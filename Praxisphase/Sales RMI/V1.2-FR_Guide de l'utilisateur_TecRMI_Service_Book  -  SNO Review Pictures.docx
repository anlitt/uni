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3A313" w14:textId="34B236D3" w:rsidR="00512584" w:rsidRPr="002E7FBF" w:rsidRDefault="00512584" w:rsidP="00031941">
      <w:pPr>
        <w:pStyle w:val="Aufzhlungszeichen2"/>
        <w:numPr>
          <w:ilvl w:val="0"/>
          <w:numId w:val="0"/>
        </w:numPr>
        <w:spacing w:before="240"/>
        <w:ind w:left="794"/>
        <w:rPr>
          <w:color w:val="2B2C3A" w:themeColor="text1"/>
        </w:rPr>
      </w:pPr>
    </w:p>
    <w:tbl>
      <w:tblPr>
        <w:tblStyle w:val="Tabellenraster"/>
        <w:tblW w:w="8364" w:type="dxa"/>
        <w:tblCellMar>
          <w:left w:w="0" w:type="dxa"/>
          <w:right w:w="0" w:type="dxa"/>
        </w:tblCellMar>
        <w:tblLook w:val="04A0" w:firstRow="1" w:lastRow="0" w:firstColumn="1" w:lastColumn="0" w:noHBand="0" w:noVBand="1"/>
      </w:tblPr>
      <w:tblGrid>
        <w:gridCol w:w="8364"/>
      </w:tblGrid>
      <w:tr w:rsidR="002E7FBF" w:rsidRPr="002E7FBF" w14:paraId="0A0E3B65" w14:textId="77777777" w:rsidTr="00F40A49">
        <w:trPr>
          <w:trHeight w:hRule="exact" w:val="1985"/>
        </w:trPr>
        <w:tc>
          <w:tcPr>
            <w:tcW w:w="8364" w:type="dxa"/>
          </w:tcPr>
          <w:p w14:paraId="01A3F582" w14:textId="77777777" w:rsidR="002F608F" w:rsidRPr="002E7FBF" w:rsidRDefault="002F608F" w:rsidP="00D84177">
            <w:pPr>
              <w:rPr>
                <w:color w:val="2B2C3A" w:themeColor="text1"/>
              </w:rPr>
            </w:pPr>
          </w:p>
        </w:tc>
      </w:tr>
      <w:tr w:rsidR="002E7FBF" w:rsidRPr="002E7FBF" w14:paraId="026477A7" w14:textId="77777777" w:rsidTr="00F40A49">
        <w:trPr>
          <w:trHeight w:val="2830"/>
        </w:trPr>
        <w:tc>
          <w:tcPr>
            <w:tcW w:w="6971" w:type="dxa"/>
          </w:tcPr>
          <w:sdt>
            <w:sdtPr>
              <w:rPr>
                <w:color w:val="2B2C3A" w:themeColor="text1"/>
              </w:rPr>
              <w:alias w:val="Titel"/>
              <w:tag w:val=""/>
              <w:id w:val="1478343041"/>
              <w:placeholder>
                <w:docPart w:val="0DFB063210344005ADACA5BFD81445B9"/>
              </w:placeholder>
              <w:dataBinding w:prefixMappings="xmlns:ns0='http://purl.org/dc/elements/1.1/' xmlns:ns1='http://schemas.openxmlformats.org/package/2006/metadata/core-properties' " w:xpath="/ns1:coreProperties[1]/ns0:title[1]" w:storeItemID="{6C3C8BC8-F283-45AE-878A-BAB7291924A1}"/>
              <w:text/>
            </w:sdtPr>
            <w:sdtContent>
              <w:p w14:paraId="5F0949E3" w14:textId="2C5C26B1" w:rsidR="002F608F" w:rsidRPr="002E7FBF" w:rsidRDefault="00717C66" w:rsidP="00D84177">
                <w:pPr>
                  <w:pStyle w:val="TitelblattTitel"/>
                  <w:rPr>
                    <w:color w:val="2B2C3A" w:themeColor="text1"/>
                  </w:rPr>
                </w:pPr>
                <w:r>
                  <w:rPr>
                    <w:color w:val="2B2C3A" w:themeColor="text1"/>
                    <w:lang w:val="fr"/>
                  </w:rPr>
                  <w:t>TecRMI</w:t>
                </w:r>
                <w:r w:rsidR="002749ED">
                  <w:rPr>
                    <w:color w:val="2B2C3A" w:themeColor="text1"/>
                    <w:lang w:val="fr"/>
                  </w:rPr>
                  <w:t xml:space="preserve"> Service Book</w:t>
                </w:r>
              </w:p>
            </w:sdtContent>
          </w:sdt>
        </w:tc>
      </w:tr>
      <w:tr w:rsidR="002E7FBF" w:rsidRPr="002E7FBF" w14:paraId="64D7D85E" w14:textId="77777777" w:rsidTr="00F40A49">
        <w:trPr>
          <w:trHeight w:hRule="exact" w:val="93"/>
        </w:trPr>
        <w:tc>
          <w:tcPr>
            <w:tcW w:w="8364" w:type="dxa"/>
          </w:tcPr>
          <w:p w14:paraId="634EE5EE" w14:textId="77777777" w:rsidR="002F608F" w:rsidRPr="002E7FBF" w:rsidRDefault="002F608F" w:rsidP="00D84177">
            <w:pPr>
              <w:rPr>
                <w:color w:val="2B2C3A" w:themeColor="text1"/>
              </w:rPr>
            </w:pPr>
          </w:p>
        </w:tc>
      </w:tr>
      <w:tr w:rsidR="002E7FBF" w:rsidRPr="002E7FBF" w14:paraId="25AACC76" w14:textId="77777777" w:rsidTr="00F40A49">
        <w:tc>
          <w:tcPr>
            <w:tcW w:w="8364" w:type="dxa"/>
          </w:tcPr>
          <w:sdt>
            <w:sdtPr>
              <w:rPr>
                <w:rStyle w:val="TitelblattUntertitel"/>
                <w:rFonts w:ascii="Roboto" w:hAnsi="Roboto"/>
                <w:color w:val="2B2C3A" w:themeColor="text1"/>
              </w:rPr>
              <w:alias w:val="Betreff"/>
              <w:tag w:val=""/>
              <w:id w:val="298740383"/>
              <w:placeholder>
                <w:docPart w:val="6F9E41BBA7D6450FAA06C5F62832D69F"/>
              </w:placeholder>
              <w:dataBinding w:prefixMappings="xmlns:ns0='http://purl.org/dc/elements/1.1/' xmlns:ns1='http://schemas.openxmlformats.org/package/2006/metadata/core-properties' " w:xpath="/ns1:coreProperties[1]/ns0:subject[1]" w:storeItemID="{6C3C8BC8-F283-45AE-878A-BAB7291924A1}"/>
              <w:text/>
            </w:sdtPr>
            <w:sdtContent>
              <w:p w14:paraId="4794771F" w14:textId="6E216C16" w:rsidR="002F608F" w:rsidRPr="002E7FBF" w:rsidRDefault="00DB3991" w:rsidP="00D84177">
                <w:pPr>
                  <w:rPr>
                    <w:rStyle w:val="TitelblattUntertitel"/>
                    <w:rFonts w:ascii="Roboto" w:hAnsi="Roboto"/>
                    <w:color w:val="2B2C3A" w:themeColor="text1"/>
                  </w:rPr>
                </w:pPr>
                <w:r w:rsidRPr="00DB3991">
                  <w:rPr>
                    <w:rStyle w:val="TitelblattUntertitel"/>
                    <w:color w:val="2B2C3A" w:themeColor="text1"/>
                    <w:lang w:val="fr"/>
                  </w:rPr>
                  <w:t>Guide de l’utilisateur</w:t>
                </w:r>
              </w:p>
            </w:sdtContent>
          </w:sdt>
        </w:tc>
      </w:tr>
    </w:tbl>
    <w:p w14:paraId="2472896F" w14:textId="77777777" w:rsidR="007D5905" w:rsidRPr="002E7FBF" w:rsidRDefault="007D5905" w:rsidP="005615AD">
      <w:pPr>
        <w:rPr>
          <w:color w:val="2B2C3A" w:themeColor="text1"/>
        </w:rPr>
      </w:pPr>
    </w:p>
    <w:p w14:paraId="590F3480"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p w14:paraId="375DEFC9"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p w14:paraId="29C4D154"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p w14:paraId="7E9F5F26"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tbl>
      <w:tblPr>
        <w:tblStyle w:val="Tabellenraster"/>
        <w:tblpPr w:leftFromText="141" w:rightFromText="141" w:vertAnchor="text" w:horzAnchor="margin" w:tblpXSpec="right" w:tblpY="-113"/>
        <w:tblOverlap w:val="never"/>
        <w:tblW w:w="4286" w:type="dxa"/>
        <w:tblCellMar>
          <w:left w:w="0" w:type="dxa"/>
          <w:right w:w="0" w:type="dxa"/>
        </w:tblCellMar>
        <w:tblLook w:val="04A0" w:firstRow="1" w:lastRow="0" w:firstColumn="1" w:lastColumn="0" w:noHBand="0" w:noVBand="1"/>
      </w:tblPr>
      <w:tblGrid>
        <w:gridCol w:w="4286"/>
      </w:tblGrid>
      <w:tr w:rsidR="002E7FBF" w:rsidRPr="002E7FBF" w14:paraId="7B8027A0" w14:textId="77777777" w:rsidTr="00203BDD">
        <w:tc>
          <w:tcPr>
            <w:tcW w:w="4286" w:type="dxa"/>
          </w:tcPr>
          <w:p w14:paraId="55676AFC" w14:textId="0B05F715" w:rsidR="00203BDD" w:rsidRPr="002E7FBF" w:rsidRDefault="00000000" w:rsidP="0083720D">
            <w:pPr>
              <w:pStyle w:val="Informationen"/>
              <w:framePr w:hSpace="0" w:wrap="auto" w:vAnchor="margin" w:hAnchor="text" w:xAlign="left" w:yAlign="inline"/>
              <w:suppressOverlap w:val="0"/>
              <w:rPr>
                <w:color w:val="2B2C3A" w:themeColor="text1"/>
              </w:rPr>
            </w:pPr>
            <w:sdt>
              <w:sdtPr>
                <w:rPr>
                  <w:color w:val="2B2C3A" w:themeColor="text1"/>
                </w:rPr>
                <w:alias w:val="Schlüsselwörter"/>
                <w:tag w:val=""/>
                <w:id w:val="604155251"/>
                <w:placeholder>
                  <w:docPart w:val="41B95779D1CC4D9D86620CAA3119AA3F"/>
                </w:placeholder>
                <w:dataBinding w:prefixMappings="xmlns:ns0='http://purl.org/dc/elements/1.1/' xmlns:ns1='http://schemas.openxmlformats.org/package/2006/metadata/core-properties' " w:xpath="/ns1:coreProperties[1]/ns1:keywords[1]" w:storeItemID="{6C3C8BC8-F283-45AE-878A-BAB7291924A1}"/>
                <w:text/>
              </w:sdtPr>
              <w:sdtContent>
                <w:r w:rsidR="002749ED">
                  <w:rPr>
                    <w:color w:val="2B2C3A" w:themeColor="text1"/>
                  </w:rPr>
                  <w:t xml:space="preserve">Guide de </w:t>
                </w:r>
                <w:proofErr w:type="spellStart"/>
                <w:r w:rsidR="002749ED">
                  <w:rPr>
                    <w:color w:val="2B2C3A" w:themeColor="text1"/>
                  </w:rPr>
                  <w:t>l'utilisateur</w:t>
                </w:r>
                <w:proofErr w:type="spellEnd"/>
              </w:sdtContent>
            </w:sdt>
          </w:p>
        </w:tc>
      </w:tr>
      <w:tr w:rsidR="002E7FBF" w:rsidRPr="002E7FBF" w14:paraId="20B7C894" w14:textId="77777777" w:rsidTr="00203BDD">
        <w:tc>
          <w:tcPr>
            <w:tcW w:w="4286" w:type="dxa"/>
          </w:tcPr>
          <w:sdt>
            <w:sdtPr>
              <w:rPr>
                <w:color w:val="2B2C3A" w:themeColor="text1"/>
              </w:rPr>
              <w:alias w:val="Veröffentlichungsdatum"/>
              <w:tag w:val=""/>
              <w:id w:val="-1468428876"/>
              <w:placeholder>
                <w:docPart w:val="8024C6288A854D16BAF150AD736C862E"/>
              </w:placeholder>
              <w:dataBinding w:prefixMappings="xmlns:ns0='http://schemas.microsoft.com/office/2006/coverPageProps' " w:xpath="/ns0:CoverPageProperties[1]/ns0:PublishDate[1]" w:storeItemID="{55AF091B-3C7A-41E3-B477-F2FDAA23CFDA}"/>
              <w:date w:fullDate="2022-10-04T00:00:00Z">
                <w:dateFormat w:val="dd.MM.yyyy"/>
                <w:lid w:val="de-DE"/>
                <w:storeMappedDataAs w:val="dateTime"/>
                <w:calendar w:val="gregorian"/>
              </w:date>
            </w:sdtPr>
            <w:sdtContent>
              <w:p w14:paraId="7E7D1C68" w14:textId="794576F9" w:rsidR="00203BDD" w:rsidRPr="002E7FBF" w:rsidRDefault="004D28F6" w:rsidP="0083720D">
                <w:pPr>
                  <w:pStyle w:val="Informationen"/>
                  <w:framePr w:hSpace="0" w:wrap="auto" w:vAnchor="margin" w:hAnchor="text" w:xAlign="left" w:yAlign="inline"/>
                  <w:suppressOverlap w:val="0"/>
                  <w:rPr>
                    <w:color w:val="2B2C3A" w:themeColor="text1"/>
                  </w:rPr>
                </w:pPr>
                <w:r>
                  <w:rPr>
                    <w:color w:val="2B2C3A" w:themeColor="text1"/>
                    <w:lang w:val="fr"/>
                  </w:rPr>
                  <w:t>04.10.2022</w:t>
                </w:r>
              </w:p>
            </w:sdtContent>
          </w:sdt>
        </w:tc>
      </w:tr>
    </w:tbl>
    <w:p w14:paraId="4C86E141" w14:textId="77777777" w:rsidR="007561A7" w:rsidRPr="002E7FBF" w:rsidRDefault="007561A7" w:rsidP="002F608F">
      <w:pPr>
        <w:tabs>
          <w:tab w:val="clear" w:pos="397"/>
          <w:tab w:val="clear" w:pos="794"/>
          <w:tab w:val="clear" w:pos="1191"/>
          <w:tab w:val="left" w:pos="8880"/>
        </w:tabs>
        <w:spacing w:after="200" w:line="276" w:lineRule="auto"/>
        <w:rPr>
          <w:color w:val="2B2C3A" w:themeColor="text1"/>
        </w:rPr>
      </w:pPr>
    </w:p>
    <w:p w14:paraId="6D7C6A1B"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58FF7270"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5AD60A6D"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605AEC56"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1B2978EF"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21112C90" w14:textId="77777777" w:rsidR="009C1554" w:rsidRPr="002E7FBF" w:rsidRDefault="009C1554" w:rsidP="002F608F">
      <w:pPr>
        <w:tabs>
          <w:tab w:val="clear" w:pos="397"/>
          <w:tab w:val="clear" w:pos="794"/>
          <w:tab w:val="clear" w:pos="1191"/>
          <w:tab w:val="left" w:pos="8880"/>
        </w:tabs>
        <w:spacing w:after="200" w:line="276" w:lineRule="auto"/>
        <w:rPr>
          <w:color w:val="2B2C3A" w:themeColor="text1"/>
        </w:rPr>
      </w:pPr>
    </w:p>
    <w:p w14:paraId="2AE74B95" w14:textId="22FF4666" w:rsidR="000E7B92" w:rsidRDefault="007D5905">
      <w:pPr>
        <w:tabs>
          <w:tab w:val="clear" w:pos="397"/>
          <w:tab w:val="clear" w:pos="794"/>
          <w:tab w:val="clear" w:pos="1191"/>
        </w:tabs>
        <w:spacing w:before="0" w:after="200" w:line="276" w:lineRule="auto"/>
        <w:contextualSpacing w:val="0"/>
        <w:rPr>
          <w:color w:val="2B2C3A" w:themeColor="text1"/>
        </w:rPr>
      </w:pPr>
      <w:r w:rsidRPr="002E7FBF">
        <w:rPr>
          <w:color w:val="2B2C3A" w:themeColor="text1"/>
        </w:rPr>
        <w:br w:type="page"/>
      </w:r>
    </w:p>
    <w:p w14:paraId="71E90656" w14:textId="1A1B70E2" w:rsidR="000E7B92" w:rsidRDefault="00E064AB" w:rsidP="000E7B92">
      <w:pPr>
        <w:pStyle w:val="berschrift1"/>
        <w:numPr>
          <w:ilvl w:val="0"/>
          <w:numId w:val="0"/>
        </w:numPr>
        <w:ind w:left="397" w:hanging="397"/>
        <w:rPr>
          <w:color w:val="2B2C3A" w:themeColor="text1"/>
        </w:rPr>
      </w:pPr>
      <w:bookmarkStart w:id="0" w:name="_Toc115782294"/>
      <w:r>
        <w:rPr>
          <w:color w:val="2B2C3A" w:themeColor="text1"/>
          <w:lang w:val="fr"/>
        </w:rPr>
        <w:lastRenderedPageBreak/>
        <w:t>Historique des modifications</w:t>
      </w:r>
      <w:bookmarkEnd w:id="0"/>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43"/>
        <w:gridCol w:w="1418"/>
        <w:gridCol w:w="2126"/>
        <w:gridCol w:w="2828"/>
      </w:tblGrid>
      <w:tr w:rsidR="000E7B92" w14:paraId="3E12BC63" w14:textId="77777777" w:rsidTr="00AB6F22">
        <w:tc>
          <w:tcPr>
            <w:tcW w:w="1696" w:type="dxa"/>
            <w:shd w:val="clear" w:color="auto" w:fill="6D6D89" w:themeFill="background2" w:themeFillShade="80"/>
            <w:vAlign w:val="center"/>
          </w:tcPr>
          <w:p w14:paraId="13A51532" w14:textId="77777777" w:rsidR="000E7B92" w:rsidRPr="00A009C5" w:rsidRDefault="000E7B92" w:rsidP="00FE023C">
            <w:pPr>
              <w:tabs>
                <w:tab w:val="clear" w:pos="397"/>
                <w:tab w:val="clear" w:pos="794"/>
                <w:tab w:val="clear" w:pos="1191"/>
                <w:tab w:val="left" w:pos="8880"/>
              </w:tabs>
              <w:spacing w:after="200" w:line="360" w:lineRule="auto"/>
              <w:jc w:val="center"/>
              <w:rPr>
                <w:b/>
                <w:bCs/>
                <w:color w:val="FFFFFF" w:themeColor="background1"/>
              </w:rPr>
            </w:pPr>
            <w:r>
              <w:rPr>
                <w:b/>
                <w:bCs/>
                <w:color w:val="FFFFFF" w:themeColor="background1"/>
                <w:lang w:val="fr"/>
              </w:rPr>
              <w:t>Source Version</w:t>
            </w:r>
          </w:p>
        </w:tc>
        <w:tc>
          <w:tcPr>
            <w:tcW w:w="1843" w:type="dxa"/>
            <w:shd w:val="clear" w:color="auto" w:fill="6D6D89" w:themeFill="background2" w:themeFillShade="80"/>
            <w:vAlign w:val="center"/>
          </w:tcPr>
          <w:p w14:paraId="3F2ACDB2" w14:textId="77777777" w:rsidR="000E7B92" w:rsidRPr="00A009C5" w:rsidRDefault="000E7B92" w:rsidP="00FE023C">
            <w:pPr>
              <w:tabs>
                <w:tab w:val="clear" w:pos="397"/>
                <w:tab w:val="clear" w:pos="794"/>
                <w:tab w:val="clear" w:pos="1191"/>
                <w:tab w:val="left" w:pos="8880"/>
              </w:tabs>
              <w:spacing w:after="200" w:line="276" w:lineRule="auto"/>
              <w:jc w:val="center"/>
              <w:rPr>
                <w:b/>
                <w:bCs/>
                <w:color w:val="FFFFFF" w:themeColor="background1"/>
              </w:rPr>
            </w:pPr>
            <w:r w:rsidRPr="00A009C5">
              <w:rPr>
                <w:b/>
                <w:bCs/>
                <w:color w:val="FFFFFF" w:themeColor="background1"/>
                <w:lang w:val="fr"/>
              </w:rPr>
              <w:t>Version cible</w:t>
            </w:r>
          </w:p>
        </w:tc>
        <w:tc>
          <w:tcPr>
            <w:tcW w:w="1418" w:type="dxa"/>
            <w:shd w:val="clear" w:color="auto" w:fill="6D6D89" w:themeFill="background2" w:themeFillShade="80"/>
            <w:vAlign w:val="center"/>
          </w:tcPr>
          <w:p w14:paraId="6821F7C9" w14:textId="77777777" w:rsidR="000E7B92" w:rsidRPr="00A009C5" w:rsidRDefault="000E7B92" w:rsidP="00FE023C">
            <w:pPr>
              <w:tabs>
                <w:tab w:val="clear" w:pos="397"/>
                <w:tab w:val="clear" w:pos="794"/>
                <w:tab w:val="clear" w:pos="1191"/>
                <w:tab w:val="left" w:pos="8880"/>
              </w:tabs>
              <w:spacing w:after="200" w:line="276" w:lineRule="auto"/>
              <w:jc w:val="center"/>
              <w:rPr>
                <w:b/>
                <w:bCs/>
                <w:color w:val="FFFFFF" w:themeColor="background1"/>
              </w:rPr>
            </w:pPr>
            <w:r w:rsidRPr="00A009C5">
              <w:rPr>
                <w:b/>
                <w:bCs/>
                <w:color w:val="FFFFFF" w:themeColor="background1"/>
                <w:lang w:val="fr"/>
              </w:rPr>
              <w:t>Date</w:t>
            </w:r>
          </w:p>
        </w:tc>
        <w:tc>
          <w:tcPr>
            <w:tcW w:w="2126" w:type="dxa"/>
            <w:shd w:val="clear" w:color="auto" w:fill="6D6D89" w:themeFill="background2" w:themeFillShade="80"/>
            <w:vAlign w:val="center"/>
          </w:tcPr>
          <w:p w14:paraId="7A2BB6DA" w14:textId="77777777" w:rsidR="000E7B92" w:rsidRPr="00A009C5" w:rsidRDefault="000E7B92" w:rsidP="00FE023C">
            <w:pPr>
              <w:tabs>
                <w:tab w:val="clear" w:pos="397"/>
                <w:tab w:val="clear" w:pos="794"/>
                <w:tab w:val="clear" w:pos="1191"/>
                <w:tab w:val="left" w:pos="8880"/>
              </w:tabs>
              <w:spacing w:after="200" w:line="276" w:lineRule="auto"/>
              <w:jc w:val="center"/>
              <w:rPr>
                <w:b/>
                <w:bCs/>
                <w:color w:val="FFFFFF" w:themeColor="background1"/>
              </w:rPr>
            </w:pPr>
            <w:r w:rsidRPr="00A009C5">
              <w:rPr>
                <w:b/>
                <w:bCs/>
                <w:color w:val="FFFFFF" w:themeColor="background1"/>
                <w:lang w:val="fr"/>
              </w:rPr>
              <w:t>Nom</w:t>
            </w:r>
          </w:p>
        </w:tc>
        <w:tc>
          <w:tcPr>
            <w:tcW w:w="2828" w:type="dxa"/>
            <w:shd w:val="clear" w:color="auto" w:fill="6D6D89" w:themeFill="background2" w:themeFillShade="80"/>
            <w:vAlign w:val="center"/>
          </w:tcPr>
          <w:p w14:paraId="7A12CB6B" w14:textId="77777777" w:rsidR="000E7B92" w:rsidRPr="00A009C5" w:rsidRDefault="000E7B92" w:rsidP="00FE023C">
            <w:pPr>
              <w:tabs>
                <w:tab w:val="clear" w:pos="397"/>
                <w:tab w:val="clear" w:pos="794"/>
                <w:tab w:val="clear" w:pos="1191"/>
                <w:tab w:val="left" w:pos="8880"/>
              </w:tabs>
              <w:spacing w:after="200" w:line="276" w:lineRule="auto"/>
              <w:jc w:val="center"/>
              <w:rPr>
                <w:b/>
                <w:bCs/>
                <w:color w:val="FFFFFF" w:themeColor="background1"/>
              </w:rPr>
            </w:pPr>
            <w:r w:rsidRPr="00A009C5">
              <w:rPr>
                <w:b/>
                <w:bCs/>
                <w:color w:val="FFFFFF" w:themeColor="background1"/>
                <w:lang w:val="fr"/>
              </w:rPr>
              <w:t>Commentaire</w:t>
            </w:r>
          </w:p>
        </w:tc>
      </w:tr>
      <w:tr w:rsidR="00AB6F22" w14:paraId="7FF8B662" w14:textId="77777777" w:rsidTr="00AB6F22">
        <w:tc>
          <w:tcPr>
            <w:tcW w:w="1696" w:type="dxa"/>
            <w:shd w:val="clear" w:color="auto" w:fill="auto"/>
            <w:vAlign w:val="center"/>
          </w:tcPr>
          <w:p w14:paraId="312379D8" w14:textId="542098E5" w:rsidR="00AB6F22" w:rsidRPr="00AB6F22" w:rsidRDefault="00AB6F22" w:rsidP="00AB6F22">
            <w:pPr>
              <w:tabs>
                <w:tab w:val="clear" w:pos="397"/>
                <w:tab w:val="clear" w:pos="794"/>
                <w:tab w:val="clear" w:pos="1191"/>
                <w:tab w:val="left" w:pos="8880"/>
              </w:tabs>
              <w:spacing w:after="200" w:line="360" w:lineRule="auto"/>
            </w:pPr>
            <w:r w:rsidRPr="00AB6F22">
              <w:rPr>
                <w:lang w:val="fr"/>
              </w:rPr>
              <w:t>V 1.0</w:t>
            </w:r>
          </w:p>
        </w:tc>
        <w:tc>
          <w:tcPr>
            <w:tcW w:w="1843" w:type="dxa"/>
            <w:shd w:val="clear" w:color="auto" w:fill="auto"/>
            <w:vAlign w:val="center"/>
          </w:tcPr>
          <w:p w14:paraId="390610B0" w14:textId="7A03D708" w:rsidR="00AB6F22" w:rsidRPr="00AB6F22" w:rsidRDefault="00AB6F22" w:rsidP="00AB6F22">
            <w:pPr>
              <w:tabs>
                <w:tab w:val="clear" w:pos="397"/>
                <w:tab w:val="clear" w:pos="794"/>
                <w:tab w:val="clear" w:pos="1191"/>
                <w:tab w:val="left" w:pos="8880"/>
              </w:tabs>
              <w:spacing w:after="200" w:line="276" w:lineRule="auto"/>
            </w:pPr>
            <w:r w:rsidRPr="00AB6F22">
              <w:rPr>
                <w:lang w:val="fr"/>
              </w:rPr>
              <w:t>0.0.0</w:t>
            </w:r>
          </w:p>
        </w:tc>
        <w:tc>
          <w:tcPr>
            <w:tcW w:w="1418" w:type="dxa"/>
            <w:shd w:val="clear" w:color="auto" w:fill="auto"/>
            <w:vAlign w:val="center"/>
          </w:tcPr>
          <w:p w14:paraId="38BAF2C6" w14:textId="62C3462F" w:rsidR="00AB6F22" w:rsidRPr="00AB6F22" w:rsidRDefault="00AB6F22" w:rsidP="00AB6F22">
            <w:pPr>
              <w:tabs>
                <w:tab w:val="clear" w:pos="397"/>
                <w:tab w:val="clear" w:pos="794"/>
                <w:tab w:val="clear" w:pos="1191"/>
                <w:tab w:val="left" w:pos="8880"/>
              </w:tabs>
              <w:spacing w:after="200" w:line="276" w:lineRule="auto"/>
            </w:pPr>
            <w:r>
              <w:rPr>
                <w:lang w:val="fr"/>
              </w:rPr>
              <w:t>2022-01-17</w:t>
            </w:r>
          </w:p>
        </w:tc>
        <w:tc>
          <w:tcPr>
            <w:tcW w:w="2126" w:type="dxa"/>
            <w:shd w:val="clear" w:color="auto" w:fill="auto"/>
            <w:vAlign w:val="center"/>
          </w:tcPr>
          <w:p w14:paraId="770070AA" w14:textId="27C83E63" w:rsidR="00AB6F22" w:rsidRPr="00AB6F22" w:rsidRDefault="00AB6F22" w:rsidP="00AB6F22">
            <w:pPr>
              <w:tabs>
                <w:tab w:val="clear" w:pos="397"/>
                <w:tab w:val="clear" w:pos="794"/>
                <w:tab w:val="clear" w:pos="1191"/>
                <w:tab w:val="left" w:pos="8880"/>
              </w:tabs>
              <w:spacing w:after="200" w:line="276" w:lineRule="auto"/>
            </w:pPr>
            <w:r>
              <w:rPr>
                <w:lang w:val="fr"/>
              </w:rPr>
              <w:t>M</w:t>
            </w:r>
            <w:r w:rsidR="00895498">
              <w:rPr>
                <w:lang w:val="fr"/>
              </w:rPr>
              <w:t>FN</w:t>
            </w:r>
            <w:r>
              <w:rPr>
                <w:lang w:val="fr"/>
              </w:rPr>
              <w:t xml:space="preserve"> </w:t>
            </w:r>
          </w:p>
        </w:tc>
        <w:tc>
          <w:tcPr>
            <w:tcW w:w="2828" w:type="dxa"/>
            <w:shd w:val="clear" w:color="auto" w:fill="auto"/>
            <w:vAlign w:val="center"/>
          </w:tcPr>
          <w:p w14:paraId="66EF28AF" w14:textId="77777777" w:rsidR="00AB6F22" w:rsidRPr="00AB6F22" w:rsidRDefault="00AB6F22" w:rsidP="00AB6F22">
            <w:pPr>
              <w:tabs>
                <w:tab w:val="clear" w:pos="397"/>
                <w:tab w:val="clear" w:pos="794"/>
                <w:tab w:val="clear" w:pos="1191"/>
                <w:tab w:val="left" w:pos="8880"/>
              </w:tabs>
              <w:spacing w:after="200" w:line="276" w:lineRule="auto"/>
            </w:pPr>
          </w:p>
        </w:tc>
      </w:tr>
      <w:tr w:rsidR="000E7B92" w:rsidRPr="000D5EDF" w14:paraId="62768D0F" w14:textId="77777777" w:rsidTr="00AB6F22">
        <w:tc>
          <w:tcPr>
            <w:tcW w:w="1696" w:type="dxa"/>
          </w:tcPr>
          <w:p w14:paraId="6FD1E6D2" w14:textId="397485F5" w:rsidR="000E7B92" w:rsidRPr="004076BA" w:rsidRDefault="005507DC" w:rsidP="00FE023C">
            <w:pPr>
              <w:tabs>
                <w:tab w:val="clear" w:pos="397"/>
                <w:tab w:val="clear" w:pos="794"/>
                <w:tab w:val="clear" w:pos="1191"/>
                <w:tab w:val="left" w:pos="8880"/>
              </w:tabs>
              <w:spacing w:after="200" w:line="276" w:lineRule="auto"/>
            </w:pPr>
            <w:r>
              <w:rPr>
                <w:lang w:val="fr"/>
              </w:rPr>
              <w:t xml:space="preserve">V 1. </w:t>
            </w:r>
            <w:r w:rsidR="00BA34FF">
              <w:rPr>
                <w:lang w:val="fr"/>
              </w:rPr>
              <w:t>1</w:t>
            </w:r>
          </w:p>
        </w:tc>
        <w:tc>
          <w:tcPr>
            <w:tcW w:w="1843" w:type="dxa"/>
          </w:tcPr>
          <w:p w14:paraId="629103B8" w14:textId="77777777" w:rsidR="000E7B92" w:rsidRPr="004076BA" w:rsidRDefault="000E7B92" w:rsidP="00FE023C">
            <w:pPr>
              <w:tabs>
                <w:tab w:val="clear" w:pos="397"/>
                <w:tab w:val="clear" w:pos="794"/>
                <w:tab w:val="clear" w:pos="1191"/>
                <w:tab w:val="left" w:pos="8880"/>
              </w:tabs>
              <w:spacing w:after="200" w:line="276" w:lineRule="auto"/>
            </w:pPr>
            <w:r w:rsidRPr="004076BA">
              <w:rPr>
                <w:lang w:val="fr"/>
              </w:rPr>
              <w:t>0.0.0</w:t>
            </w:r>
          </w:p>
        </w:tc>
        <w:tc>
          <w:tcPr>
            <w:tcW w:w="1418" w:type="dxa"/>
          </w:tcPr>
          <w:p w14:paraId="70488661" w14:textId="34E890E4" w:rsidR="000E7B92" w:rsidRPr="004076BA" w:rsidRDefault="00BA34FF" w:rsidP="00FE023C">
            <w:pPr>
              <w:tabs>
                <w:tab w:val="clear" w:pos="397"/>
                <w:tab w:val="clear" w:pos="794"/>
                <w:tab w:val="clear" w:pos="1191"/>
                <w:tab w:val="left" w:pos="8880"/>
              </w:tabs>
              <w:spacing w:after="200" w:line="276" w:lineRule="auto"/>
            </w:pPr>
            <w:r>
              <w:rPr>
                <w:lang w:val="fr"/>
              </w:rPr>
              <w:t>2022-03-17</w:t>
            </w:r>
          </w:p>
        </w:tc>
        <w:tc>
          <w:tcPr>
            <w:tcW w:w="2126" w:type="dxa"/>
          </w:tcPr>
          <w:p w14:paraId="29581D98" w14:textId="706810A8" w:rsidR="000E7B92" w:rsidRPr="004076BA" w:rsidRDefault="000E7B92" w:rsidP="00FE023C">
            <w:pPr>
              <w:tabs>
                <w:tab w:val="clear" w:pos="397"/>
                <w:tab w:val="clear" w:pos="794"/>
                <w:tab w:val="clear" w:pos="1191"/>
                <w:tab w:val="left" w:pos="8880"/>
              </w:tabs>
              <w:spacing w:after="200" w:line="276" w:lineRule="auto"/>
            </w:pPr>
            <w:r w:rsidRPr="004076BA">
              <w:rPr>
                <w:lang w:val="fr"/>
              </w:rPr>
              <w:t>M</w:t>
            </w:r>
            <w:r w:rsidR="00895498">
              <w:rPr>
                <w:lang w:val="fr"/>
              </w:rPr>
              <w:t>GE</w:t>
            </w:r>
          </w:p>
        </w:tc>
        <w:tc>
          <w:tcPr>
            <w:tcW w:w="2828" w:type="dxa"/>
          </w:tcPr>
          <w:p w14:paraId="167DFB4C" w14:textId="77777777" w:rsidR="001F1253" w:rsidRPr="002749ED" w:rsidRDefault="001F1253" w:rsidP="00FE023C">
            <w:pPr>
              <w:tabs>
                <w:tab w:val="clear" w:pos="397"/>
                <w:tab w:val="clear" w:pos="794"/>
                <w:tab w:val="clear" w:pos="1191"/>
                <w:tab w:val="left" w:pos="8880"/>
              </w:tabs>
              <w:spacing w:after="200" w:line="276" w:lineRule="auto"/>
              <w:rPr>
                <w:lang w:val="fr-FR"/>
              </w:rPr>
            </w:pPr>
            <w:r w:rsidRPr="002F069F">
              <w:rPr>
                <w:b/>
                <w:bCs/>
                <w:lang w:val="fr"/>
              </w:rPr>
              <w:t>Mises à jour:</w:t>
            </w:r>
          </w:p>
          <w:p w14:paraId="3474087E" w14:textId="620124F5" w:rsidR="000E7B92" w:rsidRPr="000D5EDF" w:rsidRDefault="00C65C33" w:rsidP="00FE023C">
            <w:pPr>
              <w:tabs>
                <w:tab w:val="clear" w:pos="397"/>
                <w:tab w:val="clear" w:pos="794"/>
                <w:tab w:val="clear" w:pos="1191"/>
                <w:tab w:val="left" w:pos="8880"/>
              </w:tabs>
              <w:spacing w:after="200" w:line="276" w:lineRule="auto"/>
              <w:rPr>
                <w:lang w:val="fr-FR"/>
                <w:rPrChange w:id="1" w:author="Gensler, Melina" w:date="2023-01-09T12:53:00Z">
                  <w:rPr>
                    <w:lang w:val="en-US"/>
                  </w:rPr>
                </w:rPrChange>
              </w:rPr>
            </w:pPr>
            <w:r w:rsidRPr="00C65C33">
              <w:rPr>
                <w:sz w:val="18"/>
                <w:szCs w:val="20"/>
                <w:lang w:val="fr"/>
              </w:rPr>
              <w:t>Constructeurs pris en charge (1.2), Lecture automatique du document d’immatriculation du véhicule (2.3.1.</w:t>
            </w:r>
            <w:r w:rsidR="002C55C2">
              <w:rPr>
                <w:sz w:val="18"/>
                <w:szCs w:val="20"/>
                <w:lang w:val="fr"/>
              </w:rPr>
              <w:t xml:space="preserve"> 2</w:t>
            </w:r>
            <w:r w:rsidR="001F1253" w:rsidRPr="00C65C33">
              <w:rPr>
                <w:sz w:val="18"/>
                <w:szCs w:val="20"/>
                <w:lang w:val="fr"/>
              </w:rPr>
              <w:t>)</w:t>
            </w:r>
          </w:p>
        </w:tc>
      </w:tr>
      <w:tr w:rsidR="009B377E" w:rsidRPr="00880CBC" w14:paraId="17E61954" w14:textId="77777777" w:rsidTr="00AB6F22">
        <w:tc>
          <w:tcPr>
            <w:tcW w:w="1696" w:type="dxa"/>
          </w:tcPr>
          <w:p w14:paraId="1C03775E" w14:textId="234ED38A" w:rsidR="009B377E" w:rsidRPr="009B377E" w:rsidRDefault="009B377E" w:rsidP="00FE023C">
            <w:pPr>
              <w:tabs>
                <w:tab w:val="clear" w:pos="397"/>
                <w:tab w:val="clear" w:pos="794"/>
                <w:tab w:val="clear" w:pos="1191"/>
                <w:tab w:val="left" w:pos="8880"/>
              </w:tabs>
              <w:spacing w:after="200" w:line="276" w:lineRule="auto"/>
              <w:rPr>
                <w:lang w:val="en-US"/>
              </w:rPr>
            </w:pPr>
            <w:r>
              <w:rPr>
                <w:lang w:val="fr"/>
              </w:rPr>
              <w:t>V 1.2</w:t>
            </w:r>
          </w:p>
        </w:tc>
        <w:tc>
          <w:tcPr>
            <w:tcW w:w="1843" w:type="dxa"/>
          </w:tcPr>
          <w:p w14:paraId="4C0720A6" w14:textId="39CA4868" w:rsidR="009B377E" w:rsidRPr="009B377E" w:rsidRDefault="009B377E" w:rsidP="00FE023C">
            <w:pPr>
              <w:tabs>
                <w:tab w:val="clear" w:pos="397"/>
                <w:tab w:val="clear" w:pos="794"/>
                <w:tab w:val="clear" w:pos="1191"/>
                <w:tab w:val="left" w:pos="8880"/>
              </w:tabs>
              <w:spacing w:after="200" w:line="276" w:lineRule="auto"/>
              <w:rPr>
                <w:lang w:val="en-US"/>
              </w:rPr>
            </w:pPr>
            <w:r>
              <w:rPr>
                <w:lang w:val="fr"/>
              </w:rPr>
              <w:t>0.0.0</w:t>
            </w:r>
          </w:p>
        </w:tc>
        <w:tc>
          <w:tcPr>
            <w:tcW w:w="1418" w:type="dxa"/>
          </w:tcPr>
          <w:p w14:paraId="487C4F6E" w14:textId="77564FE3" w:rsidR="009B377E" w:rsidRPr="009B377E" w:rsidRDefault="009B377E" w:rsidP="00FE023C">
            <w:pPr>
              <w:tabs>
                <w:tab w:val="clear" w:pos="397"/>
                <w:tab w:val="clear" w:pos="794"/>
                <w:tab w:val="clear" w:pos="1191"/>
                <w:tab w:val="left" w:pos="8880"/>
              </w:tabs>
              <w:spacing w:after="200" w:line="276" w:lineRule="auto"/>
              <w:rPr>
                <w:lang w:val="en-US"/>
              </w:rPr>
            </w:pPr>
            <w:r>
              <w:rPr>
                <w:lang w:val="fr"/>
              </w:rPr>
              <w:t>2022-09-26</w:t>
            </w:r>
          </w:p>
        </w:tc>
        <w:tc>
          <w:tcPr>
            <w:tcW w:w="2126" w:type="dxa"/>
          </w:tcPr>
          <w:p w14:paraId="6400019B" w14:textId="657E6C4D" w:rsidR="009B377E" w:rsidRPr="002749ED" w:rsidRDefault="00895498" w:rsidP="00FE023C">
            <w:pPr>
              <w:tabs>
                <w:tab w:val="clear" w:pos="397"/>
                <w:tab w:val="clear" w:pos="794"/>
                <w:tab w:val="clear" w:pos="1191"/>
                <w:tab w:val="left" w:pos="8880"/>
              </w:tabs>
              <w:spacing w:after="200" w:line="276" w:lineRule="auto"/>
              <w:rPr>
                <w:lang w:val="fr-FR"/>
              </w:rPr>
            </w:pPr>
            <w:r>
              <w:rPr>
                <w:lang w:val="fr"/>
              </w:rPr>
              <w:t>MGE</w:t>
            </w:r>
            <w:r w:rsidR="009B377E">
              <w:rPr>
                <w:lang w:val="fr"/>
              </w:rPr>
              <w:t xml:space="preserve"> </w:t>
            </w:r>
          </w:p>
        </w:tc>
        <w:tc>
          <w:tcPr>
            <w:tcW w:w="2828" w:type="dxa"/>
          </w:tcPr>
          <w:p w14:paraId="6F4A7E8F" w14:textId="63D08895" w:rsidR="009B377E" w:rsidRPr="00880CBC" w:rsidRDefault="005E61EA" w:rsidP="00FE023C">
            <w:pPr>
              <w:tabs>
                <w:tab w:val="clear" w:pos="397"/>
                <w:tab w:val="clear" w:pos="794"/>
                <w:tab w:val="clear" w:pos="1191"/>
                <w:tab w:val="left" w:pos="8880"/>
              </w:tabs>
              <w:spacing w:after="200" w:line="276" w:lineRule="auto"/>
              <w:rPr>
                <w:lang w:val="fr-FR"/>
              </w:rPr>
            </w:pPr>
            <w:r w:rsidRPr="005E61EA">
              <w:rPr>
                <w:b/>
                <w:bCs/>
                <w:lang w:val="fr"/>
              </w:rPr>
              <w:t xml:space="preserve">Mises à jour : </w:t>
            </w:r>
            <w:r w:rsidR="00C8195E" w:rsidRPr="00880CBC">
              <w:rPr>
                <w:sz w:val="18"/>
                <w:szCs w:val="18"/>
                <w:lang w:val="fr"/>
              </w:rPr>
              <w:t>Constructeurs</w:t>
            </w:r>
            <w:r w:rsidR="00C8195E" w:rsidRPr="00880CBC">
              <w:rPr>
                <w:b/>
                <w:bCs/>
                <w:sz w:val="18"/>
                <w:szCs w:val="18"/>
                <w:lang w:val="fr"/>
              </w:rPr>
              <w:t xml:space="preserve"> </w:t>
            </w:r>
            <w:r w:rsidR="003D5652">
              <w:rPr>
                <w:b/>
                <w:bCs/>
                <w:lang w:val="fr"/>
              </w:rPr>
              <w:t xml:space="preserve"> </w:t>
            </w:r>
            <w:r w:rsidR="00FC542E" w:rsidRPr="002749ED">
              <w:rPr>
                <w:sz w:val="18"/>
                <w:szCs w:val="20"/>
                <w:lang w:val="fr"/>
              </w:rPr>
              <w:t>et pays pris en charge (</w:t>
            </w:r>
            <w:r w:rsidR="002C55C2" w:rsidRPr="002749ED">
              <w:rPr>
                <w:sz w:val="18"/>
                <w:szCs w:val="20"/>
                <w:lang w:val="fr"/>
              </w:rPr>
              <w:t xml:space="preserve">1.2), Identification du véhicule spécifique au pays (2.3.1.1), </w:t>
            </w:r>
            <w:r w:rsidR="00D0341D" w:rsidRPr="002749ED">
              <w:rPr>
                <w:sz w:val="18"/>
                <w:szCs w:val="20"/>
                <w:lang w:val="fr"/>
              </w:rPr>
              <w:t xml:space="preserve">Message d’avertissement pour l’entrée déjà existante (2.3.1.3), Vérification de plausibilité </w:t>
            </w:r>
            <w:r w:rsidR="00957DB5" w:rsidRPr="002749ED">
              <w:rPr>
                <w:sz w:val="18"/>
                <w:szCs w:val="20"/>
                <w:lang w:val="fr"/>
              </w:rPr>
              <w:t xml:space="preserve">pour la première immatriculation (2.3.1.4), Vérification de </w:t>
            </w:r>
            <w:r w:rsidR="001977D4" w:rsidRPr="002749ED">
              <w:rPr>
                <w:sz w:val="18"/>
                <w:szCs w:val="20"/>
                <w:lang w:val="fr"/>
              </w:rPr>
              <w:t xml:space="preserve">la plausibilité du kilométrage (2.3.2.1), </w:t>
            </w:r>
            <w:r w:rsidR="005A23EA" w:rsidRPr="002749ED">
              <w:rPr>
                <w:sz w:val="18"/>
                <w:szCs w:val="20"/>
                <w:lang w:val="fr"/>
              </w:rPr>
              <w:t xml:space="preserve">Créer une entrée de service basée sur </w:t>
            </w:r>
            <w:r w:rsidR="00467795" w:rsidRPr="002749ED">
              <w:rPr>
                <w:sz w:val="18"/>
                <w:szCs w:val="20"/>
                <w:lang w:val="fr"/>
              </w:rPr>
              <w:t>l’historique (2.4), Zone « Mon organisation » (2.5.2.</w:t>
            </w:r>
            <w:r w:rsidRPr="002749ED">
              <w:rPr>
                <w:sz w:val="18"/>
                <w:szCs w:val="20"/>
                <w:lang w:val="fr"/>
              </w:rPr>
              <w:t xml:space="preserve"> </w:t>
            </w:r>
            <w:r w:rsidR="008D796F" w:rsidRPr="002749ED">
              <w:rPr>
                <w:sz w:val="18"/>
                <w:szCs w:val="20"/>
                <w:lang w:val="fr"/>
              </w:rPr>
              <w:t>2</w:t>
            </w:r>
            <w:r w:rsidR="00467795" w:rsidRPr="002749ED">
              <w:rPr>
                <w:sz w:val="18"/>
                <w:szCs w:val="20"/>
                <w:lang w:val="fr"/>
              </w:rPr>
              <w:t>)</w:t>
            </w:r>
            <w:r w:rsidR="00176DB6" w:rsidRPr="002749ED">
              <w:rPr>
                <w:sz w:val="18"/>
                <w:szCs w:val="20"/>
                <w:lang w:val="fr"/>
              </w:rPr>
              <w:t>, Rétroaction (3.1)</w:t>
            </w:r>
          </w:p>
        </w:tc>
      </w:tr>
    </w:tbl>
    <w:p w14:paraId="3C3D9A4D" w14:textId="77777777" w:rsidR="000E7B92" w:rsidRPr="00880CBC" w:rsidRDefault="000E7B92" w:rsidP="000E7B92">
      <w:pPr>
        <w:tabs>
          <w:tab w:val="clear" w:pos="397"/>
          <w:tab w:val="clear" w:pos="794"/>
          <w:tab w:val="clear" w:pos="1191"/>
          <w:tab w:val="left" w:pos="8880"/>
        </w:tabs>
        <w:spacing w:after="200" w:line="276" w:lineRule="auto"/>
        <w:rPr>
          <w:color w:val="2B2C3A" w:themeColor="text1"/>
          <w:lang w:val="fr-FR"/>
        </w:rPr>
      </w:pPr>
    </w:p>
    <w:p w14:paraId="26ADBAEE" w14:textId="77777777" w:rsidR="00A571D2" w:rsidRPr="00880CBC" w:rsidRDefault="00A571D2" w:rsidP="002F608F">
      <w:pPr>
        <w:tabs>
          <w:tab w:val="clear" w:pos="397"/>
          <w:tab w:val="clear" w:pos="794"/>
          <w:tab w:val="clear" w:pos="1191"/>
          <w:tab w:val="left" w:pos="8880"/>
        </w:tabs>
        <w:spacing w:after="200" w:line="276" w:lineRule="auto"/>
        <w:rPr>
          <w:color w:val="2B2C3A" w:themeColor="text1"/>
          <w:lang w:val="fr-FR"/>
        </w:rPr>
      </w:pPr>
    </w:p>
    <w:sdt>
      <w:sdtPr>
        <w:rPr>
          <w:rFonts w:eastAsiaTheme="minorHAnsi" w:cstheme="minorBidi"/>
          <w:b w:val="0"/>
          <w:bCs w:val="0"/>
          <w:color w:val="2B2C3A" w:themeColor="text1"/>
          <w:sz w:val="20"/>
          <w:szCs w:val="22"/>
          <w:lang w:eastAsia="en-US"/>
        </w:rPr>
        <w:id w:val="-1598544449"/>
        <w:docPartObj>
          <w:docPartGallery w:val="Table of Contents"/>
          <w:docPartUnique/>
        </w:docPartObj>
      </w:sdtPr>
      <w:sdtContent>
        <w:p w14:paraId="2ED79889" w14:textId="58F3DF58" w:rsidR="0023420E" w:rsidRPr="002E7FBF" w:rsidRDefault="00E064AB" w:rsidP="00E23D11">
          <w:pPr>
            <w:pStyle w:val="Inhaltsverzeichnisberschrift"/>
            <w:rPr>
              <w:color w:val="2B2C3A" w:themeColor="text1"/>
            </w:rPr>
          </w:pPr>
          <w:r>
            <w:rPr>
              <w:color w:val="2B2C3A" w:themeColor="text1"/>
              <w:lang w:val="fr"/>
            </w:rPr>
            <w:t>Table des matières</w:t>
          </w:r>
        </w:p>
        <w:p w14:paraId="2CA0B0F9" w14:textId="26A57518" w:rsidR="002749ED" w:rsidRDefault="0023420E">
          <w:pPr>
            <w:pStyle w:val="Verzeichnis1"/>
            <w:rPr>
              <w:rFonts w:asciiTheme="minorHAnsi" w:eastAsiaTheme="minorEastAsia" w:hAnsiTheme="minorHAnsi"/>
              <w:b w:val="0"/>
              <w:noProof/>
              <w:sz w:val="22"/>
              <w:lang w:val="en-US"/>
            </w:rPr>
          </w:pPr>
          <w:r w:rsidRPr="002E7FBF">
            <w:rPr>
              <w:b w:val="0"/>
              <w:color w:val="2B2C3A" w:themeColor="text1"/>
              <w:lang w:val="fr"/>
            </w:rPr>
            <w:fldChar w:fldCharType="begin"/>
          </w:r>
          <w:r w:rsidRPr="002E7FBF">
            <w:rPr>
              <w:b w:val="0"/>
              <w:color w:val="2B2C3A" w:themeColor="text1"/>
              <w:lang w:val="fr"/>
            </w:rPr>
            <w:instrText xml:space="preserve"> TOC \o "1-5" \h \z \u </w:instrText>
          </w:r>
          <w:r w:rsidRPr="002E7FBF">
            <w:rPr>
              <w:b w:val="0"/>
              <w:color w:val="2B2C3A" w:themeColor="text1"/>
              <w:lang w:val="fr"/>
            </w:rPr>
            <w:fldChar w:fldCharType="separate"/>
          </w:r>
          <w:hyperlink w:anchor="_Toc115782294" w:history="1">
            <w:r w:rsidR="002749ED" w:rsidRPr="00A053F5">
              <w:rPr>
                <w:rStyle w:val="Hyperlink"/>
                <w:noProof/>
                <w:lang w:val="fr"/>
              </w:rPr>
              <w:t>Historique des modifications</w:t>
            </w:r>
            <w:r w:rsidR="002749ED">
              <w:rPr>
                <w:noProof/>
                <w:webHidden/>
              </w:rPr>
              <w:tab/>
            </w:r>
            <w:r w:rsidR="002749ED">
              <w:rPr>
                <w:noProof/>
                <w:webHidden/>
              </w:rPr>
              <w:fldChar w:fldCharType="begin"/>
            </w:r>
            <w:r w:rsidR="002749ED">
              <w:rPr>
                <w:noProof/>
                <w:webHidden/>
              </w:rPr>
              <w:instrText xml:space="preserve"> PAGEREF _Toc115782294 \h </w:instrText>
            </w:r>
            <w:r w:rsidR="002749ED">
              <w:rPr>
                <w:noProof/>
                <w:webHidden/>
              </w:rPr>
            </w:r>
            <w:r w:rsidR="002749ED">
              <w:rPr>
                <w:noProof/>
                <w:webHidden/>
              </w:rPr>
              <w:fldChar w:fldCharType="separate"/>
            </w:r>
            <w:r w:rsidR="00E84446">
              <w:rPr>
                <w:noProof/>
                <w:webHidden/>
              </w:rPr>
              <w:t>2</w:t>
            </w:r>
            <w:r w:rsidR="002749ED">
              <w:rPr>
                <w:noProof/>
                <w:webHidden/>
              </w:rPr>
              <w:fldChar w:fldCharType="end"/>
            </w:r>
          </w:hyperlink>
        </w:p>
        <w:p w14:paraId="2BB21B92" w14:textId="3EAA60B0" w:rsidR="002749ED" w:rsidRDefault="00000000">
          <w:pPr>
            <w:pStyle w:val="Verzeichnis1"/>
            <w:rPr>
              <w:rFonts w:asciiTheme="minorHAnsi" w:eastAsiaTheme="minorEastAsia" w:hAnsiTheme="minorHAnsi"/>
              <w:b w:val="0"/>
              <w:noProof/>
              <w:sz w:val="22"/>
              <w:lang w:val="en-US"/>
            </w:rPr>
          </w:pPr>
          <w:hyperlink w:anchor="_Toc115782295" w:history="1">
            <w:r w:rsidR="002749ED" w:rsidRPr="00A053F5">
              <w:rPr>
                <w:rStyle w:val="Hyperlink"/>
                <w:noProof/>
              </w:rPr>
              <w:t>1</w:t>
            </w:r>
            <w:r w:rsidR="002749ED">
              <w:rPr>
                <w:rFonts w:asciiTheme="minorHAnsi" w:eastAsiaTheme="minorEastAsia" w:hAnsiTheme="minorHAnsi"/>
                <w:b w:val="0"/>
                <w:noProof/>
                <w:sz w:val="22"/>
                <w:lang w:val="en-US"/>
              </w:rPr>
              <w:tab/>
            </w:r>
            <w:r w:rsidR="002749ED" w:rsidRPr="00A053F5">
              <w:rPr>
                <w:rStyle w:val="Hyperlink"/>
                <w:noProof/>
                <w:lang w:val="fr"/>
              </w:rPr>
              <w:t>Informations générales</w:t>
            </w:r>
            <w:r w:rsidR="002749ED">
              <w:rPr>
                <w:noProof/>
                <w:webHidden/>
              </w:rPr>
              <w:tab/>
            </w:r>
            <w:r w:rsidR="002749ED">
              <w:rPr>
                <w:noProof/>
                <w:webHidden/>
              </w:rPr>
              <w:fldChar w:fldCharType="begin"/>
            </w:r>
            <w:r w:rsidR="002749ED">
              <w:rPr>
                <w:noProof/>
                <w:webHidden/>
              </w:rPr>
              <w:instrText xml:space="preserve"> PAGEREF _Toc115782295 \h </w:instrText>
            </w:r>
            <w:r w:rsidR="002749ED">
              <w:rPr>
                <w:noProof/>
                <w:webHidden/>
              </w:rPr>
            </w:r>
            <w:r w:rsidR="002749ED">
              <w:rPr>
                <w:noProof/>
                <w:webHidden/>
              </w:rPr>
              <w:fldChar w:fldCharType="separate"/>
            </w:r>
            <w:r w:rsidR="00E84446">
              <w:rPr>
                <w:noProof/>
                <w:webHidden/>
              </w:rPr>
              <w:t>5</w:t>
            </w:r>
            <w:r w:rsidR="002749ED">
              <w:rPr>
                <w:noProof/>
                <w:webHidden/>
              </w:rPr>
              <w:fldChar w:fldCharType="end"/>
            </w:r>
          </w:hyperlink>
        </w:p>
        <w:p w14:paraId="6AD88515" w14:textId="67AB1748" w:rsidR="002749ED" w:rsidRDefault="00000000">
          <w:pPr>
            <w:pStyle w:val="Verzeichnis2"/>
            <w:rPr>
              <w:rFonts w:asciiTheme="minorHAnsi" w:eastAsiaTheme="minorEastAsia" w:hAnsiTheme="minorHAnsi"/>
              <w:noProof/>
              <w:sz w:val="22"/>
              <w:lang w:val="en-US"/>
            </w:rPr>
          </w:pPr>
          <w:hyperlink w:anchor="_Toc115782296" w:history="1">
            <w:r w:rsidR="002749ED" w:rsidRPr="00A053F5">
              <w:rPr>
                <w:rStyle w:val="Hyperlink"/>
                <w:noProof/>
                <w:lang w:val="fr-FR"/>
              </w:rPr>
              <w:t>1.1</w:t>
            </w:r>
            <w:r w:rsidR="002749ED">
              <w:rPr>
                <w:rFonts w:asciiTheme="minorHAnsi" w:eastAsiaTheme="minorEastAsia" w:hAnsiTheme="minorHAnsi"/>
                <w:noProof/>
                <w:sz w:val="22"/>
                <w:lang w:val="en-US"/>
              </w:rPr>
              <w:tab/>
            </w:r>
            <w:r w:rsidR="002749ED" w:rsidRPr="00A053F5">
              <w:rPr>
                <w:rStyle w:val="Hyperlink"/>
                <w:noProof/>
                <w:lang w:val="fr"/>
              </w:rPr>
              <w:t>Appareils et navigateurs pris en charge</w:t>
            </w:r>
            <w:r w:rsidR="002749ED">
              <w:rPr>
                <w:noProof/>
                <w:webHidden/>
              </w:rPr>
              <w:tab/>
            </w:r>
            <w:r w:rsidR="002749ED">
              <w:rPr>
                <w:noProof/>
                <w:webHidden/>
              </w:rPr>
              <w:fldChar w:fldCharType="begin"/>
            </w:r>
            <w:r w:rsidR="002749ED">
              <w:rPr>
                <w:noProof/>
                <w:webHidden/>
              </w:rPr>
              <w:instrText xml:space="preserve"> PAGEREF _Toc115782296 \h </w:instrText>
            </w:r>
            <w:r w:rsidR="002749ED">
              <w:rPr>
                <w:noProof/>
                <w:webHidden/>
              </w:rPr>
            </w:r>
            <w:r w:rsidR="002749ED">
              <w:rPr>
                <w:noProof/>
                <w:webHidden/>
              </w:rPr>
              <w:fldChar w:fldCharType="separate"/>
            </w:r>
            <w:r w:rsidR="00E84446">
              <w:rPr>
                <w:noProof/>
                <w:webHidden/>
              </w:rPr>
              <w:t>5</w:t>
            </w:r>
            <w:r w:rsidR="002749ED">
              <w:rPr>
                <w:noProof/>
                <w:webHidden/>
              </w:rPr>
              <w:fldChar w:fldCharType="end"/>
            </w:r>
          </w:hyperlink>
        </w:p>
        <w:p w14:paraId="0F7656B1" w14:textId="56B2471F" w:rsidR="002749ED" w:rsidRDefault="00000000">
          <w:pPr>
            <w:pStyle w:val="Verzeichnis2"/>
            <w:rPr>
              <w:rFonts w:asciiTheme="minorHAnsi" w:eastAsiaTheme="minorEastAsia" w:hAnsiTheme="minorHAnsi"/>
              <w:noProof/>
              <w:sz w:val="22"/>
              <w:lang w:val="en-US"/>
            </w:rPr>
          </w:pPr>
          <w:hyperlink w:anchor="_Toc115782297" w:history="1">
            <w:r w:rsidR="002749ED" w:rsidRPr="00A053F5">
              <w:rPr>
                <w:rStyle w:val="Hyperlink"/>
                <w:noProof/>
                <w:lang w:val="fr-FR"/>
              </w:rPr>
              <w:t>1.2</w:t>
            </w:r>
            <w:r w:rsidR="002749ED">
              <w:rPr>
                <w:rFonts w:asciiTheme="minorHAnsi" w:eastAsiaTheme="minorEastAsia" w:hAnsiTheme="minorHAnsi"/>
                <w:noProof/>
                <w:sz w:val="22"/>
                <w:lang w:val="en-US"/>
              </w:rPr>
              <w:tab/>
            </w:r>
            <w:r w:rsidR="00FD4ED7">
              <w:rPr>
                <w:rFonts w:asciiTheme="minorHAnsi" w:eastAsiaTheme="minorEastAsia" w:hAnsiTheme="minorHAnsi"/>
                <w:noProof/>
                <w:sz w:val="22"/>
                <w:lang w:val="en-US"/>
              </w:rPr>
              <w:t xml:space="preserve">Constructeurs </w:t>
            </w:r>
            <w:r w:rsidR="002749ED" w:rsidRPr="00A053F5">
              <w:rPr>
                <w:rStyle w:val="Hyperlink"/>
                <w:noProof/>
                <w:lang w:val="fr"/>
              </w:rPr>
              <w:t>et entreprises</w:t>
            </w:r>
            <w:r w:rsidR="00313297">
              <w:rPr>
                <w:rStyle w:val="Hyperlink"/>
                <w:noProof/>
                <w:lang w:val="fr"/>
              </w:rPr>
              <w:t xml:space="preserve"> </w:t>
            </w:r>
            <w:r w:rsidR="002749ED" w:rsidRPr="00A053F5">
              <w:rPr>
                <w:rStyle w:val="Hyperlink"/>
                <w:noProof/>
                <w:lang w:val="fr"/>
              </w:rPr>
              <w:t>pris en charge</w:t>
            </w:r>
            <w:r w:rsidR="002749ED">
              <w:rPr>
                <w:noProof/>
                <w:webHidden/>
              </w:rPr>
              <w:tab/>
            </w:r>
            <w:r w:rsidR="002749ED">
              <w:rPr>
                <w:noProof/>
                <w:webHidden/>
              </w:rPr>
              <w:fldChar w:fldCharType="begin"/>
            </w:r>
            <w:r w:rsidR="002749ED">
              <w:rPr>
                <w:noProof/>
                <w:webHidden/>
              </w:rPr>
              <w:instrText xml:space="preserve"> PAGEREF _Toc115782297 \h </w:instrText>
            </w:r>
            <w:r w:rsidR="002749ED">
              <w:rPr>
                <w:noProof/>
                <w:webHidden/>
              </w:rPr>
            </w:r>
            <w:r w:rsidR="002749ED">
              <w:rPr>
                <w:noProof/>
                <w:webHidden/>
              </w:rPr>
              <w:fldChar w:fldCharType="separate"/>
            </w:r>
            <w:r w:rsidR="00E84446">
              <w:rPr>
                <w:noProof/>
                <w:webHidden/>
              </w:rPr>
              <w:t>5</w:t>
            </w:r>
            <w:r w:rsidR="002749ED">
              <w:rPr>
                <w:noProof/>
                <w:webHidden/>
              </w:rPr>
              <w:fldChar w:fldCharType="end"/>
            </w:r>
          </w:hyperlink>
        </w:p>
        <w:p w14:paraId="49E872AE" w14:textId="35315C05" w:rsidR="002749ED" w:rsidRDefault="00000000">
          <w:pPr>
            <w:pStyle w:val="Verzeichnis2"/>
            <w:rPr>
              <w:rFonts w:asciiTheme="minorHAnsi" w:eastAsiaTheme="minorEastAsia" w:hAnsiTheme="minorHAnsi"/>
              <w:noProof/>
              <w:sz w:val="22"/>
              <w:lang w:val="en-US"/>
            </w:rPr>
          </w:pPr>
          <w:hyperlink w:anchor="_Toc115782298" w:history="1">
            <w:r w:rsidR="002749ED" w:rsidRPr="00A053F5">
              <w:rPr>
                <w:rStyle w:val="Hyperlink"/>
                <w:noProof/>
                <w:lang w:val="en-US"/>
              </w:rPr>
              <w:t>1.3</w:t>
            </w:r>
            <w:r w:rsidR="002749ED">
              <w:rPr>
                <w:rFonts w:asciiTheme="minorHAnsi" w:eastAsiaTheme="minorEastAsia" w:hAnsiTheme="minorHAnsi"/>
                <w:noProof/>
                <w:sz w:val="22"/>
                <w:lang w:val="en-US"/>
              </w:rPr>
              <w:tab/>
            </w:r>
            <w:r w:rsidR="002749ED" w:rsidRPr="00A053F5">
              <w:rPr>
                <w:rStyle w:val="Hyperlink"/>
                <w:noProof/>
                <w:lang w:val="fr"/>
              </w:rPr>
              <w:t xml:space="preserve">Délais </w:t>
            </w:r>
            <w:r w:rsidR="00FD4ED7">
              <w:rPr>
                <w:rStyle w:val="Hyperlink"/>
                <w:noProof/>
                <w:lang w:val="fr"/>
              </w:rPr>
              <w:t>imposés  par les Constructeurs</w:t>
            </w:r>
            <w:r w:rsidR="002749ED">
              <w:rPr>
                <w:noProof/>
                <w:webHidden/>
              </w:rPr>
              <w:tab/>
            </w:r>
            <w:r w:rsidR="002749ED">
              <w:rPr>
                <w:noProof/>
                <w:webHidden/>
              </w:rPr>
              <w:fldChar w:fldCharType="begin"/>
            </w:r>
            <w:r w:rsidR="002749ED">
              <w:rPr>
                <w:noProof/>
                <w:webHidden/>
              </w:rPr>
              <w:instrText xml:space="preserve"> PAGEREF _Toc115782298 \h </w:instrText>
            </w:r>
            <w:r w:rsidR="002749ED">
              <w:rPr>
                <w:noProof/>
                <w:webHidden/>
              </w:rPr>
            </w:r>
            <w:r w:rsidR="002749ED">
              <w:rPr>
                <w:noProof/>
                <w:webHidden/>
              </w:rPr>
              <w:fldChar w:fldCharType="separate"/>
            </w:r>
            <w:r w:rsidR="00E84446">
              <w:rPr>
                <w:noProof/>
                <w:webHidden/>
              </w:rPr>
              <w:t>6</w:t>
            </w:r>
            <w:r w:rsidR="002749ED">
              <w:rPr>
                <w:noProof/>
                <w:webHidden/>
              </w:rPr>
              <w:fldChar w:fldCharType="end"/>
            </w:r>
          </w:hyperlink>
        </w:p>
        <w:p w14:paraId="758467C2" w14:textId="4B6E7BBB" w:rsidR="002749ED" w:rsidRDefault="00000000">
          <w:pPr>
            <w:pStyle w:val="Verzeichnis2"/>
            <w:rPr>
              <w:rFonts w:asciiTheme="minorHAnsi" w:eastAsiaTheme="minorEastAsia" w:hAnsiTheme="minorHAnsi"/>
              <w:noProof/>
              <w:sz w:val="22"/>
              <w:lang w:val="en-US"/>
            </w:rPr>
          </w:pPr>
          <w:hyperlink w:anchor="_Toc115782299" w:history="1">
            <w:r w:rsidR="002749ED" w:rsidRPr="00A053F5">
              <w:rPr>
                <w:rStyle w:val="Hyperlink"/>
                <w:noProof/>
                <w:lang w:val="fr-FR"/>
              </w:rPr>
              <w:t>1.4</w:t>
            </w:r>
            <w:r w:rsidR="002749ED">
              <w:rPr>
                <w:rFonts w:asciiTheme="minorHAnsi" w:eastAsiaTheme="minorEastAsia" w:hAnsiTheme="minorHAnsi"/>
                <w:noProof/>
                <w:sz w:val="22"/>
                <w:lang w:val="en-US"/>
              </w:rPr>
              <w:tab/>
            </w:r>
            <w:r w:rsidR="002749ED" w:rsidRPr="00A053F5">
              <w:rPr>
                <w:rStyle w:val="Hyperlink"/>
                <w:noProof/>
                <w:lang w:val="fr"/>
              </w:rPr>
              <w:t>Rappel hebdomadaire des</w:t>
            </w:r>
            <w:r w:rsidR="00785C59">
              <w:rPr>
                <w:rStyle w:val="Hyperlink"/>
                <w:noProof/>
                <w:lang w:val="fr"/>
              </w:rPr>
              <w:t xml:space="preserve"> </w:t>
            </w:r>
            <w:r w:rsidR="002749ED" w:rsidRPr="00A053F5">
              <w:rPr>
                <w:rStyle w:val="Hyperlink"/>
                <w:noProof/>
                <w:lang w:val="fr"/>
              </w:rPr>
              <w:t>demandes</w:t>
            </w:r>
            <w:r w:rsidR="00785C59">
              <w:rPr>
                <w:rStyle w:val="Hyperlink"/>
                <w:noProof/>
                <w:lang w:val="fr"/>
              </w:rPr>
              <w:t xml:space="preserve"> </w:t>
            </w:r>
            <w:r w:rsidR="002749ED" w:rsidRPr="00A053F5">
              <w:rPr>
                <w:rStyle w:val="Hyperlink"/>
                <w:noProof/>
                <w:lang w:val="fr"/>
              </w:rPr>
              <w:t>en suspens</w:t>
            </w:r>
            <w:r w:rsidR="002749ED">
              <w:rPr>
                <w:noProof/>
                <w:webHidden/>
              </w:rPr>
              <w:tab/>
            </w:r>
            <w:r w:rsidR="002749ED">
              <w:rPr>
                <w:noProof/>
                <w:webHidden/>
              </w:rPr>
              <w:fldChar w:fldCharType="begin"/>
            </w:r>
            <w:r w:rsidR="002749ED">
              <w:rPr>
                <w:noProof/>
                <w:webHidden/>
              </w:rPr>
              <w:instrText xml:space="preserve"> PAGEREF _Toc115782299 \h </w:instrText>
            </w:r>
            <w:r w:rsidR="002749ED">
              <w:rPr>
                <w:noProof/>
                <w:webHidden/>
              </w:rPr>
            </w:r>
            <w:r w:rsidR="002749ED">
              <w:rPr>
                <w:noProof/>
                <w:webHidden/>
              </w:rPr>
              <w:fldChar w:fldCharType="separate"/>
            </w:r>
            <w:r w:rsidR="00E84446">
              <w:rPr>
                <w:noProof/>
                <w:webHidden/>
              </w:rPr>
              <w:t>6</w:t>
            </w:r>
            <w:r w:rsidR="002749ED">
              <w:rPr>
                <w:noProof/>
                <w:webHidden/>
              </w:rPr>
              <w:fldChar w:fldCharType="end"/>
            </w:r>
          </w:hyperlink>
        </w:p>
        <w:p w14:paraId="738D628D" w14:textId="198B7507" w:rsidR="002749ED" w:rsidRDefault="00000000">
          <w:pPr>
            <w:pStyle w:val="Verzeichnis2"/>
            <w:rPr>
              <w:rFonts w:asciiTheme="minorHAnsi" w:eastAsiaTheme="minorEastAsia" w:hAnsiTheme="minorHAnsi"/>
              <w:noProof/>
              <w:sz w:val="22"/>
              <w:lang w:val="en-US"/>
            </w:rPr>
          </w:pPr>
          <w:hyperlink w:anchor="_Toc115782300" w:history="1">
            <w:r w:rsidR="002749ED" w:rsidRPr="00A053F5">
              <w:rPr>
                <w:rStyle w:val="Hyperlink"/>
                <w:noProof/>
                <w:lang w:val="fr-FR"/>
              </w:rPr>
              <w:t>1.5</w:t>
            </w:r>
            <w:r w:rsidR="002749ED">
              <w:rPr>
                <w:rFonts w:asciiTheme="minorHAnsi" w:eastAsiaTheme="minorEastAsia" w:hAnsiTheme="minorHAnsi"/>
                <w:noProof/>
                <w:sz w:val="22"/>
                <w:lang w:val="en-US"/>
              </w:rPr>
              <w:tab/>
            </w:r>
            <w:r w:rsidR="002749ED" w:rsidRPr="00A053F5">
              <w:rPr>
                <w:rStyle w:val="Hyperlink"/>
                <w:noProof/>
                <w:lang w:val="fr"/>
              </w:rPr>
              <w:t>Inscription dans le TecRMI Service Book Application</w:t>
            </w:r>
            <w:r w:rsidR="002749ED">
              <w:rPr>
                <w:noProof/>
                <w:webHidden/>
              </w:rPr>
              <w:tab/>
            </w:r>
            <w:r w:rsidR="002749ED">
              <w:rPr>
                <w:noProof/>
                <w:webHidden/>
              </w:rPr>
              <w:fldChar w:fldCharType="begin"/>
            </w:r>
            <w:r w:rsidR="002749ED">
              <w:rPr>
                <w:noProof/>
                <w:webHidden/>
              </w:rPr>
              <w:instrText xml:space="preserve"> PAGEREF _Toc115782300 \h </w:instrText>
            </w:r>
            <w:r w:rsidR="002749ED">
              <w:rPr>
                <w:noProof/>
                <w:webHidden/>
              </w:rPr>
            </w:r>
            <w:r w:rsidR="002749ED">
              <w:rPr>
                <w:noProof/>
                <w:webHidden/>
              </w:rPr>
              <w:fldChar w:fldCharType="separate"/>
            </w:r>
            <w:r w:rsidR="00E84446">
              <w:rPr>
                <w:noProof/>
                <w:webHidden/>
              </w:rPr>
              <w:t>7</w:t>
            </w:r>
            <w:r w:rsidR="002749ED">
              <w:rPr>
                <w:noProof/>
                <w:webHidden/>
              </w:rPr>
              <w:fldChar w:fldCharType="end"/>
            </w:r>
          </w:hyperlink>
        </w:p>
        <w:p w14:paraId="120ABCC7" w14:textId="4966433D" w:rsidR="002749ED" w:rsidRDefault="00000000">
          <w:pPr>
            <w:pStyle w:val="Verzeichnis2"/>
            <w:rPr>
              <w:rFonts w:asciiTheme="minorHAnsi" w:eastAsiaTheme="minorEastAsia" w:hAnsiTheme="minorHAnsi"/>
              <w:noProof/>
              <w:sz w:val="22"/>
              <w:lang w:val="en-US"/>
            </w:rPr>
          </w:pPr>
          <w:hyperlink w:anchor="_Toc115782301" w:history="1">
            <w:r w:rsidR="002749ED" w:rsidRPr="00A053F5">
              <w:rPr>
                <w:rStyle w:val="Hyperlink"/>
                <w:noProof/>
              </w:rPr>
              <w:t>1.6</w:t>
            </w:r>
            <w:r w:rsidR="002749ED">
              <w:rPr>
                <w:rFonts w:asciiTheme="minorHAnsi" w:eastAsiaTheme="minorEastAsia" w:hAnsiTheme="minorHAnsi"/>
                <w:noProof/>
                <w:sz w:val="22"/>
                <w:lang w:val="en-US"/>
              </w:rPr>
              <w:tab/>
            </w:r>
            <w:r w:rsidR="002749ED" w:rsidRPr="00A053F5">
              <w:rPr>
                <w:rStyle w:val="Hyperlink"/>
                <w:noProof/>
                <w:lang w:val="fr"/>
              </w:rPr>
              <w:t>Réinitialiser votre mot de passe</w:t>
            </w:r>
            <w:r w:rsidR="002749ED">
              <w:rPr>
                <w:noProof/>
                <w:webHidden/>
              </w:rPr>
              <w:tab/>
            </w:r>
            <w:r w:rsidR="002749ED">
              <w:rPr>
                <w:noProof/>
                <w:webHidden/>
              </w:rPr>
              <w:fldChar w:fldCharType="begin"/>
            </w:r>
            <w:r w:rsidR="002749ED">
              <w:rPr>
                <w:noProof/>
                <w:webHidden/>
              </w:rPr>
              <w:instrText xml:space="preserve"> PAGEREF _Toc115782301 \h </w:instrText>
            </w:r>
            <w:r w:rsidR="002749ED">
              <w:rPr>
                <w:noProof/>
                <w:webHidden/>
              </w:rPr>
            </w:r>
            <w:r w:rsidR="002749ED">
              <w:rPr>
                <w:noProof/>
                <w:webHidden/>
              </w:rPr>
              <w:fldChar w:fldCharType="separate"/>
            </w:r>
            <w:r w:rsidR="00E84446">
              <w:rPr>
                <w:noProof/>
                <w:webHidden/>
              </w:rPr>
              <w:t>8</w:t>
            </w:r>
            <w:r w:rsidR="002749ED">
              <w:rPr>
                <w:noProof/>
                <w:webHidden/>
              </w:rPr>
              <w:fldChar w:fldCharType="end"/>
            </w:r>
          </w:hyperlink>
        </w:p>
        <w:p w14:paraId="40F8D404" w14:textId="5171AA56" w:rsidR="002749ED" w:rsidRDefault="00000000">
          <w:pPr>
            <w:pStyle w:val="Verzeichnis1"/>
            <w:rPr>
              <w:rFonts w:asciiTheme="minorHAnsi" w:eastAsiaTheme="minorEastAsia" w:hAnsiTheme="minorHAnsi"/>
              <w:b w:val="0"/>
              <w:noProof/>
              <w:sz w:val="22"/>
              <w:lang w:val="en-US"/>
            </w:rPr>
          </w:pPr>
          <w:hyperlink w:anchor="_Toc115782302" w:history="1">
            <w:r w:rsidR="002749ED" w:rsidRPr="00A053F5">
              <w:rPr>
                <w:rStyle w:val="Hyperlink"/>
                <w:noProof/>
                <w:lang w:val="fr-FR"/>
              </w:rPr>
              <w:t>2</w:t>
            </w:r>
            <w:r w:rsidR="002749ED">
              <w:rPr>
                <w:rFonts w:asciiTheme="minorHAnsi" w:eastAsiaTheme="minorEastAsia" w:hAnsiTheme="minorHAnsi"/>
                <w:b w:val="0"/>
                <w:noProof/>
                <w:sz w:val="22"/>
                <w:lang w:val="en-US"/>
              </w:rPr>
              <w:tab/>
            </w:r>
            <w:r w:rsidR="002749ED" w:rsidRPr="00A053F5">
              <w:rPr>
                <w:rStyle w:val="Hyperlink"/>
                <w:noProof/>
                <w:lang w:val="fr"/>
              </w:rPr>
              <w:t>Fonctionnalités de l’application TecRMI Service Book</w:t>
            </w:r>
            <w:r w:rsidR="002749ED">
              <w:rPr>
                <w:noProof/>
                <w:webHidden/>
              </w:rPr>
              <w:tab/>
            </w:r>
            <w:r w:rsidR="002749ED">
              <w:rPr>
                <w:noProof/>
                <w:webHidden/>
              </w:rPr>
              <w:fldChar w:fldCharType="begin"/>
            </w:r>
            <w:r w:rsidR="002749ED">
              <w:rPr>
                <w:noProof/>
                <w:webHidden/>
              </w:rPr>
              <w:instrText xml:space="preserve"> PAGEREF _Toc115782302 \h </w:instrText>
            </w:r>
            <w:r w:rsidR="002749ED">
              <w:rPr>
                <w:noProof/>
                <w:webHidden/>
              </w:rPr>
            </w:r>
            <w:r w:rsidR="002749ED">
              <w:rPr>
                <w:noProof/>
                <w:webHidden/>
              </w:rPr>
              <w:fldChar w:fldCharType="separate"/>
            </w:r>
            <w:r w:rsidR="00E84446">
              <w:rPr>
                <w:noProof/>
                <w:webHidden/>
              </w:rPr>
              <w:t>9</w:t>
            </w:r>
            <w:r w:rsidR="002749ED">
              <w:rPr>
                <w:noProof/>
                <w:webHidden/>
              </w:rPr>
              <w:fldChar w:fldCharType="end"/>
            </w:r>
          </w:hyperlink>
        </w:p>
        <w:p w14:paraId="24EA805C" w14:textId="7BF26F5C" w:rsidR="002749ED" w:rsidRDefault="00000000">
          <w:pPr>
            <w:pStyle w:val="Verzeichnis2"/>
            <w:rPr>
              <w:rFonts w:asciiTheme="minorHAnsi" w:eastAsiaTheme="minorEastAsia" w:hAnsiTheme="minorHAnsi"/>
              <w:noProof/>
              <w:sz w:val="22"/>
              <w:lang w:val="en-US"/>
            </w:rPr>
          </w:pPr>
          <w:hyperlink w:anchor="_Toc115782303" w:history="1">
            <w:r w:rsidR="002749ED" w:rsidRPr="00A053F5">
              <w:rPr>
                <w:rStyle w:val="Hyperlink"/>
                <w:noProof/>
              </w:rPr>
              <w:t>2.1</w:t>
            </w:r>
            <w:r w:rsidR="002749ED">
              <w:rPr>
                <w:rFonts w:asciiTheme="minorHAnsi" w:eastAsiaTheme="minorEastAsia" w:hAnsiTheme="minorHAnsi"/>
                <w:noProof/>
                <w:sz w:val="22"/>
                <w:lang w:val="en-US"/>
              </w:rPr>
              <w:tab/>
            </w:r>
            <w:r w:rsidR="002749ED" w:rsidRPr="00A053F5">
              <w:rPr>
                <w:rStyle w:val="Hyperlink"/>
                <w:noProof/>
                <w:lang w:val="fr"/>
              </w:rPr>
              <w:t>Tableau de bord</w:t>
            </w:r>
            <w:r w:rsidR="002749ED">
              <w:rPr>
                <w:noProof/>
                <w:webHidden/>
              </w:rPr>
              <w:tab/>
            </w:r>
            <w:r w:rsidR="002749ED">
              <w:rPr>
                <w:noProof/>
                <w:webHidden/>
              </w:rPr>
              <w:fldChar w:fldCharType="begin"/>
            </w:r>
            <w:r w:rsidR="002749ED">
              <w:rPr>
                <w:noProof/>
                <w:webHidden/>
              </w:rPr>
              <w:instrText xml:space="preserve"> PAGEREF _Toc115782303 \h </w:instrText>
            </w:r>
            <w:r w:rsidR="002749ED">
              <w:rPr>
                <w:noProof/>
                <w:webHidden/>
              </w:rPr>
            </w:r>
            <w:r w:rsidR="002749ED">
              <w:rPr>
                <w:noProof/>
                <w:webHidden/>
              </w:rPr>
              <w:fldChar w:fldCharType="separate"/>
            </w:r>
            <w:r w:rsidR="00E84446">
              <w:rPr>
                <w:noProof/>
                <w:webHidden/>
              </w:rPr>
              <w:t>9</w:t>
            </w:r>
            <w:r w:rsidR="002749ED">
              <w:rPr>
                <w:noProof/>
                <w:webHidden/>
              </w:rPr>
              <w:fldChar w:fldCharType="end"/>
            </w:r>
          </w:hyperlink>
        </w:p>
        <w:p w14:paraId="534B1A45" w14:textId="0DDF2268" w:rsidR="002749ED" w:rsidRDefault="00000000">
          <w:pPr>
            <w:pStyle w:val="Verzeichnis2"/>
            <w:rPr>
              <w:rFonts w:asciiTheme="minorHAnsi" w:eastAsiaTheme="minorEastAsia" w:hAnsiTheme="minorHAnsi"/>
              <w:noProof/>
              <w:sz w:val="22"/>
              <w:lang w:val="en-US"/>
            </w:rPr>
          </w:pPr>
          <w:hyperlink w:anchor="_Toc115782304" w:history="1">
            <w:r w:rsidR="002749ED" w:rsidRPr="00A053F5">
              <w:rPr>
                <w:rStyle w:val="Hyperlink"/>
                <w:noProof/>
                <w:lang w:val="en-US"/>
              </w:rPr>
              <w:t>2.2</w:t>
            </w:r>
            <w:r w:rsidR="002749ED">
              <w:rPr>
                <w:rFonts w:asciiTheme="minorHAnsi" w:eastAsiaTheme="minorEastAsia" w:hAnsiTheme="minorHAnsi"/>
                <w:noProof/>
                <w:sz w:val="22"/>
                <w:lang w:val="en-US"/>
              </w:rPr>
              <w:tab/>
            </w:r>
            <w:r w:rsidR="002749ED" w:rsidRPr="00A053F5">
              <w:rPr>
                <w:rStyle w:val="Hyperlink"/>
                <w:noProof/>
                <w:lang w:val="fr"/>
              </w:rPr>
              <w:t>Enregistrement des entrées ouvertes pendant</w:t>
            </w:r>
            <w:r w:rsidR="00785C59">
              <w:rPr>
                <w:rStyle w:val="Hyperlink"/>
                <w:noProof/>
                <w:lang w:val="fr"/>
              </w:rPr>
              <w:t xml:space="preserve"> </w:t>
            </w:r>
            <w:r w:rsidR="002749ED" w:rsidRPr="00A053F5">
              <w:rPr>
                <w:rStyle w:val="Hyperlink"/>
                <w:noProof/>
                <w:lang w:val="fr"/>
              </w:rPr>
              <w:t>l’édition</w:t>
            </w:r>
            <w:r w:rsidR="002749ED">
              <w:rPr>
                <w:noProof/>
                <w:webHidden/>
              </w:rPr>
              <w:tab/>
            </w:r>
            <w:r w:rsidR="002749ED">
              <w:rPr>
                <w:noProof/>
                <w:webHidden/>
              </w:rPr>
              <w:fldChar w:fldCharType="begin"/>
            </w:r>
            <w:r w:rsidR="002749ED">
              <w:rPr>
                <w:noProof/>
                <w:webHidden/>
              </w:rPr>
              <w:instrText xml:space="preserve"> PAGEREF _Toc115782304 \h </w:instrText>
            </w:r>
            <w:r w:rsidR="002749ED">
              <w:rPr>
                <w:noProof/>
                <w:webHidden/>
              </w:rPr>
            </w:r>
            <w:r w:rsidR="002749ED">
              <w:rPr>
                <w:noProof/>
                <w:webHidden/>
              </w:rPr>
              <w:fldChar w:fldCharType="separate"/>
            </w:r>
            <w:r w:rsidR="00E84446">
              <w:rPr>
                <w:noProof/>
                <w:webHidden/>
              </w:rPr>
              <w:t>10</w:t>
            </w:r>
            <w:r w:rsidR="002749ED">
              <w:rPr>
                <w:noProof/>
                <w:webHidden/>
              </w:rPr>
              <w:fldChar w:fldCharType="end"/>
            </w:r>
          </w:hyperlink>
        </w:p>
        <w:p w14:paraId="033BA289" w14:textId="27703647" w:rsidR="002749ED" w:rsidRDefault="00000000">
          <w:pPr>
            <w:pStyle w:val="Verzeichnis2"/>
            <w:rPr>
              <w:rFonts w:asciiTheme="minorHAnsi" w:eastAsiaTheme="minorEastAsia" w:hAnsiTheme="minorHAnsi"/>
              <w:noProof/>
              <w:sz w:val="22"/>
              <w:lang w:val="en-US"/>
            </w:rPr>
          </w:pPr>
          <w:hyperlink w:anchor="_Toc115782305" w:history="1">
            <w:r w:rsidR="002749ED" w:rsidRPr="00A053F5">
              <w:rPr>
                <w:rStyle w:val="Hyperlink"/>
                <w:noProof/>
              </w:rPr>
              <w:t>2.3</w:t>
            </w:r>
            <w:r w:rsidR="002749ED">
              <w:rPr>
                <w:rFonts w:asciiTheme="minorHAnsi" w:eastAsiaTheme="minorEastAsia" w:hAnsiTheme="minorHAnsi"/>
                <w:noProof/>
                <w:sz w:val="22"/>
                <w:lang w:val="en-US"/>
              </w:rPr>
              <w:tab/>
            </w:r>
            <w:r w:rsidR="002749ED" w:rsidRPr="00A053F5">
              <w:rPr>
                <w:rStyle w:val="Hyperlink"/>
                <w:noProof/>
                <w:lang w:val="fr"/>
              </w:rPr>
              <w:t>Créer une nouvelle entrée</w:t>
            </w:r>
            <w:r w:rsidR="002749ED">
              <w:rPr>
                <w:noProof/>
                <w:webHidden/>
              </w:rPr>
              <w:tab/>
            </w:r>
            <w:r w:rsidR="002749ED">
              <w:rPr>
                <w:noProof/>
                <w:webHidden/>
              </w:rPr>
              <w:fldChar w:fldCharType="begin"/>
            </w:r>
            <w:r w:rsidR="002749ED">
              <w:rPr>
                <w:noProof/>
                <w:webHidden/>
              </w:rPr>
              <w:instrText xml:space="preserve"> PAGEREF _Toc115782305 \h </w:instrText>
            </w:r>
            <w:r w:rsidR="002749ED">
              <w:rPr>
                <w:noProof/>
                <w:webHidden/>
              </w:rPr>
            </w:r>
            <w:r w:rsidR="002749ED">
              <w:rPr>
                <w:noProof/>
                <w:webHidden/>
              </w:rPr>
              <w:fldChar w:fldCharType="separate"/>
            </w:r>
            <w:r w:rsidR="00E84446">
              <w:rPr>
                <w:noProof/>
                <w:webHidden/>
              </w:rPr>
              <w:t>11</w:t>
            </w:r>
            <w:r w:rsidR="002749ED">
              <w:rPr>
                <w:noProof/>
                <w:webHidden/>
              </w:rPr>
              <w:fldChar w:fldCharType="end"/>
            </w:r>
          </w:hyperlink>
        </w:p>
        <w:p w14:paraId="21D7109A" w14:textId="04C72EF9" w:rsidR="002749ED" w:rsidRDefault="00000000">
          <w:pPr>
            <w:pStyle w:val="Verzeichnis3"/>
            <w:rPr>
              <w:rFonts w:asciiTheme="minorHAnsi" w:eastAsiaTheme="minorEastAsia" w:hAnsiTheme="minorHAnsi"/>
              <w:noProof/>
              <w:sz w:val="22"/>
              <w:lang w:val="en-US"/>
            </w:rPr>
          </w:pPr>
          <w:hyperlink w:anchor="_Toc115782306" w:history="1">
            <w:r w:rsidR="002749ED" w:rsidRPr="00A053F5">
              <w:rPr>
                <w:rStyle w:val="Hyperlink"/>
                <w:noProof/>
              </w:rPr>
              <w:t>2.3.1</w:t>
            </w:r>
            <w:r w:rsidR="002749ED">
              <w:rPr>
                <w:rFonts w:asciiTheme="minorHAnsi" w:eastAsiaTheme="minorEastAsia" w:hAnsiTheme="minorHAnsi"/>
                <w:noProof/>
                <w:sz w:val="22"/>
                <w:lang w:val="en-US"/>
              </w:rPr>
              <w:tab/>
            </w:r>
            <w:r w:rsidR="002749ED" w:rsidRPr="00A053F5">
              <w:rPr>
                <w:rStyle w:val="Hyperlink"/>
                <w:noProof/>
                <w:lang w:val="fr"/>
              </w:rPr>
              <w:t>Identification du véhicule</w:t>
            </w:r>
            <w:r w:rsidR="002749ED">
              <w:rPr>
                <w:noProof/>
                <w:webHidden/>
              </w:rPr>
              <w:tab/>
            </w:r>
            <w:r w:rsidR="002749ED">
              <w:rPr>
                <w:noProof/>
                <w:webHidden/>
              </w:rPr>
              <w:fldChar w:fldCharType="begin"/>
            </w:r>
            <w:r w:rsidR="002749ED">
              <w:rPr>
                <w:noProof/>
                <w:webHidden/>
              </w:rPr>
              <w:instrText xml:space="preserve"> PAGEREF _Toc115782306 \h </w:instrText>
            </w:r>
            <w:r w:rsidR="002749ED">
              <w:rPr>
                <w:noProof/>
                <w:webHidden/>
              </w:rPr>
            </w:r>
            <w:r w:rsidR="002749ED">
              <w:rPr>
                <w:noProof/>
                <w:webHidden/>
              </w:rPr>
              <w:fldChar w:fldCharType="separate"/>
            </w:r>
            <w:r w:rsidR="00E84446">
              <w:rPr>
                <w:noProof/>
                <w:webHidden/>
              </w:rPr>
              <w:t>11</w:t>
            </w:r>
            <w:r w:rsidR="002749ED">
              <w:rPr>
                <w:noProof/>
                <w:webHidden/>
              </w:rPr>
              <w:fldChar w:fldCharType="end"/>
            </w:r>
          </w:hyperlink>
        </w:p>
        <w:p w14:paraId="52A4AB94" w14:textId="06B9C7ED" w:rsidR="002749ED" w:rsidRDefault="00000000">
          <w:pPr>
            <w:pStyle w:val="Verzeichnis4"/>
            <w:rPr>
              <w:rFonts w:asciiTheme="minorHAnsi" w:eastAsiaTheme="minorEastAsia" w:hAnsiTheme="minorHAnsi"/>
              <w:noProof/>
              <w:sz w:val="22"/>
              <w:lang w:val="en-US"/>
            </w:rPr>
          </w:pPr>
          <w:hyperlink w:anchor="_Toc115782307" w:history="1">
            <w:r w:rsidR="002749ED" w:rsidRPr="00A053F5">
              <w:rPr>
                <w:rStyle w:val="Hyperlink"/>
                <w:noProof/>
                <w:lang w:val="fr-FR"/>
              </w:rPr>
              <w:t>2.3.1.1</w:t>
            </w:r>
            <w:r w:rsidR="002749ED">
              <w:rPr>
                <w:rFonts w:asciiTheme="minorHAnsi" w:eastAsiaTheme="minorEastAsia" w:hAnsiTheme="minorHAnsi"/>
                <w:noProof/>
                <w:sz w:val="22"/>
                <w:lang w:val="en-US"/>
              </w:rPr>
              <w:tab/>
            </w:r>
            <w:r w:rsidR="002749ED" w:rsidRPr="00A053F5">
              <w:rPr>
                <w:rStyle w:val="Hyperlink"/>
                <w:noProof/>
                <w:lang w:val="fr"/>
              </w:rPr>
              <w:t>Identification du véhicule spécifique au pays</w:t>
            </w:r>
            <w:r w:rsidR="002749ED">
              <w:rPr>
                <w:noProof/>
                <w:webHidden/>
              </w:rPr>
              <w:tab/>
            </w:r>
            <w:r w:rsidR="002749ED">
              <w:rPr>
                <w:noProof/>
                <w:webHidden/>
              </w:rPr>
              <w:fldChar w:fldCharType="begin"/>
            </w:r>
            <w:r w:rsidR="002749ED">
              <w:rPr>
                <w:noProof/>
                <w:webHidden/>
              </w:rPr>
              <w:instrText xml:space="preserve"> PAGEREF _Toc115782307 \h </w:instrText>
            </w:r>
            <w:r w:rsidR="002749ED">
              <w:rPr>
                <w:noProof/>
                <w:webHidden/>
              </w:rPr>
            </w:r>
            <w:r w:rsidR="002749ED">
              <w:rPr>
                <w:noProof/>
                <w:webHidden/>
              </w:rPr>
              <w:fldChar w:fldCharType="separate"/>
            </w:r>
            <w:r w:rsidR="00E84446">
              <w:rPr>
                <w:noProof/>
                <w:webHidden/>
              </w:rPr>
              <w:t>12</w:t>
            </w:r>
            <w:r w:rsidR="002749ED">
              <w:rPr>
                <w:noProof/>
                <w:webHidden/>
              </w:rPr>
              <w:fldChar w:fldCharType="end"/>
            </w:r>
          </w:hyperlink>
        </w:p>
        <w:p w14:paraId="12573020" w14:textId="0A79CB85" w:rsidR="002749ED" w:rsidRDefault="00000000">
          <w:pPr>
            <w:pStyle w:val="Verzeichnis4"/>
            <w:rPr>
              <w:rFonts w:asciiTheme="minorHAnsi" w:eastAsiaTheme="minorEastAsia" w:hAnsiTheme="minorHAnsi"/>
              <w:noProof/>
              <w:sz w:val="22"/>
              <w:lang w:val="en-US"/>
            </w:rPr>
          </w:pPr>
          <w:hyperlink w:anchor="_Toc115782308" w:history="1">
            <w:r w:rsidR="002749ED" w:rsidRPr="00A053F5">
              <w:rPr>
                <w:rStyle w:val="Hyperlink"/>
                <w:noProof/>
                <w:lang w:val="fr-FR"/>
              </w:rPr>
              <w:t>2.3.1.2</w:t>
            </w:r>
            <w:r w:rsidR="002749ED">
              <w:rPr>
                <w:rFonts w:asciiTheme="minorHAnsi" w:eastAsiaTheme="minorEastAsia" w:hAnsiTheme="minorHAnsi"/>
                <w:noProof/>
                <w:sz w:val="22"/>
                <w:lang w:val="en-US"/>
              </w:rPr>
              <w:tab/>
            </w:r>
            <w:r w:rsidR="002749ED" w:rsidRPr="00A053F5">
              <w:rPr>
                <w:rStyle w:val="Hyperlink"/>
                <w:noProof/>
                <w:lang w:val="fr"/>
              </w:rPr>
              <w:t>Lecture automatique de la carte grise du véhicule</w:t>
            </w:r>
            <w:r w:rsidR="002749ED">
              <w:rPr>
                <w:noProof/>
                <w:webHidden/>
              </w:rPr>
              <w:tab/>
            </w:r>
            <w:r w:rsidR="002749ED">
              <w:rPr>
                <w:noProof/>
                <w:webHidden/>
              </w:rPr>
              <w:fldChar w:fldCharType="begin"/>
            </w:r>
            <w:r w:rsidR="002749ED">
              <w:rPr>
                <w:noProof/>
                <w:webHidden/>
              </w:rPr>
              <w:instrText xml:space="preserve"> PAGEREF _Toc115782308 \h </w:instrText>
            </w:r>
            <w:r w:rsidR="002749ED">
              <w:rPr>
                <w:noProof/>
                <w:webHidden/>
              </w:rPr>
            </w:r>
            <w:r w:rsidR="002749ED">
              <w:rPr>
                <w:noProof/>
                <w:webHidden/>
              </w:rPr>
              <w:fldChar w:fldCharType="separate"/>
            </w:r>
            <w:r w:rsidR="00E84446">
              <w:rPr>
                <w:noProof/>
                <w:webHidden/>
              </w:rPr>
              <w:t>13</w:t>
            </w:r>
            <w:r w:rsidR="002749ED">
              <w:rPr>
                <w:noProof/>
                <w:webHidden/>
              </w:rPr>
              <w:fldChar w:fldCharType="end"/>
            </w:r>
          </w:hyperlink>
        </w:p>
        <w:p w14:paraId="35DDE98F" w14:textId="69176A25" w:rsidR="002749ED" w:rsidRDefault="00000000">
          <w:pPr>
            <w:pStyle w:val="Verzeichnis4"/>
            <w:rPr>
              <w:rFonts w:asciiTheme="minorHAnsi" w:eastAsiaTheme="minorEastAsia" w:hAnsiTheme="minorHAnsi"/>
              <w:noProof/>
              <w:sz w:val="22"/>
              <w:lang w:val="en-US"/>
            </w:rPr>
          </w:pPr>
          <w:hyperlink w:anchor="_Toc115782309" w:history="1">
            <w:r w:rsidR="002749ED" w:rsidRPr="00A053F5">
              <w:rPr>
                <w:rStyle w:val="Hyperlink"/>
                <w:noProof/>
                <w:lang w:val="fr-FR"/>
              </w:rPr>
              <w:t>2.3.1.3</w:t>
            </w:r>
            <w:r w:rsidR="002749ED">
              <w:rPr>
                <w:rFonts w:asciiTheme="minorHAnsi" w:eastAsiaTheme="minorEastAsia" w:hAnsiTheme="minorHAnsi"/>
                <w:noProof/>
                <w:sz w:val="22"/>
                <w:lang w:val="en-US"/>
              </w:rPr>
              <w:tab/>
            </w:r>
            <w:r w:rsidR="002749ED" w:rsidRPr="00A053F5">
              <w:rPr>
                <w:rStyle w:val="Hyperlink"/>
                <w:noProof/>
                <w:lang w:val="fr"/>
              </w:rPr>
              <w:t>Message d’avertissement pour les entrées déjà existantes</w:t>
            </w:r>
            <w:r w:rsidR="002749ED">
              <w:rPr>
                <w:noProof/>
                <w:webHidden/>
              </w:rPr>
              <w:tab/>
            </w:r>
            <w:r w:rsidR="002749ED">
              <w:rPr>
                <w:noProof/>
                <w:webHidden/>
              </w:rPr>
              <w:fldChar w:fldCharType="begin"/>
            </w:r>
            <w:r w:rsidR="002749ED">
              <w:rPr>
                <w:noProof/>
                <w:webHidden/>
              </w:rPr>
              <w:instrText xml:space="preserve"> PAGEREF _Toc115782309 \h </w:instrText>
            </w:r>
            <w:r w:rsidR="002749ED">
              <w:rPr>
                <w:noProof/>
                <w:webHidden/>
              </w:rPr>
            </w:r>
            <w:r w:rsidR="002749ED">
              <w:rPr>
                <w:noProof/>
                <w:webHidden/>
              </w:rPr>
              <w:fldChar w:fldCharType="separate"/>
            </w:r>
            <w:r w:rsidR="00E84446">
              <w:rPr>
                <w:noProof/>
                <w:webHidden/>
              </w:rPr>
              <w:t>15</w:t>
            </w:r>
            <w:r w:rsidR="002749ED">
              <w:rPr>
                <w:noProof/>
                <w:webHidden/>
              </w:rPr>
              <w:fldChar w:fldCharType="end"/>
            </w:r>
          </w:hyperlink>
        </w:p>
        <w:p w14:paraId="1D55D3B1" w14:textId="141145A7" w:rsidR="002749ED" w:rsidRDefault="00000000">
          <w:pPr>
            <w:pStyle w:val="Verzeichnis4"/>
            <w:rPr>
              <w:rFonts w:asciiTheme="minorHAnsi" w:eastAsiaTheme="minorEastAsia" w:hAnsiTheme="minorHAnsi"/>
              <w:noProof/>
              <w:sz w:val="22"/>
              <w:lang w:val="en-US"/>
            </w:rPr>
          </w:pPr>
          <w:hyperlink w:anchor="_Toc115782310" w:history="1">
            <w:r w:rsidR="002749ED" w:rsidRPr="00A053F5">
              <w:rPr>
                <w:rStyle w:val="Hyperlink"/>
                <w:noProof/>
                <w:lang w:val="fr-FR"/>
              </w:rPr>
              <w:t>2.3.1.4</w:t>
            </w:r>
            <w:r w:rsidR="002749ED">
              <w:rPr>
                <w:rFonts w:asciiTheme="minorHAnsi" w:eastAsiaTheme="minorEastAsia" w:hAnsiTheme="minorHAnsi"/>
                <w:noProof/>
                <w:sz w:val="22"/>
                <w:lang w:val="en-US"/>
              </w:rPr>
              <w:tab/>
            </w:r>
            <w:r w:rsidR="002749ED" w:rsidRPr="00A053F5">
              <w:rPr>
                <w:rStyle w:val="Hyperlink"/>
                <w:noProof/>
                <w:lang w:val="fr"/>
              </w:rPr>
              <w:t>Contrôle de plausibilité de la première inscription</w:t>
            </w:r>
            <w:r w:rsidR="002749ED">
              <w:rPr>
                <w:noProof/>
                <w:webHidden/>
              </w:rPr>
              <w:tab/>
            </w:r>
            <w:r w:rsidR="002749ED">
              <w:rPr>
                <w:noProof/>
                <w:webHidden/>
              </w:rPr>
              <w:fldChar w:fldCharType="begin"/>
            </w:r>
            <w:r w:rsidR="002749ED">
              <w:rPr>
                <w:noProof/>
                <w:webHidden/>
              </w:rPr>
              <w:instrText xml:space="preserve"> PAGEREF _Toc115782310 \h </w:instrText>
            </w:r>
            <w:r w:rsidR="002749ED">
              <w:rPr>
                <w:noProof/>
                <w:webHidden/>
              </w:rPr>
            </w:r>
            <w:r w:rsidR="002749ED">
              <w:rPr>
                <w:noProof/>
                <w:webHidden/>
              </w:rPr>
              <w:fldChar w:fldCharType="separate"/>
            </w:r>
            <w:r w:rsidR="00E84446">
              <w:rPr>
                <w:noProof/>
                <w:webHidden/>
              </w:rPr>
              <w:t>17</w:t>
            </w:r>
            <w:r w:rsidR="002749ED">
              <w:rPr>
                <w:noProof/>
                <w:webHidden/>
              </w:rPr>
              <w:fldChar w:fldCharType="end"/>
            </w:r>
          </w:hyperlink>
        </w:p>
        <w:p w14:paraId="00A6DE62" w14:textId="0D02E634" w:rsidR="002749ED" w:rsidRDefault="00000000">
          <w:pPr>
            <w:pStyle w:val="Verzeichnis3"/>
            <w:rPr>
              <w:rFonts w:asciiTheme="minorHAnsi" w:eastAsiaTheme="minorEastAsia" w:hAnsiTheme="minorHAnsi"/>
              <w:noProof/>
              <w:sz w:val="22"/>
              <w:lang w:val="en-US"/>
            </w:rPr>
          </w:pPr>
          <w:hyperlink w:anchor="_Toc115782311" w:history="1">
            <w:r w:rsidR="002749ED" w:rsidRPr="00A053F5">
              <w:rPr>
                <w:rStyle w:val="Hyperlink"/>
                <w:noProof/>
                <w:lang w:val="fr-FR"/>
              </w:rPr>
              <w:t>2.3.2</w:t>
            </w:r>
            <w:r w:rsidR="002749ED">
              <w:rPr>
                <w:rFonts w:asciiTheme="minorHAnsi" w:eastAsiaTheme="minorEastAsia" w:hAnsiTheme="minorHAnsi"/>
                <w:noProof/>
                <w:sz w:val="22"/>
                <w:lang w:val="en-US"/>
              </w:rPr>
              <w:tab/>
            </w:r>
            <w:r w:rsidR="002749ED" w:rsidRPr="00A053F5">
              <w:rPr>
                <w:rStyle w:val="Hyperlink"/>
                <w:noProof/>
                <w:lang w:val="fr"/>
              </w:rPr>
              <w:t>Entrez les  données du véhicule / de la commande</w:t>
            </w:r>
            <w:r w:rsidR="002749ED">
              <w:rPr>
                <w:noProof/>
                <w:webHidden/>
              </w:rPr>
              <w:tab/>
            </w:r>
            <w:r w:rsidR="002749ED">
              <w:rPr>
                <w:noProof/>
                <w:webHidden/>
              </w:rPr>
              <w:fldChar w:fldCharType="begin"/>
            </w:r>
            <w:r w:rsidR="002749ED">
              <w:rPr>
                <w:noProof/>
                <w:webHidden/>
              </w:rPr>
              <w:instrText xml:space="preserve"> PAGEREF _Toc115782311 \h </w:instrText>
            </w:r>
            <w:r w:rsidR="002749ED">
              <w:rPr>
                <w:noProof/>
                <w:webHidden/>
              </w:rPr>
            </w:r>
            <w:r w:rsidR="002749ED">
              <w:rPr>
                <w:noProof/>
                <w:webHidden/>
              </w:rPr>
              <w:fldChar w:fldCharType="separate"/>
            </w:r>
            <w:r w:rsidR="00E84446">
              <w:rPr>
                <w:noProof/>
                <w:webHidden/>
              </w:rPr>
              <w:t>18</w:t>
            </w:r>
            <w:r w:rsidR="002749ED">
              <w:rPr>
                <w:noProof/>
                <w:webHidden/>
              </w:rPr>
              <w:fldChar w:fldCharType="end"/>
            </w:r>
          </w:hyperlink>
        </w:p>
        <w:p w14:paraId="1CAE081B" w14:textId="7371AB81" w:rsidR="002749ED" w:rsidRDefault="00000000">
          <w:pPr>
            <w:pStyle w:val="Verzeichnis4"/>
            <w:rPr>
              <w:rFonts w:asciiTheme="minorHAnsi" w:eastAsiaTheme="minorEastAsia" w:hAnsiTheme="minorHAnsi"/>
              <w:noProof/>
              <w:sz w:val="22"/>
              <w:lang w:val="en-US"/>
            </w:rPr>
          </w:pPr>
          <w:hyperlink w:anchor="_Toc115782312" w:history="1">
            <w:r w:rsidR="002749ED" w:rsidRPr="00A053F5">
              <w:rPr>
                <w:rStyle w:val="Hyperlink"/>
                <w:noProof/>
                <w:lang w:val="fr-FR"/>
              </w:rPr>
              <w:t>2.3.2.1</w:t>
            </w:r>
            <w:r w:rsidR="002749ED">
              <w:rPr>
                <w:rFonts w:asciiTheme="minorHAnsi" w:eastAsiaTheme="minorEastAsia" w:hAnsiTheme="minorHAnsi"/>
                <w:noProof/>
                <w:sz w:val="22"/>
                <w:lang w:val="en-US"/>
              </w:rPr>
              <w:tab/>
            </w:r>
            <w:r w:rsidR="002749ED" w:rsidRPr="00A053F5">
              <w:rPr>
                <w:rStyle w:val="Hyperlink"/>
                <w:noProof/>
                <w:lang w:val="fr"/>
              </w:rPr>
              <w:t>Vérification de la plausibilité du kilométrage</w:t>
            </w:r>
            <w:r w:rsidR="002749ED">
              <w:rPr>
                <w:noProof/>
                <w:webHidden/>
              </w:rPr>
              <w:tab/>
            </w:r>
            <w:r w:rsidR="002749ED">
              <w:rPr>
                <w:noProof/>
                <w:webHidden/>
              </w:rPr>
              <w:fldChar w:fldCharType="begin"/>
            </w:r>
            <w:r w:rsidR="002749ED">
              <w:rPr>
                <w:noProof/>
                <w:webHidden/>
              </w:rPr>
              <w:instrText xml:space="preserve"> PAGEREF _Toc115782312 \h </w:instrText>
            </w:r>
            <w:r w:rsidR="002749ED">
              <w:rPr>
                <w:noProof/>
                <w:webHidden/>
              </w:rPr>
            </w:r>
            <w:r w:rsidR="002749ED">
              <w:rPr>
                <w:noProof/>
                <w:webHidden/>
              </w:rPr>
              <w:fldChar w:fldCharType="separate"/>
            </w:r>
            <w:r w:rsidR="00E84446">
              <w:rPr>
                <w:noProof/>
                <w:webHidden/>
              </w:rPr>
              <w:t>19</w:t>
            </w:r>
            <w:r w:rsidR="002749ED">
              <w:rPr>
                <w:noProof/>
                <w:webHidden/>
              </w:rPr>
              <w:fldChar w:fldCharType="end"/>
            </w:r>
          </w:hyperlink>
        </w:p>
        <w:p w14:paraId="5B79B79E" w14:textId="65B9CFA1" w:rsidR="002749ED" w:rsidRDefault="00000000">
          <w:pPr>
            <w:pStyle w:val="Verzeichnis3"/>
            <w:rPr>
              <w:rFonts w:asciiTheme="minorHAnsi" w:eastAsiaTheme="minorEastAsia" w:hAnsiTheme="minorHAnsi"/>
              <w:noProof/>
              <w:sz w:val="22"/>
              <w:lang w:val="en-US"/>
            </w:rPr>
          </w:pPr>
          <w:hyperlink w:anchor="_Toc115782313" w:history="1">
            <w:r w:rsidR="002749ED" w:rsidRPr="00A053F5">
              <w:rPr>
                <w:rStyle w:val="Hyperlink"/>
                <w:noProof/>
                <w:lang w:val="fr-FR"/>
              </w:rPr>
              <w:t>2.3.3</w:t>
            </w:r>
            <w:r w:rsidR="002749ED">
              <w:rPr>
                <w:rFonts w:asciiTheme="minorHAnsi" w:eastAsiaTheme="minorEastAsia" w:hAnsiTheme="minorHAnsi"/>
                <w:noProof/>
                <w:sz w:val="22"/>
                <w:lang w:val="en-US"/>
              </w:rPr>
              <w:tab/>
            </w:r>
            <w:r w:rsidR="002749ED" w:rsidRPr="00A053F5">
              <w:rPr>
                <w:rStyle w:val="Hyperlink"/>
                <w:noProof/>
                <w:lang w:val="fr"/>
              </w:rPr>
              <w:t>Entrez les données d’entretien du véhicule</w:t>
            </w:r>
            <w:r w:rsidR="002749ED">
              <w:rPr>
                <w:noProof/>
                <w:webHidden/>
              </w:rPr>
              <w:tab/>
            </w:r>
            <w:r w:rsidR="002749ED">
              <w:rPr>
                <w:noProof/>
                <w:webHidden/>
              </w:rPr>
              <w:fldChar w:fldCharType="begin"/>
            </w:r>
            <w:r w:rsidR="002749ED">
              <w:rPr>
                <w:noProof/>
                <w:webHidden/>
              </w:rPr>
              <w:instrText xml:space="preserve"> PAGEREF _Toc115782313 \h </w:instrText>
            </w:r>
            <w:r w:rsidR="002749ED">
              <w:rPr>
                <w:noProof/>
                <w:webHidden/>
              </w:rPr>
            </w:r>
            <w:r w:rsidR="002749ED">
              <w:rPr>
                <w:noProof/>
                <w:webHidden/>
              </w:rPr>
              <w:fldChar w:fldCharType="separate"/>
            </w:r>
            <w:r w:rsidR="00E84446">
              <w:rPr>
                <w:noProof/>
                <w:webHidden/>
              </w:rPr>
              <w:t>20</w:t>
            </w:r>
            <w:r w:rsidR="002749ED">
              <w:rPr>
                <w:noProof/>
                <w:webHidden/>
              </w:rPr>
              <w:fldChar w:fldCharType="end"/>
            </w:r>
          </w:hyperlink>
        </w:p>
        <w:p w14:paraId="67861C7F" w14:textId="7590DC33" w:rsidR="002749ED" w:rsidRDefault="00000000">
          <w:pPr>
            <w:pStyle w:val="Verzeichnis3"/>
            <w:rPr>
              <w:rFonts w:asciiTheme="minorHAnsi" w:eastAsiaTheme="minorEastAsia" w:hAnsiTheme="minorHAnsi"/>
              <w:noProof/>
              <w:sz w:val="22"/>
              <w:lang w:val="en-US"/>
            </w:rPr>
          </w:pPr>
          <w:hyperlink w:anchor="_Toc115782314" w:history="1">
            <w:r w:rsidR="002749ED" w:rsidRPr="00A053F5">
              <w:rPr>
                <w:rStyle w:val="Hyperlink"/>
                <w:noProof/>
                <w:lang w:val="en-US"/>
              </w:rPr>
              <w:t>2.3.4</w:t>
            </w:r>
            <w:r w:rsidR="002749ED">
              <w:rPr>
                <w:rFonts w:asciiTheme="minorHAnsi" w:eastAsiaTheme="minorEastAsia" w:hAnsiTheme="minorHAnsi"/>
                <w:noProof/>
                <w:sz w:val="22"/>
                <w:lang w:val="en-US"/>
              </w:rPr>
              <w:tab/>
            </w:r>
            <w:r w:rsidR="002749ED" w:rsidRPr="00A053F5">
              <w:rPr>
                <w:rStyle w:val="Hyperlink"/>
                <w:noProof/>
                <w:lang w:val="fr"/>
              </w:rPr>
              <w:t xml:space="preserve">Remplissage </w:t>
            </w:r>
            <w:r w:rsidR="00F81A60">
              <w:rPr>
                <w:rStyle w:val="Hyperlink"/>
                <w:noProof/>
                <w:lang w:val="fr"/>
              </w:rPr>
              <w:t>du plan de révision</w:t>
            </w:r>
            <w:r w:rsidR="002749ED" w:rsidRPr="00A053F5">
              <w:rPr>
                <w:rStyle w:val="Hyperlink"/>
                <w:noProof/>
                <w:lang w:val="fr"/>
              </w:rPr>
              <w:t xml:space="preserve"> (Mazda </w:t>
            </w:r>
            <w:r w:rsidR="00881C54">
              <w:rPr>
                <w:rStyle w:val="Hyperlink"/>
                <w:noProof/>
                <w:lang w:val="fr"/>
              </w:rPr>
              <w:t>seulement</w:t>
            </w:r>
            <w:r w:rsidR="002749ED" w:rsidRPr="00A053F5">
              <w:rPr>
                <w:rStyle w:val="Hyperlink"/>
                <w:noProof/>
                <w:lang w:val="fr"/>
              </w:rPr>
              <w:t>)</w:t>
            </w:r>
            <w:r w:rsidR="002749ED">
              <w:rPr>
                <w:noProof/>
                <w:webHidden/>
              </w:rPr>
              <w:tab/>
            </w:r>
            <w:r w:rsidR="002749ED">
              <w:rPr>
                <w:noProof/>
                <w:webHidden/>
              </w:rPr>
              <w:fldChar w:fldCharType="begin"/>
            </w:r>
            <w:r w:rsidR="002749ED">
              <w:rPr>
                <w:noProof/>
                <w:webHidden/>
              </w:rPr>
              <w:instrText xml:space="preserve"> PAGEREF _Toc115782314 \h </w:instrText>
            </w:r>
            <w:r w:rsidR="002749ED">
              <w:rPr>
                <w:noProof/>
                <w:webHidden/>
              </w:rPr>
            </w:r>
            <w:r w:rsidR="002749ED">
              <w:rPr>
                <w:noProof/>
                <w:webHidden/>
              </w:rPr>
              <w:fldChar w:fldCharType="separate"/>
            </w:r>
            <w:r w:rsidR="00E84446">
              <w:rPr>
                <w:noProof/>
                <w:webHidden/>
              </w:rPr>
              <w:t>21</w:t>
            </w:r>
            <w:r w:rsidR="002749ED">
              <w:rPr>
                <w:noProof/>
                <w:webHidden/>
              </w:rPr>
              <w:fldChar w:fldCharType="end"/>
            </w:r>
          </w:hyperlink>
        </w:p>
        <w:p w14:paraId="1F003278" w14:textId="62F0584E" w:rsidR="002749ED" w:rsidRDefault="00000000">
          <w:pPr>
            <w:pStyle w:val="Verzeichnis3"/>
            <w:rPr>
              <w:rFonts w:asciiTheme="minorHAnsi" w:eastAsiaTheme="minorEastAsia" w:hAnsiTheme="minorHAnsi"/>
              <w:noProof/>
              <w:sz w:val="22"/>
              <w:lang w:val="en-US"/>
            </w:rPr>
          </w:pPr>
          <w:hyperlink w:anchor="_Toc115782315" w:history="1">
            <w:r w:rsidR="002749ED" w:rsidRPr="00A053F5">
              <w:rPr>
                <w:rStyle w:val="Hyperlink"/>
                <w:noProof/>
                <w:lang w:val="fr-FR"/>
              </w:rPr>
              <w:t>2.3.5</w:t>
            </w:r>
            <w:r w:rsidR="002749ED">
              <w:rPr>
                <w:rFonts w:asciiTheme="minorHAnsi" w:eastAsiaTheme="minorEastAsia" w:hAnsiTheme="minorHAnsi"/>
                <w:noProof/>
                <w:sz w:val="22"/>
                <w:lang w:val="en-US"/>
              </w:rPr>
              <w:tab/>
            </w:r>
            <w:r w:rsidR="002749ED" w:rsidRPr="00A053F5">
              <w:rPr>
                <w:rStyle w:val="Hyperlink"/>
                <w:noProof/>
                <w:lang w:val="fr"/>
              </w:rPr>
              <w:t>Saisie des données sur les roues et les pneus (uniquement pour Mazda)</w:t>
            </w:r>
            <w:r w:rsidR="002749ED">
              <w:rPr>
                <w:noProof/>
                <w:webHidden/>
              </w:rPr>
              <w:tab/>
            </w:r>
            <w:r w:rsidR="002749ED">
              <w:rPr>
                <w:noProof/>
                <w:webHidden/>
              </w:rPr>
              <w:fldChar w:fldCharType="begin"/>
            </w:r>
            <w:r w:rsidR="002749ED">
              <w:rPr>
                <w:noProof/>
                <w:webHidden/>
              </w:rPr>
              <w:instrText xml:space="preserve"> PAGEREF _Toc115782315 \h </w:instrText>
            </w:r>
            <w:r w:rsidR="002749ED">
              <w:rPr>
                <w:noProof/>
                <w:webHidden/>
              </w:rPr>
            </w:r>
            <w:r w:rsidR="002749ED">
              <w:rPr>
                <w:noProof/>
                <w:webHidden/>
              </w:rPr>
              <w:fldChar w:fldCharType="separate"/>
            </w:r>
            <w:r w:rsidR="00E84446">
              <w:rPr>
                <w:noProof/>
                <w:webHidden/>
              </w:rPr>
              <w:t>22</w:t>
            </w:r>
            <w:r w:rsidR="002749ED">
              <w:rPr>
                <w:noProof/>
                <w:webHidden/>
              </w:rPr>
              <w:fldChar w:fldCharType="end"/>
            </w:r>
          </w:hyperlink>
        </w:p>
        <w:p w14:paraId="659CE282" w14:textId="625FC4E7" w:rsidR="002749ED" w:rsidRDefault="00000000">
          <w:pPr>
            <w:pStyle w:val="Verzeichnis3"/>
            <w:rPr>
              <w:rFonts w:asciiTheme="minorHAnsi" w:eastAsiaTheme="minorEastAsia" w:hAnsiTheme="minorHAnsi"/>
              <w:noProof/>
              <w:sz w:val="22"/>
              <w:lang w:val="en-US"/>
            </w:rPr>
          </w:pPr>
          <w:hyperlink w:anchor="_Toc115782316" w:history="1">
            <w:r w:rsidR="002749ED" w:rsidRPr="00A053F5">
              <w:rPr>
                <w:rStyle w:val="Hyperlink"/>
                <w:noProof/>
              </w:rPr>
              <w:t>2.3.6</w:t>
            </w:r>
            <w:r w:rsidR="002749ED">
              <w:rPr>
                <w:rFonts w:asciiTheme="minorHAnsi" w:eastAsiaTheme="minorEastAsia" w:hAnsiTheme="minorHAnsi"/>
                <w:noProof/>
                <w:sz w:val="22"/>
                <w:lang w:val="en-US"/>
              </w:rPr>
              <w:tab/>
            </w:r>
            <w:r w:rsidR="002749ED" w:rsidRPr="00A053F5">
              <w:rPr>
                <w:rStyle w:val="Hyperlink"/>
                <w:noProof/>
                <w:lang w:val="fr"/>
              </w:rPr>
              <w:t>Téléchargement de documents</w:t>
            </w:r>
            <w:r w:rsidR="002749ED">
              <w:rPr>
                <w:noProof/>
                <w:webHidden/>
              </w:rPr>
              <w:tab/>
            </w:r>
            <w:r w:rsidR="002749ED">
              <w:rPr>
                <w:noProof/>
                <w:webHidden/>
              </w:rPr>
              <w:fldChar w:fldCharType="begin"/>
            </w:r>
            <w:r w:rsidR="002749ED">
              <w:rPr>
                <w:noProof/>
                <w:webHidden/>
              </w:rPr>
              <w:instrText xml:space="preserve"> PAGEREF _Toc115782316 \h </w:instrText>
            </w:r>
            <w:r w:rsidR="002749ED">
              <w:rPr>
                <w:noProof/>
                <w:webHidden/>
              </w:rPr>
            </w:r>
            <w:r w:rsidR="002749ED">
              <w:rPr>
                <w:noProof/>
                <w:webHidden/>
              </w:rPr>
              <w:fldChar w:fldCharType="separate"/>
            </w:r>
            <w:r w:rsidR="00E84446">
              <w:rPr>
                <w:noProof/>
                <w:webHidden/>
              </w:rPr>
              <w:t>22</w:t>
            </w:r>
            <w:r w:rsidR="002749ED">
              <w:rPr>
                <w:noProof/>
                <w:webHidden/>
              </w:rPr>
              <w:fldChar w:fldCharType="end"/>
            </w:r>
          </w:hyperlink>
        </w:p>
        <w:p w14:paraId="4EAA88EA" w14:textId="34DFD8AD" w:rsidR="002749ED" w:rsidRDefault="00000000">
          <w:pPr>
            <w:pStyle w:val="Verzeichnis3"/>
            <w:rPr>
              <w:rFonts w:asciiTheme="minorHAnsi" w:eastAsiaTheme="minorEastAsia" w:hAnsiTheme="minorHAnsi"/>
              <w:noProof/>
              <w:sz w:val="22"/>
              <w:lang w:val="en-US"/>
            </w:rPr>
          </w:pPr>
          <w:hyperlink w:anchor="_Toc115782317" w:history="1">
            <w:r w:rsidR="002749ED" w:rsidRPr="00A053F5">
              <w:rPr>
                <w:rStyle w:val="Hyperlink"/>
                <w:noProof/>
              </w:rPr>
              <w:t>2.3.7</w:t>
            </w:r>
            <w:r w:rsidR="002749ED">
              <w:rPr>
                <w:rFonts w:asciiTheme="minorHAnsi" w:eastAsiaTheme="minorEastAsia" w:hAnsiTheme="minorHAnsi"/>
                <w:noProof/>
                <w:sz w:val="22"/>
                <w:lang w:val="en-US"/>
              </w:rPr>
              <w:tab/>
            </w:r>
            <w:r w:rsidR="002749ED" w:rsidRPr="00A053F5">
              <w:rPr>
                <w:rStyle w:val="Hyperlink"/>
                <w:noProof/>
                <w:lang w:val="fr"/>
              </w:rPr>
              <w:t>Sélection de pièces de rechange</w:t>
            </w:r>
            <w:r w:rsidR="002749ED">
              <w:rPr>
                <w:noProof/>
                <w:webHidden/>
              </w:rPr>
              <w:tab/>
            </w:r>
            <w:r w:rsidR="002749ED">
              <w:rPr>
                <w:noProof/>
                <w:webHidden/>
              </w:rPr>
              <w:fldChar w:fldCharType="begin"/>
            </w:r>
            <w:r w:rsidR="002749ED">
              <w:rPr>
                <w:noProof/>
                <w:webHidden/>
              </w:rPr>
              <w:instrText xml:space="preserve"> PAGEREF _Toc115782317 \h </w:instrText>
            </w:r>
            <w:r w:rsidR="002749ED">
              <w:rPr>
                <w:noProof/>
                <w:webHidden/>
              </w:rPr>
            </w:r>
            <w:r w:rsidR="002749ED">
              <w:rPr>
                <w:noProof/>
                <w:webHidden/>
              </w:rPr>
              <w:fldChar w:fldCharType="separate"/>
            </w:r>
            <w:r w:rsidR="00E84446">
              <w:rPr>
                <w:noProof/>
                <w:webHidden/>
              </w:rPr>
              <w:t>23</w:t>
            </w:r>
            <w:r w:rsidR="002749ED">
              <w:rPr>
                <w:noProof/>
                <w:webHidden/>
              </w:rPr>
              <w:fldChar w:fldCharType="end"/>
            </w:r>
          </w:hyperlink>
        </w:p>
        <w:p w14:paraId="7F53643A" w14:textId="23C086D1" w:rsidR="002749ED" w:rsidRDefault="00000000">
          <w:pPr>
            <w:pStyle w:val="Verzeichnis3"/>
            <w:rPr>
              <w:rFonts w:asciiTheme="minorHAnsi" w:eastAsiaTheme="minorEastAsia" w:hAnsiTheme="minorHAnsi"/>
              <w:noProof/>
              <w:sz w:val="22"/>
              <w:lang w:val="en-US"/>
            </w:rPr>
          </w:pPr>
          <w:hyperlink w:anchor="_Toc115782318" w:history="1">
            <w:r w:rsidR="002749ED" w:rsidRPr="00A053F5">
              <w:rPr>
                <w:rStyle w:val="Hyperlink"/>
                <w:noProof/>
              </w:rPr>
              <w:t>2.3.8</w:t>
            </w:r>
            <w:r w:rsidR="002749ED">
              <w:rPr>
                <w:rFonts w:asciiTheme="minorHAnsi" w:eastAsiaTheme="minorEastAsia" w:hAnsiTheme="minorHAnsi"/>
                <w:noProof/>
                <w:sz w:val="22"/>
                <w:lang w:val="en-US"/>
              </w:rPr>
              <w:tab/>
            </w:r>
            <w:r w:rsidR="002749ED" w:rsidRPr="00A053F5">
              <w:rPr>
                <w:rStyle w:val="Hyperlink"/>
                <w:noProof/>
                <w:lang w:val="fr"/>
              </w:rPr>
              <w:t>Entrez des informations supplémentaires</w:t>
            </w:r>
            <w:r w:rsidR="002749ED">
              <w:rPr>
                <w:noProof/>
                <w:webHidden/>
              </w:rPr>
              <w:tab/>
            </w:r>
            <w:r w:rsidR="002749ED">
              <w:rPr>
                <w:noProof/>
                <w:webHidden/>
              </w:rPr>
              <w:fldChar w:fldCharType="begin"/>
            </w:r>
            <w:r w:rsidR="002749ED">
              <w:rPr>
                <w:noProof/>
                <w:webHidden/>
              </w:rPr>
              <w:instrText xml:space="preserve"> PAGEREF _Toc115782318 \h </w:instrText>
            </w:r>
            <w:r w:rsidR="002749ED">
              <w:rPr>
                <w:noProof/>
                <w:webHidden/>
              </w:rPr>
            </w:r>
            <w:r w:rsidR="002749ED">
              <w:rPr>
                <w:noProof/>
                <w:webHidden/>
              </w:rPr>
              <w:fldChar w:fldCharType="separate"/>
            </w:r>
            <w:r w:rsidR="00E84446">
              <w:rPr>
                <w:noProof/>
                <w:webHidden/>
              </w:rPr>
              <w:t>25</w:t>
            </w:r>
            <w:r w:rsidR="002749ED">
              <w:rPr>
                <w:noProof/>
                <w:webHidden/>
              </w:rPr>
              <w:fldChar w:fldCharType="end"/>
            </w:r>
          </w:hyperlink>
        </w:p>
        <w:p w14:paraId="3D390280" w14:textId="33119B07" w:rsidR="002749ED" w:rsidRDefault="00000000">
          <w:pPr>
            <w:pStyle w:val="Verzeichnis3"/>
            <w:rPr>
              <w:rFonts w:asciiTheme="minorHAnsi" w:eastAsiaTheme="minorEastAsia" w:hAnsiTheme="minorHAnsi"/>
              <w:noProof/>
              <w:sz w:val="22"/>
              <w:lang w:val="en-US"/>
            </w:rPr>
          </w:pPr>
          <w:hyperlink w:anchor="_Toc115782319" w:history="1">
            <w:r w:rsidR="002749ED" w:rsidRPr="00A053F5">
              <w:rPr>
                <w:rStyle w:val="Hyperlink"/>
                <w:noProof/>
              </w:rPr>
              <w:t>2.3.9</w:t>
            </w:r>
            <w:r w:rsidR="002749ED">
              <w:rPr>
                <w:rFonts w:asciiTheme="minorHAnsi" w:eastAsiaTheme="minorEastAsia" w:hAnsiTheme="minorHAnsi"/>
                <w:noProof/>
                <w:sz w:val="22"/>
                <w:lang w:val="en-US"/>
              </w:rPr>
              <w:tab/>
            </w:r>
            <w:r w:rsidR="002749ED" w:rsidRPr="00A053F5">
              <w:rPr>
                <w:rStyle w:val="Hyperlink"/>
                <w:noProof/>
                <w:lang w:val="fr"/>
              </w:rPr>
              <w:t>Aperçu</w:t>
            </w:r>
            <w:r w:rsidR="002749ED">
              <w:rPr>
                <w:noProof/>
                <w:webHidden/>
              </w:rPr>
              <w:tab/>
            </w:r>
            <w:r w:rsidR="002749ED">
              <w:rPr>
                <w:noProof/>
                <w:webHidden/>
              </w:rPr>
              <w:fldChar w:fldCharType="begin"/>
            </w:r>
            <w:r w:rsidR="002749ED">
              <w:rPr>
                <w:noProof/>
                <w:webHidden/>
              </w:rPr>
              <w:instrText xml:space="preserve"> PAGEREF _Toc115782319 \h </w:instrText>
            </w:r>
            <w:r w:rsidR="002749ED">
              <w:rPr>
                <w:noProof/>
                <w:webHidden/>
              </w:rPr>
            </w:r>
            <w:r w:rsidR="002749ED">
              <w:rPr>
                <w:noProof/>
                <w:webHidden/>
              </w:rPr>
              <w:fldChar w:fldCharType="separate"/>
            </w:r>
            <w:r w:rsidR="00E84446">
              <w:rPr>
                <w:noProof/>
                <w:webHidden/>
              </w:rPr>
              <w:t>28</w:t>
            </w:r>
            <w:r w:rsidR="002749ED">
              <w:rPr>
                <w:noProof/>
                <w:webHidden/>
              </w:rPr>
              <w:fldChar w:fldCharType="end"/>
            </w:r>
          </w:hyperlink>
        </w:p>
        <w:p w14:paraId="4F21C509" w14:textId="3D59D917" w:rsidR="002749ED" w:rsidRDefault="00000000">
          <w:pPr>
            <w:pStyle w:val="Verzeichnis2"/>
            <w:rPr>
              <w:rFonts w:asciiTheme="minorHAnsi" w:eastAsiaTheme="minorEastAsia" w:hAnsiTheme="minorHAnsi"/>
              <w:noProof/>
              <w:sz w:val="22"/>
              <w:lang w:val="en-US"/>
            </w:rPr>
          </w:pPr>
          <w:hyperlink w:anchor="_Toc115782320" w:history="1">
            <w:r w:rsidR="002749ED" w:rsidRPr="00A053F5">
              <w:rPr>
                <w:rStyle w:val="Hyperlink"/>
                <w:noProof/>
              </w:rPr>
              <w:t>2.4</w:t>
            </w:r>
            <w:r w:rsidR="002749ED">
              <w:rPr>
                <w:rFonts w:asciiTheme="minorHAnsi" w:eastAsiaTheme="minorEastAsia" w:hAnsiTheme="minorHAnsi"/>
                <w:noProof/>
                <w:sz w:val="22"/>
                <w:lang w:val="en-US"/>
              </w:rPr>
              <w:tab/>
            </w:r>
            <w:r w:rsidR="002749ED" w:rsidRPr="00A053F5">
              <w:rPr>
                <w:rStyle w:val="Hyperlink"/>
                <w:noProof/>
                <w:lang w:val="fr"/>
              </w:rPr>
              <w:t>Créer une  demande d’historique</w:t>
            </w:r>
            <w:r w:rsidR="002749ED">
              <w:rPr>
                <w:noProof/>
                <w:webHidden/>
              </w:rPr>
              <w:tab/>
            </w:r>
            <w:r w:rsidR="002749ED">
              <w:rPr>
                <w:noProof/>
                <w:webHidden/>
              </w:rPr>
              <w:fldChar w:fldCharType="begin"/>
            </w:r>
            <w:r w:rsidR="002749ED">
              <w:rPr>
                <w:noProof/>
                <w:webHidden/>
              </w:rPr>
              <w:instrText xml:space="preserve"> PAGEREF _Toc115782320 \h </w:instrText>
            </w:r>
            <w:r w:rsidR="002749ED">
              <w:rPr>
                <w:noProof/>
                <w:webHidden/>
              </w:rPr>
            </w:r>
            <w:r w:rsidR="002749ED">
              <w:rPr>
                <w:noProof/>
                <w:webHidden/>
              </w:rPr>
              <w:fldChar w:fldCharType="separate"/>
            </w:r>
            <w:r w:rsidR="00E84446">
              <w:rPr>
                <w:noProof/>
                <w:webHidden/>
              </w:rPr>
              <w:t>29</w:t>
            </w:r>
            <w:r w:rsidR="002749ED">
              <w:rPr>
                <w:noProof/>
                <w:webHidden/>
              </w:rPr>
              <w:fldChar w:fldCharType="end"/>
            </w:r>
          </w:hyperlink>
        </w:p>
        <w:p w14:paraId="5D90D09F" w14:textId="451C14E9" w:rsidR="002749ED" w:rsidRDefault="00000000">
          <w:pPr>
            <w:pStyle w:val="Verzeichnis2"/>
            <w:rPr>
              <w:rFonts w:asciiTheme="minorHAnsi" w:eastAsiaTheme="minorEastAsia" w:hAnsiTheme="minorHAnsi"/>
              <w:noProof/>
              <w:sz w:val="22"/>
              <w:lang w:val="en-US"/>
            </w:rPr>
          </w:pPr>
          <w:hyperlink w:anchor="_Toc115782321" w:history="1">
            <w:r w:rsidR="002749ED" w:rsidRPr="00A053F5">
              <w:rPr>
                <w:rStyle w:val="Hyperlink"/>
                <w:noProof/>
              </w:rPr>
              <w:t>2.5</w:t>
            </w:r>
            <w:r w:rsidR="002749ED">
              <w:rPr>
                <w:rFonts w:asciiTheme="minorHAnsi" w:eastAsiaTheme="minorEastAsia" w:hAnsiTheme="minorHAnsi"/>
                <w:noProof/>
                <w:sz w:val="22"/>
                <w:lang w:val="en-US"/>
              </w:rPr>
              <w:tab/>
            </w:r>
            <w:r w:rsidR="002749ED" w:rsidRPr="00A053F5">
              <w:rPr>
                <w:rStyle w:val="Hyperlink"/>
                <w:noProof/>
                <w:lang w:val="fr"/>
              </w:rPr>
              <w:t>Gestion des utilisateurs</w:t>
            </w:r>
            <w:r w:rsidR="002749ED">
              <w:rPr>
                <w:noProof/>
                <w:webHidden/>
              </w:rPr>
              <w:tab/>
            </w:r>
            <w:r w:rsidR="002749ED">
              <w:rPr>
                <w:noProof/>
                <w:webHidden/>
              </w:rPr>
              <w:fldChar w:fldCharType="begin"/>
            </w:r>
            <w:r w:rsidR="002749ED">
              <w:rPr>
                <w:noProof/>
                <w:webHidden/>
              </w:rPr>
              <w:instrText xml:space="preserve"> PAGEREF _Toc115782321 \h </w:instrText>
            </w:r>
            <w:r w:rsidR="002749ED">
              <w:rPr>
                <w:noProof/>
                <w:webHidden/>
              </w:rPr>
            </w:r>
            <w:r w:rsidR="002749ED">
              <w:rPr>
                <w:noProof/>
                <w:webHidden/>
              </w:rPr>
              <w:fldChar w:fldCharType="separate"/>
            </w:r>
            <w:r w:rsidR="00E84446">
              <w:rPr>
                <w:noProof/>
                <w:webHidden/>
              </w:rPr>
              <w:t>30</w:t>
            </w:r>
            <w:r w:rsidR="002749ED">
              <w:rPr>
                <w:noProof/>
                <w:webHidden/>
              </w:rPr>
              <w:fldChar w:fldCharType="end"/>
            </w:r>
          </w:hyperlink>
        </w:p>
        <w:p w14:paraId="17A04240" w14:textId="7D0AE716" w:rsidR="002749ED" w:rsidRDefault="00000000">
          <w:pPr>
            <w:pStyle w:val="Verzeichnis3"/>
            <w:rPr>
              <w:rFonts w:asciiTheme="minorHAnsi" w:eastAsiaTheme="minorEastAsia" w:hAnsiTheme="minorHAnsi"/>
              <w:noProof/>
              <w:sz w:val="22"/>
              <w:lang w:val="en-US"/>
            </w:rPr>
          </w:pPr>
          <w:hyperlink w:anchor="_Toc115782322" w:history="1">
            <w:r w:rsidR="002749ED" w:rsidRPr="00A053F5">
              <w:rPr>
                <w:rStyle w:val="Hyperlink"/>
                <w:noProof/>
              </w:rPr>
              <w:t>2.5.1</w:t>
            </w:r>
            <w:r w:rsidR="002749ED">
              <w:rPr>
                <w:rFonts w:asciiTheme="minorHAnsi" w:eastAsiaTheme="minorEastAsia" w:hAnsiTheme="minorHAnsi"/>
                <w:noProof/>
                <w:sz w:val="22"/>
                <w:lang w:val="en-US"/>
              </w:rPr>
              <w:tab/>
            </w:r>
            <w:r w:rsidR="002749ED" w:rsidRPr="00A053F5">
              <w:rPr>
                <w:rStyle w:val="Hyperlink"/>
                <w:noProof/>
                <w:lang w:val="fr"/>
              </w:rPr>
              <w:t>Fonctions de gestion des utilisateurs</w:t>
            </w:r>
            <w:r w:rsidR="002749ED">
              <w:rPr>
                <w:noProof/>
                <w:webHidden/>
              </w:rPr>
              <w:tab/>
            </w:r>
            <w:r w:rsidR="002749ED">
              <w:rPr>
                <w:noProof/>
                <w:webHidden/>
              </w:rPr>
              <w:fldChar w:fldCharType="begin"/>
            </w:r>
            <w:r w:rsidR="002749ED">
              <w:rPr>
                <w:noProof/>
                <w:webHidden/>
              </w:rPr>
              <w:instrText xml:space="preserve"> PAGEREF _Toc115782322 \h </w:instrText>
            </w:r>
            <w:r w:rsidR="002749ED">
              <w:rPr>
                <w:noProof/>
                <w:webHidden/>
              </w:rPr>
            </w:r>
            <w:r w:rsidR="002749ED">
              <w:rPr>
                <w:noProof/>
                <w:webHidden/>
              </w:rPr>
              <w:fldChar w:fldCharType="separate"/>
            </w:r>
            <w:r w:rsidR="00E84446">
              <w:rPr>
                <w:noProof/>
                <w:webHidden/>
              </w:rPr>
              <w:t>30</w:t>
            </w:r>
            <w:r w:rsidR="002749ED">
              <w:rPr>
                <w:noProof/>
                <w:webHidden/>
              </w:rPr>
              <w:fldChar w:fldCharType="end"/>
            </w:r>
          </w:hyperlink>
        </w:p>
        <w:p w14:paraId="7A1A4699" w14:textId="6C5FC1FC" w:rsidR="002749ED" w:rsidRDefault="00000000">
          <w:pPr>
            <w:pStyle w:val="Verzeichnis3"/>
            <w:rPr>
              <w:rFonts w:asciiTheme="minorHAnsi" w:eastAsiaTheme="minorEastAsia" w:hAnsiTheme="minorHAnsi"/>
              <w:noProof/>
              <w:sz w:val="22"/>
              <w:lang w:val="en-US"/>
            </w:rPr>
          </w:pPr>
          <w:hyperlink w:anchor="_Toc115782323" w:history="1">
            <w:r w:rsidR="002749ED" w:rsidRPr="00A053F5">
              <w:rPr>
                <w:rStyle w:val="Hyperlink"/>
                <w:noProof/>
                <w:lang w:val="en-US"/>
              </w:rPr>
              <w:t>2.5.2</w:t>
            </w:r>
            <w:r w:rsidR="002749ED">
              <w:rPr>
                <w:rFonts w:asciiTheme="minorHAnsi" w:eastAsiaTheme="minorEastAsia" w:hAnsiTheme="minorHAnsi"/>
                <w:noProof/>
                <w:sz w:val="22"/>
                <w:lang w:val="en-US"/>
              </w:rPr>
              <w:tab/>
            </w:r>
            <w:r w:rsidR="002749ED" w:rsidRPr="00A053F5">
              <w:rPr>
                <w:rStyle w:val="Hyperlink"/>
                <w:noProof/>
                <w:lang w:val="fr"/>
              </w:rPr>
              <w:t>Fonctionnement del’âge de l’utilisateur</w:t>
            </w:r>
            <w:r w:rsidR="002749ED">
              <w:rPr>
                <w:noProof/>
                <w:webHidden/>
              </w:rPr>
              <w:tab/>
            </w:r>
            <w:r w:rsidR="002749ED">
              <w:rPr>
                <w:noProof/>
                <w:webHidden/>
              </w:rPr>
              <w:fldChar w:fldCharType="begin"/>
            </w:r>
            <w:r w:rsidR="002749ED">
              <w:rPr>
                <w:noProof/>
                <w:webHidden/>
              </w:rPr>
              <w:instrText xml:space="preserve"> PAGEREF _Toc115782323 \h </w:instrText>
            </w:r>
            <w:r w:rsidR="002749ED">
              <w:rPr>
                <w:noProof/>
                <w:webHidden/>
              </w:rPr>
            </w:r>
            <w:r w:rsidR="002749ED">
              <w:rPr>
                <w:noProof/>
                <w:webHidden/>
              </w:rPr>
              <w:fldChar w:fldCharType="separate"/>
            </w:r>
            <w:r w:rsidR="00E84446">
              <w:rPr>
                <w:noProof/>
                <w:webHidden/>
              </w:rPr>
              <w:t>31</w:t>
            </w:r>
            <w:r w:rsidR="002749ED">
              <w:rPr>
                <w:noProof/>
                <w:webHidden/>
              </w:rPr>
              <w:fldChar w:fldCharType="end"/>
            </w:r>
          </w:hyperlink>
        </w:p>
        <w:p w14:paraId="5D134202" w14:textId="48B74B6E" w:rsidR="002749ED" w:rsidRDefault="00000000">
          <w:pPr>
            <w:pStyle w:val="Verzeichnis4"/>
            <w:rPr>
              <w:rFonts w:asciiTheme="minorHAnsi" w:eastAsiaTheme="minorEastAsia" w:hAnsiTheme="minorHAnsi"/>
              <w:noProof/>
              <w:sz w:val="22"/>
              <w:lang w:val="en-US"/>
            </w:rPr>
          </w:pPr>
          <w:hyperlink w:anchor="_Toc115782324" w:history="1">
            <w:r w:rsidR="002749ED" w:rsidRPr="00A053F5">
              <w:rPr>
                <w:rStyle w:val="Hyperlink"/>
                <w:noProof/>
              </w:rPr>
              <w:t>2.5.2.1</w:t>
            </w:r>
            <w:r w:rsidR="002749ED">
              <w:rPr>
                <w:rFonts w:asciiTheme="minorHAnsi" w:eastAsiaTheme="minorEastAsia" w:hAnsiTheme="minorHAnsi"/>
                <w:noProof/>
                <w:sz w:val="22"/>
                <w:lang w:val="en-US"/>
              </w:rPr>
              <w:tab/>
            </w:r>
            <w:r w:rsidR="002749ED" w:rsidRPr="00A053F5">
              <w:rPr>
                <w:rStyle w:val="Hyperlink"/>
                <w:noProof/>
                <w:lang w:val="fr"/>
              </w:rPr>
              <w:t>Mon compte</w:t>
            </w:r>
            <w:r w:rsidR="002749ED">
              <w:rPr>
                <w:noProof/>
                <w:webHidden/>
              </w:rPr>
              <w:tab/>
            </w:r>
            <w:r w:rsidR="002749ED">
              <w:rPr>
                <w:noProof/>
                <w:webHidden/>
              </w:rPr>
              <w:fldChar w:fldCharType="begin"/>
            </w:r>
            <w:r w:rsidR="002749ED">
              <w:rPr>
                <w:noProof/>
                <w:webHidden/>
              </w:rPr>
              <w:instrText xml:space="preserve"> PAGEREF _Toc115782324 \h </w:instrText>
            </w:r>
            <w:r w:rsidR="002749ED">
              <w:rPr>
                <w:noProof/>
                <w:webHidden/>
              </w:rPr>
            </w:r>
            <w:r w:rsidR="002749ED">
              <w:rPr>
                <w:noProof/>
                <w:webHidden/>
              </w:rPr>
              <w:fldChar w:fldCharType="separate"/>
            </w:r>
            <w:r w:rsidR="00E84446">
              <w:rPr>
                <w:noProof/>
                <w:webHidden/>
              </w:rPr>
              <w:t>31</w:t>
            </w:r>
            <w:r w:rsidR="002749ED">
              <w:rPr>
                <w:noProof/>
                <w:webHidden/>
              </w:rPr>
              <w:fldChar w:fldCharType="end"/>
            </w:r>
          </w:hyperlink>
        </w:p>
        <w:p w14:paraId="46D82C41" w14:textId="312FD1D3" w:rsidR="002749ED" w:rsidRDefault="00000000">
          <w:pPr>
            <w:pStyle w:val="Verzeichnis4"/>
            <w:rPr>
              <w:rFonts w:asciiTheme="minorHAnsi" w:eastAsiaTheme="minorEastAsia" w:hAnsiTheme="minorHAnsi"/>
              <w:noProof/>
              <w:sz w:val="22"/>
              <w:lang w:val="en-US"/>
            </w:rPr>
          </w:pPr>
          <w:hyperlink w:anchor="_Toc115782325" w:history="1">
            <w:r w:rsidR="002749ED" w:rsidRPr="00A053F5">
              <w:rPr>
                <w:rStyle w:val="Hyperlink"/>
                <w:noProof/>
              </w:rPr>
              <w:t>2.5.2.2</w:t>
            </w:r>
            <w:r w:rsidR="002749ED">
              <w:rPr>
                <w:rFonts w:asciiTheme="minorHAnsi" w:eastAsiaTheme="minorEastAsia" w:hAnsiTheme="minorHAnsi"/>
                <w:noProof/>
                <w:sz w:val="22"/>
                <w:lang w:val="en-US"/>
              </w:rPr>
              <w:tab/>
            </w:r>
            <w:r w:rsidR="002749ED" w:rsidRPr="00A053F5">
              <w:rPr>
                <w:rStyle w:val="Hyperlink"/>
                <w:noProof/>
                <w:lang w:val="fr"/>
              </w:rPr>
              <w:t>Section « Mon organisation »</w:t>
            </w:r>
            <w:r w:rsidR="002749ED">
              <w:rPr>
                <w:noProof/>
                <w:webHidden/>
              </w:rPr>
              <w:tab/>
            </w:r>
            <w:r w:rsidR="002749ED">
              <w:rPr>
                <w:noProof/>
                <w:webHidden/>
              </w:rPr>
              <w:fldChar w:fldCharType="begin"/>
            </w:r>
            <w:r w:rsidR="002749ED">
              <w:rPr>
                <w:noProof/>
                <w:webHidden/>
              </w:rPr>
              <w:instrText xml:space="preserve"> PAGEREF _Toc115782325 \h </w:instrText>
            </w:r>
            <w:r w:rsidR="002749ED">
              <w:rPr>
                <w:noProof/>
                <w:webHidden/>
              </w:rPr>
            </w:r>
            <w:r w:rsidR="002749ED">
              <w:rPr>
                <w:noProof/>
                <w:webHidden/>
              </w:rPr>
              <w:fldChar w:fldCharType="separate"/>
            </w:r>
            <w:r w:rsidR="00E84446">
              <w:rPr>
                <w:noProof/>
                <w:webHidden/>
              </w:rPr>
              <w:t>32</w:t>
            </w:r>
            <w:r w:rsidR="002749ED">
              <w:rPr>
                <w:noProof/>
                <w:webHidden/>
              </w:rPr>
              <w:fldChar w:fldCharType="end"/>
            </w:r>
          </w:hyperlink>
        </w:p>
        <w:p w14:paraId="6E26982C" w14:textId="6BD8E802" w:rsidR="002749ED" w:rsidRDefault="00000000">
          <w:pPr>
            <w:pStyle w:val="Verzeichnis4"/>
            <w:rPr>
              <w:rFonts w:asciiTheme="minorHAnsi" w:eastAsiaTheme="minorEastAsia" w:hAnsiTheme="minorHAnsi"/>
              <w:noProof/>
              <w:sz w:val="22"/>
              <w:lang w:val="en-US"/>
            </w:rPr>
          </w:pPr>
          <w:hyperlink w:anchor="_Toc115782326" w:history="1">
            <w:r w:rsidR="002749ED" w:rsidRPr="00A053F5">
              <w:rPr>
                <w:rStyle w:val="Hyperlink"/>
                <w:noProof/>
              </w:rPr>
              <w:t>2.5.2.3</w:t>
            </w:r>
            <w:r w:rsidR="002749ED">
              <w:rPr>
                <w:rFonts w:asciiTheme="minorHAnsi" w:eastAsiaTheme="minorEastAsia" w:hAnsiTheme="minorHAnsi"/>
                <w:noProof/>
                <w:sz w:val="22"/>
                <w:lang w:val="en-US"/>
              </w:rPr>
              <w:tab/>
            </w:r>
            <w:r w:rsidR="002749ED" w:rsidRPr="00A053F5">
              <w:rPr>
                <w:rStyle w:val="Hyperlink"/>
                <w:noProof/>
                <w:lang w:val="fr"/>
              </w:rPr>
              <w:t>Utilisateurs</w:t>
            </w:r>
            <w:r w:rsidR="002749ED">
              <w:rPr>
                <w:noProof/>
                <w:webHidden/>
              </w:rPr>
              <w:tab/>
            </w:r>
            <w:r w:rsidR="002749ED">
              <w:rPr>
                <w:noProof/>
                <w:webHidden/>
              </w:rPr>
              <w:fldChar w:fldCharType="begin"/>
            </w:r>
            <w:r w:rsidR="002749ED">
              <w:rPr>
                <w:noProof/>
                <w:webHidden/>
              </w:rPr>
              <w:instrText xml:space="preserve"> PAGEREF _Toc115782326 \h </w:instrText>
            </w:r>
            <w:r w:rsidR="002749ED">
              <w:rPr>
                <w:noProof/>
                <w:webHidden/>
              </w:rPr>
            </w:r>
            <w:r w:rsidR="002749ED">
              <w:rPr>
                <w:noProof/>
                <w:webHidden/>
              </w:rPr>
              <w:fldChar w:fldCharType="separate"/>
            </w:r>
            <w:r w:rsidR="00E84446">
              <w:rPr>
                <w:noProof/>
                <w:webHidden/>
              </w:rPr>
              <w:t>34</w:t>
            </w:r>
            <w:r w:rsidR="002749ED">
              <w:rPr>
                <w:noProof/>
                <w:webHidden/>
              </w:rPr>
              <w:fldChar w:fldCharType="end"/>
            </w:r>
          </w:hyperlink>
        </w:p>
        <w:p w14:paraId="59A8B2AA" w14:textId="4E2E7F73" w:rsidR="002749ED" w:rsidRDefault="00000000">
          <w:pPr>
            <w:pStyle w:val="Verzeichnis4"/>
            <w:rPr>
              <w:rFonts w:asciiTheme="minorHAnsi" w:eastAsiaTheme="minorEastAsia" w:hAnsiTheme="minorHAnsi"/>
              <w:noProof/>
              <w:sz w:val="22"/>
              <w:lang w:val="en-US"/>
            </w:rPr>
          </w:pPr>
          <w:hyperlink w:anchor="_Toc115782327" w:history="1">
            <w:r w:rsidR="002749ED" w:rsidRPr="00A053F5">
              <w:rPr>
                <w:rStyle w:val="Hyperlink"/>
                <w:noProof/>
              </w:rPr>
              <w:t>2.5.2.4</w:t>
            </w:r>
            <w:r w:rsidR="002749ED">
              <w:rPr>
                <w:rFonts w:asciiTheme="minorHAnsi" w:eastAsiaTheme="minorEastAsia" w:hAnsiTheme="minorHAnsi"/>
                <w:noProof/>
                <w:sz w:val="22"/>
                <w:lang w:val="en-US"/>
              </w:rPr>
              <w:tab/>
            </w:r>
            <w:r w:rsidR="002749ED" w:rsidRPr="00A053F5">
              <w:rPr>
                <w:rStyle w:val="Hyperlink"/>
                <w:noProof/>
                <w:lang w:val="fr"/>
              </w:rPr>
              <w:t>Filiale</w:t>
            </w:r>
            <w:r w:rsidR="002749ED">
              <w:rPr>
                <w:noProof/>
                <w:webHidden/>
              </w:rPr>
              <w:tab/>
            </w:r>
            <w:r w:rsidR="002749ED">
              <w:rPr>
                <w:noProof/>
                <w:webHidden/>
              </w:rPr>
              <w:fldChar w:fldCharType="begin"/>
            </w:r>
            <w:r w:rsidR="002749ED">
              <w:rPr>
                <w:noProof/>
                <w:webHidden/>
              </w:rPr>
              <w:instrText xml:space="preserve"> PAGEREF _Toc115782327 \h </w:instrText>
            </w:r>
            <w:r w:rsidR="002749ED">
              <w:rPr>
                <w:noProof/>
                <w:webHidden/>
              </w:rPr>
            </w:r>
            <w:r w:rsidR="002749ED">
              <w:rPr>
                <w:noProof/>
                <w:webHidden/>
              </w:rPr>
              <w:fldChar w:fldCharType="separate"/>
            </w:r>
            <w:r w:rsidR="00E84446">
              <w:rPr>
                <w:noProof/>
                <w:webHidden/>
              </w:rPr>
              <w:t>37</w:t>
            </w:r>
            <w:r w:rsidR="002749ED">
              <w:rPr>
                <w:noProof/>
                <w:webHidden/>
              </w:rPr>
              <w:fldChar w:fldCharType="end"/>
            </w:r>
          </w:hyperlink>
        </w:p>
        <w:p w14:paraId="37DB0624" w14:textId="64D94708" w:rsidR="002749ED" w:rsidRDefault="00000000">
          <w:pPr>
            <w:pStyle w:val="Verzeichnis4"/>
            <w:rPr>
              <w:rFonts w:asciiTheme="minorHAnsi" w:eastAsiaTheme="minorEastAsia" w:hAnsiTheme="minorHAnsi"/>
              <w:noProof/>
              <w:sz w:val="22"/>
              <w:lang w:val="en-US"/>
            </w:rPr>
          </w:pPr>
          <w:hyperlink w:anchor="_Toc115782328" w:history="1">
            <w:r w:rsidR="002749ED" w:rsidRPr="00A053F5">
              <w:rPr>
                <w:rStyle w:val="Hyperlink"/>
                <w:noProof/>
                <w:lang w:val="en-US"/>
              </w:rPr>
              <w:t>2.5.2.5</w:t>
            </w:r>
            <w:r w:rsidR="002A5D96">
              <w:rPr>
                <w:rStyle w:val="Hyperlink"/>
                <w:noProof/>
                <w:lang w:val="en-US"/>
              </w:rPr>
              <w:t xml:space="preserve"> Fonctions avancées pour l’</w:t>
            </w:r>
            <w:r w:rsidR="00881C54">
              <w:rPr>
                <w:rStyle w:val="Hyperlink"/>
                <w:noProof/>
                <w:lang w:val="en-US"/>
              </w:rPr>
              <w:t>Org-Admin</w:t>
            </w:r>
            <w:r w:rsidR="002749ED">
              <w:rPr>
                <w:noProof/>
                <w:webHidden/>
              </w:rPr>
              <w:tab/>
            </w:r>
            <w:r w:rsidR="002749ED">
              <w:rPr>
                <w:noProof/>
                <w:webHidden/>
              </w:rPr>
              <w:fldChar w:fldCharType="begin"/>
            </w:r>
            <w:r w:rsidR="002749ED">
              <w:rPr>
                <w:noProof/>
                <w:webHidden/>
              </w:rPr>
              <w:instrText xml:space="preserve"> PAGEREF _Toc115782328 \h </w:instrText>
            </w:r>
            <w:r w:rsidR="002749ED">
              <w:rPr>
                <w:noProof/>
                <w:webHidden/>
              </w:rPr>
            </w:r>
            <w:r w:rsidR="002749ED">
              <w:rPr>
                <w:noProof/>
                <w:webHidden/>
              </w:rPr>
              <w:fldChar w:fldCharType="separate"/>
            </w:r>
            <w:r w:rsidR="00E84446">
              <w:rPr>
                <w:noProof/>
                <w:webHidden/>
              </w:rPr>
              <w:t>42</w:t>
            </w:r>
            <w:r w:rsidR="002749ED">
              <w:rPr>
                <w:noProof/>
                <w:webHidden/>
              </w:rPr>
              <w:fldChar w:fldCharType="end"/>
            </w:r>
          </w:hyperlink>
        </w:p>
        <w:p w14:paraId="68875982" w14:textId="19E69FD5" w:rsidR="002749ED" w:rsidRDefault="00000000">
          <w:pPr>
            <w:pStyle w:val="Verzeichnis2"/>
            <w:rPr>
              <w:rFonts w:asciiTheme="minorHAnsi" w:eastAsiaTheme="minorEastAsia" w:hAnsiTheme="minorHAnsi"/>
              <w:noProof/>
              <w:sz w:val="22"/>
              <w:lang w:val="en-US"/>
            </w:rPr>
          </w:pPr>
          <w:hyperlink w:anchor="_Toc115782329" w:history="1">
            <w:r w:rsidR="002749ED" w:rsidRPr="00A053F5">
              <w:rPr>
                <w:rStyle w:val="Hyperlink"/>
                <w:noProof/>
              </w:rPr>
              <w:t>2.6</w:t>
            </w:r>
            <w:r w:rsidR="002749ED">
              <w:rPr>
                <w:rFonts w:asciiTheme="minorHAnsi" w:eastAsiaTheme="minorEastAsia" w:hAnsiTheme="minorHAnsi"/>
                <w:noProof/>
                <w:sz w:val="22"/>
                <w:lang w:val="en-US"/>
              </w:rPr>
              <w:tab/>
            </w:r>
            <w:r w:rsidR="002749ED" w:rsidRPr="00A053F5">
              <w:rPr>
                <w:rStyle w:val="Hyperlink"/>
                <w:noProof/>
                <w:lang w:val="fr"/>
              </w:rPr>
              <w:t>Vérification de validation</w:t>
            </w:r>
            <w:r w:rsidR="002749ED">
              <w:rPr>
                <w:noProof/>
                <w:webHidden/>
              </w:rPr>
              <w:tab/>
            </w:r>
            <w:r w:rsidR="002749ED">
              <w:rPr>
                <w:noProof/>
                <w:webHidden/>
              </w:rPr>
              <w:fldChar w:fldCharType="begin"/>
            </w:r>
            <w:r w:rsidR="002749ED">
              <w:rPr>
                <w:noProof/>
                <w:webHidden/>
              </w:rPr>
              <w:instrText xml:space="preserve"> PAGEREF _Toc115782329 \h </w:instrText>
            </w:r>
            <w:r w:rsidR="002749ED">
              <w:rPr>
                <w:noProof/>
                <w:webHidden/>
              </w:rPr>
            </w:r>
            <w:r w:rsidR="002749ED">
              <w:rPr>
                <w:noProof/>
                <w:webHidden/>
              </w:rPr>
              <w:fldChar w:fldCharType="separate"/>
            </w:r>
            <w:r w:rsidR="00E84446">
              <w:rPr>
                <w:noProof/>
                <w:webHidden/>
              </w:rPr>
              <w:t>43</w:t>
            </w:r>
            <w:r w:rsidR="002749ED">
              <w:rPr>
                <w:noProof/>
                <w:webHidden/>
              </w:rPr>
              <w:fldChar w:fldCharType="end"/>
            </w:r>
          </w:hyperlink>
        </w:p>
        <w:p w14:paraId="2B81C68A" w14:textId="55BCCFAD" w:rsidR="002749ED" w:rsidRDefault="00000000">
          <w:pPr>
            <w:pStyle w:val="Verzeichnis1"/>
            <w:rPr>
              <w:rFonts w:asciiTheme="minorHAnsi" w:eastAsiaTheme="minorEastAsia" w:hAnsiTheme="minorHAnsi"/>
              <w:b w:val="0"/>
              <w:noProof/>
              <w:sz w:val="22"/>
              <w:lang w:val="en-US"/>
            </w:rPr>
          </w:pPr>
          <w:hyperlink w:anchor="_Toc115782330" w:history="1">
            <w:r w:rsidR="002749ED" w:rsidRPr="00A053F5">
              <w:rPr>
                <w:rStyle w:val="Hyperlink"/>
                <w:noProof/>
                <w:lang w:val="en-US"/>
              </w:rPr>
              <w:t>3</w:t>
            </w:r>
            <w:r w:rsidR="002749ED">
              <w:rPr>
                <w:rFonts w:asciiTheme="minorHAnsi" w:eastAsiaTheme="minorEastAsia" w:hAnsiTheme="minorHAnsi"/>
                <w:b w:val="0"/>
                <w:noProof/>
                <w:sz w:val="22"/>
                <w:lang w:val="en-US"/>
              </w:rPr>
              <w:tab/>
            </w:r>
            <w:r w:rsidR="002749ED" w:rsidRPr="00A053F5">
              <w:rPr>
                <w:rStyle w:val="Hyperlink"/>
                <w:noProof/>
                <w:lang w:val="fr"/>
              </w:rPr>
              <w:t>Contact – Erreurs système</w:t>
            </w:r>
            <w:r w:rsidR="002749ED">
              <w:rPr>
                <w:noProof/>
                <w:webHidden/>
              </w:rPr>
              <w:tab/>
            </w:r>
            <w:r w:rsidR="002749ED">
              <w:rPr>
                <w:noProof/>
                <w:webHidden/>
              </w:rPr>
              <w:fldChar w:fldCharType="begin"/>
            </w:r>
            <w:r w:rsidR="002749ED">
              <w:rPr>
                <w:noProof/>
                <w:webHidden/>
              </w:rPr>
              <w:instrText xml:space="preserve"> PAGEREF _Toc115782330 \h </w:instrText>
            </w:r>
            <w:r w:rsidR="002749ED">
              <w:rPr>
                <w:noProof/>
                <w:webHidden/>
              </w:rPr>
            </w:r>
            <w:r w:rsidR="002749ED">
              <w:rPr>
                <w:noProof/>
                <w:webHidden/>
              </w:rPr>
              <w:fldChar w:fldCharType="separate"/>
            </w:r>
            <w:r w:rsidR="00E84446">
              <w:rPr>
                <w:noProof/>
                <w:webHidden/>
              </w:rPr>
              <w:t>44</w:t>
            </w:r>
            <w:r w:rsidR="002749ED">
              <w:rPr>
                <w:noProof/>
                <w:webHidden/>
              </w:rPr>
              <w:fldChar w:fldCharType="end"/>
            </w:r>
          </w:hyperlink>
        </w:p>
        <w:p w14:paraId="2CAA6EB5" w14:textId="1504D4C7" w:rsidR="002749ED" w:rsidRDefault="00000000">
          <w:pPr>
            <w:pStyle w:val="Verzeichnis2"/>
            <w:rPr>
              <w:rFonts w:asciiTheme="minorHAnsi" w:eastAsiaTheme="minorEastAsia" w:hAnsiTheme="minorHAnsi"/>
              <w:noProof/>
              <w:sz w:val="22"/>
              <w:lang w:val="en-US"/>
            </w:rPr>
          </w:pPr>
          <w:hyperlink w:anchor="_Toc115782331" w:history="1">
            <w:r w:rsidR="002749ED" w:rsidRPr="00A053F5">
              <w:rPr>
                <w:rStyle w:val="Hyperlink"/>
                <w:noProof/>
              </w:rPr>
              <w:t>3.1</w:t>
            </w:r>
            <w:r w:rsidR="002749ED">
              <w:rPr>
                <w:rFonts w:asciiTheme="minorHAnsi" w:eastAsiaTheme="minorEastAsia" w:hAnsiTheme="minorHAnsi"/>
                <w:noProof/>
                <w:sz w:val="22"/>
                <w:lang w:val="en-US"/>
              </w:rPr>
              <w:tab/>
            </w:r>
            <w:r w:rsidR="002749ED" w:rsidRPr="00A053F5">
              <w:rPr>
                <w:rStyle w:val="Hyperlink"/>
                <w:noProof/>
                <w:lang w:val="fr"/>
              </w:rPr>
              <w:t>Rétroaction</w:t>
            </w:r>
            <w:r w:rsidR="002749ED">
              <w:rPr>
                <w:noProof/>
                <w:webHidden/>
              </w:rPr>
              <w:tab/>
            </w:r>
            <w:r w:rsidR="002749ED">
              <w:rPr>
                <w:noProof/>
                <w:webHidden/>
              </w:rPr>
              <w:fldChar w:fldCharType="begin"/>
            </w:r>
            <w:r w:rsidR="002749ED">
              <w:rPr>
                <w:noProof/>
                <w:webHidden/>
              </w:rPr>
              <w:instrText xml:space="preserve"> PAGEREF _Toc115782331 \h </w:instrText>
            </w:r>
            <w:r w:rsidR="002749ED">
              <w:rPr>
                <w:noProof/>
                <w:webHidden/>
              </w:rPr>
            </w:r>
            <w:r w:rsidR="002749ED">
              <w:rPr>
                <w:noProof/>
                <w:webHidden/>
              </w:rPr>
              <w:fldChar w:fldCharType="separate"/>
            </w:r>
            <w:r w:rsidR="00E84446">
              <w:rPr>
                <w:b/>
                <w:bCs/>
                <w:noProof/>
                <w:webHidden/>
              </w:rPr>
              <w:t>Fehler! Textmarke nicht definiert.</w:t>
            </w:r>
            <w:r w:rsidR="002749ED">
              <w:rPr>
                <w:noProof/>
                <w:webHidden/>
              </w:rPr>
              <w:fldChar w:fldCharType="end"/>
            </w:r>
          </w:hyperlink>
        </w:p>
        <w:p w14:paraId="7B229EB7" w14:textId="2165CFAD" w:rsidR="0023420E" w:rsidRPr="002E7FBF" w:rsidRDefault="0023420E">
          <w:pPr>
            <w:rPr>
              <w:color w:val="2B2C3A" w:themeColor="text1"/>
            </w:rPr>
          </w:pPr>
          <w:r w:rsidRPr="002E7FBF">
            <w:rPr>
              <w:b/>
              <w:color w:val="2B2C3A" w:themeColor="text1"/>
            </w:rPr>
            <w:fldChar w:fldCharType="end"/>
          </w:r>
        </w:p>
      </w:sdtContent>
    </w:sdt>
    <w:p w14:paraId="7A2FD96C" w14:textId="77777777" w:rsidR="0010019B" w:rsidRPr="002E7FBF" w:rsidRDefault="0010019B" w:rsidP="00E23D11">
      <w:pPr>
        <w:rPr>
          <w:color w:val="2B2C3A" w:themeColor="text1"/>
        </w:rPr>
      </w:pPr>
      <w:bookmarkStart w:id="2" w:name="_Toc479777875"/>
      <w:bookmarkStart w:id="3" w:name="_Toc362354426"/>
      <w:bookmarkStart w:id="4" w:name="_Toc362441308"/>
      <w:bookmarkStart w:id="5" w:name="_Toc362511443"/>
    </w:p>
    <w:p w14:paraId="18B509AF" w14:textId="09C13DD5" w:rsidR="001F4ADB" w:rsidRPr="002E7FBF" w:rsidRDefault="00492957" w:rsidP="00917286">
      <w:pPr>
        <w:pStyle w:val="berschrift1"/>
        <w:numPr>
          <w:ilvl w:val="0"/>
          <w:numId w:val="1"/>
        </w:numPr>
        <w:rPr>
          <w:color w:val="2B2C3A" w:themeColor="text1"/>
        </w:rPr>
      </w:pPr>
      <w:bookmarkStart w:id="6" w:name="_Toc115782295"/>
      <w:r>
        <w:rPr>
          <w:color w:val="2B2C3A" w:themeColor="text1"/>
          <w:lang w:val="fr"/>
        </w:rPr>
        <w:lastRenderedPageBreak/>
        <w:t>Informations générales</w:t>
      </w:r>
      <w:bookmarkEnd w:id="6"/>
    </w:p>
    <w:p w14:paraId="6FA3B6B8" w14:textId="699E1525" w:rsidR="00717C66" w:rsidRPr="002749ED" w:rsidRDefault="00492957" w:rsidP="00717C66">
      <w:pPr>
        <w:pStyle w:val="berschrift2"/>
        <w:rPr>
          <w:lang w:val="fr-FR"/>
        </w:rPr>
      </w:pPr>
      <w:r>
        <w:rPr>
          <w:lang w:val="fr"/>
        </w:rPr>
        <w:t xml:space="preserve"> </w:t>
      </w:r>
      <w:bookmarkStart w:id="7" w:name="_Toc115782296"/>
      <w:r>
        <w:rPr>
          <w:lang w:val="fr"/>
        </w:rPr>
        <w:t>Appareils et navigateurs pris en charge</w:t>
      </w:r>
      <w:bookmarkEnd w:id="7"/>
    </w:p>
    <w:p w14:paraId="227870D4" w14:textId="77777777" w:rsidR="009958CC" w:rsidRPr="002749ED" w:rsidRDefault="009958CC" w:rsidP="001352CA">
      <w:pPr>
        <w:pStyle w:val="paragraph"/>
        <w:numPr>
          <w:ilvl w:val="0"/>
          <w:numId w:val="23"/>
        </w:numPr>
        <w:tabs>
          <w:tab w:val="clear" w:pos="720"/>
        </w:tabs>
        <w:spacing w:before="0" w:beforeAutospacing="0" w:after="0" w:afterAutospacing="0" w:line="360" w:lineRule="auto"/>
        <w:ind w:left="0" w:firstLine="0"/>
        <w:textAlignment w:val="baseline"/>
        <w:rPr>
          <w:rFonts w:ascii="Roboto" w:hAnsi="Roboto"/>
          <w:sz w:val="20"/>
          <w:szCs w:val="20"/>
          <w:lang w:val="fr-FR"/>
        </w:rPr>
      </w:pPr>
      <w:r w:rsidRPr="002749ED">
        <w:rPr>
          <w:rStyle w:val="normaltextrun"/>
          <w:rFonts w:ascii="Roboto" w:hAnsi="Roboto"/>
          <w:sz w:val="20"/>
          <w:szCs w:val="20"/>
          <w:lang w:val="fr"/>
        </w:rPr>
        <w:t>L’application TecRMI Service Book prend en charge les navigateurs suivants</w:t>
      </w:r>
    </w:p>
    <w:p w14:paraId="018D49FD" w14:textId="77777777" w:rsidR="009958CC" w:rsidRPr="002749ED" w:rsidRDefault="009958CC" w:rsidP="001352CA">
      <w:pPr>
        <w:pStyle w:val="paragraph"/>
        <w:numPr>
          <w:ilvl w:val="0"/>
          <w:numId w:val="24"/>
        </w:numPr>
        <w:tabs>
          <w:tab w:val="clear" w:pos="720"/>
        </w:tabs>
        <w:spacing w:before="0" w:beforeAutospacing="0" w:after="0" w:afterAutospacing="0" w:line="360" w:lineRule="auto"/>
        <w:ind w:left="1134" w:firstLine="0"/>
        <w:textAlignment w:val="baseline"/>
        <w:rPr>
          <w:rFonts w:ascii="Roboto" w:hAnsi="Roboto"/>
          <w:sz w:val="20"/>
          <w:szCs w:val="20"/>
        </w:rPr>
      </w:pPr>
      <w:r w:rsidRPr="002749ED">
        <w:rPr>
          <w:rStyle w:val="normaltextrun"/>
          <w:rFonts w:ascii="Roboto" w:hAnsi="Roboto"/>
          <w:sz w:val="20"/>
          <w:szCs w:val="20"/>
          <w:lang w:val="fr"/>
        </w:rPr>
        <w:t>Google Chrome (de préférence)</w:t>
      </w:r>
    </w:p>
    <w:p w14:paraId="245C21A3" w14:textId="77777777" w:rsidR="009958CC" w:rsidRPr="002749ED" w:rsidRDefault="009958CC" w:rsidP="001352CA">
      <w:pPr>
        <w:pStyle w:val="paragraph"/>
        <w:numPr>
          <w:ilvl w:val="0"/>
          <w:numId w:val="24"/>
        </w:numPr>
        <w:tabs>
          <w:tab w:val="clear" w:pos="720"/>
        </w:tabs>
        <w:spacing w:before="0" w:beforeAutospacing="0" w:after="0" w:afterAutospacing="0" w:line="360" w:lineRule="auto"/>
        <w:ind w:left="1134" w:firstLine="0"/>
        <w:textAlignment w:val="baseline"/>
        <w:rPr>
          <w:rFonts w:ascii="Roboto" w:hAnsi="Roboto"/>
          <w:sz w:val="20"/>
          <w:szCs w:val="20"/>
        </w:rPr>
      </w:pPr>
      <w:r w:rsidRPr="002749ED">
        <w:rPr>
          <w:rStyle w:val="normaltextrun"/>
          <w:rFonts w:ascii="Roboto" w:hAnsi="Roboto"/>
          <w:sz w:val="20"/>
          <w:szCs w:val="20"/>
          <w:lang w:val="fr"/>
        </w:rPr>
        <w:t>Mozilla Firefox</w:t>
      </w:r>
    </w:p>
    <w:p w14:paraId="115D4886" w14:textId="1051D061" w:rsidR="00717C66" w:rsidRPr="002749ED" w:rsidRDefault="009958CC" w:rsidP="001352CA">
      <w:pPr>
        <w:pStyle w:val="paragraph"/>
        <w:numPr>
          <w:ilvl w:val="0"/>
          <w:numId w:val="24"/>
        </w:numPr>
        <w:tabs>
          <w:tab w:val="clear" w:pos="720"/>
        </w:tabs>
        <w:spacing w:before="0" w:beforeAutospacing="0" w:after="0" w:afterAutospacing="0" w:line="360" w:lineRule="auto"/>
        <w:ind w:left="1134" w:firstLine="0"/>
        <w:textAlignment w:val="baseline"/>
        <w:rPr>
          <w:rStyle w:val="eop"/>
          <w:rFonts w:ascii="Roboto" w:hAnsi="Roboto"/>
          <w:sz w:val="20"/>
          <w:szCs w:val="20"/>
        </w:rPr>
      </w:pPr>
      <w:r w:rsidRPr="002749ED">
        <w:rPr>
          <w:rStyle w:val="normaltextrun"/>
          <w:rFonts w:ascii="Roboto" w:hAnsi="Roboto"/>
          <w:sz w:val="20"/>
          <w:szCs w:val="20"/>
          <w:lang w:val="fr"/>
        </w:rPr>
        <w:t>Microsoft Edge</w:t>
      </w:r>
    </w:p>
    <w:p w14:paraId="3F7DEF1F" w14:textId="77777777" w:rsidR="00301BA9" w:rsidRPr="00301BA9" w:rsidRDefault="00301BA9" w:rsidP="00835C66">
      <w:pPr>
        <w:pStyle w:val="paragraph"/>
        <w:spacing w:before="0" w:beforeAutospacing="0" w:after="0" w:afterAutospacing="0" w:line="360" w:lineRule="auto"/>
        <w:textAlignment w:val="baseline"/>
        <w:rPr>
          <w:rFonts w:ascii="Roboto" w:hAnsi="Roboto"/>
          <w:sz w:val="20"/>
          <w:szCs w:val="20"/>
        </w:rPr>
      </w:pPr>
    </w:p>
    <w:p w14:paraId="36783EC3" w14:textId="77777777" w:rsidR="009958CC" w:rsidRPr="002749ED" w:rsidRDefault="009958CC" w:rsidP="001352CA">
      <w:pPr>
        <w:numPr>
          <w:ilvl w:val="0"/>
          <w:numId w:val="25"/>
        </w:numPr>
        <w:tabs>
          <w:tab w:val="clear" w:pos="397"/>
          <w:tab w:val="clear" w:pos="720"/>
          <w:tab w:val="clear" w:pos="794"/>
          <w:tab w:val="clear" w:pos="1191"/>
        </w:tabs>
        <w:spacing w:before="0" w:after="0" w:line="360" w:lineRule="auto"/>
        <w:ind w:left="0" w:firstLine="0"/>
        <w:contextualSpacing w:val="0"/>
        <w:textAlignment w:val="baseline"/>
        <w:rPr>
          <w:rFonts w:eastAsia="Times New Roman" w:cs="Times New Roman"/>
          <w:szCs w:val="20"/>
          <w:lang w:val="fr-FR"/>
        </w:rPr>
      </w:pPr>
      <w:r w:rsidRPr="009958CC">
        <w:rPr>
          <w:szCs w:val="20"/>
          <w:lang w:val="fr"/>
        </w:rPr>
        <w:t>L’application TecRMI Service Book prend en charge les appareils suivants</w:t>
      </w:r>
    </w:p>
    <w:p w14:paraId="3E0C9AA1" w14:textId="77777777" w:rsidR="009958CC" w:rsidRPr="009958CC" w:rsidRDefault="009958CC" w:rsidP="001352CA">
      <w:pPr>
        <w:numPr>
          <w:ilvl w:val="0"/>
          <w:numId w:val="26"/>
        </w:numPr>
        <w:tabs>
          <w:tab w:val="clear" w:pos="397"/>
          <w:tab w:val="clear" w:pos="720"/>
          <w:tab w:val="clear" w:pos="794"/>
          <w:tab w:val="clear" w:pos="1191"/>
        </w:tabs>
        <w:spacing w:before="0" w:after="0" w:line="360" w:lineRule="auto"/>
        <w:ind w:left="1134" w:firstLine="0"/>
        <w:contextualSpacing w:val="0"/>
        <w:textAlignment w:val="baseline"/>
        <w:rPr>
          <w:rFonts w:eastAsia="Times New Roman" w:cs="Times New Roman"/>
          <w:szCs w:val="20"/>
          <w:lang w:val="en-US"/>
        </w:rPr>
      </w:pPr>
      <w:r w:rsidRPr="009958CC">
        <w:rPr>
          <w:szCs w:val="20"/>
          <w:lang w:val="fr"/>
        </w:rPr>
        <w:t>PC et ordinateur portable</w:t>
      </w:r>
    </w:p>
    <w:p w14:paraId="0494D986" w14:textId="77777777" w:rsidR="009958CC" w:rsidRPr="002749ED" w:rsidRDefault="009958CC" w:rsidP="001352CA">
      <w:pPr>
        <w:numPr>
          <w:ilvl w:val="0"/>
          <w:numId w:val="26"/>
        </w:numPr>
        <w:tabs>
          <w:tab w:val="clear" w:pos="397"/>
          <w:tab w:val="clear" w:pos="720"/>
          <w:tab w:val="clear" w:pos="794"/>
          <w:tab w:val="clear" w:pos="1191"/>
        </w:tabs>
        <w:spacing w:before="0" w:after="0" w:line="360" w:lineRule="auto"/>
        <w:ind w:left="1134" w:firstLine="0"/>
        <w:contextualSpacing w:val="0"/>
        <w:textAlignment w:val="baseline"/>
        <w:rPr>
          <w:rFonts w:eastAsia="Times New Roman" w:cs="Times New Roman"/>
          <w:szCs w:val="20"/>
          <w:lang w:val="fr-FR"/>
        </w:rPr>
      </w:pPr>
      <w:r w:rsidRPr="009958CC">
        <w:rPr>
          <w:szCs w:val="20"/>
          <w:lang w:val="fr"/>
        </w:rPr>
        <w:t>Appareils mobiles (accessibles via un navigateur)</w:t>
      </w:r>
    </w:p>
    <w:p w14:paraId="145902C6" w14:textId="77777777" w:rsidR="00301BA9" w:rsidRPr="002749ED" w:rsidRDefault="00301BA9" w:rsidP="00835C66">
      <w:pPr>
        <w:tabs>
          <w:tab w:val="clear" w:pos="397"/>
          <w:tab w:val="clear" w:pos="794"/>
          <w:tab w:val="clear" w:pos="1191"/>
        </w:tabs>
        <w:spacing w:before="0" w:after="0" w:line="360" w:lineRule="auto"/>
        <w:contextualSpacing w:val="0"/>
        <w:textAlignment w:val="baseline"/>
        <w:rPr>
          <w:rFonts w:eastAsia="Times New Roman" w:cs="Times New Roman"/>
          <w:szCs w:val="20"/>
          <w:lang w:val="fr-FR"/>
        </w:rPr>
      </w:pPr>
    </w:p>
    <w:p w14:paraId="2423F34A" w14:textId="77777777" w:rsidR="00A53368" w:rsidRPr="002749ED" w:rsidRDefault="00A53368" w:rsidP="00835C66">
      <w:pPr>
        <w:pStyle w:val="paragraph"/>
        <w:spacing w:before="0" w:beforeAutospacing="0" w:after="0" w:afterAutospacing="0" w:line="360" w:lineRule="auto"/>
        <w:jc w:val="both"/>
        <w:textAlignment w:val="baseline"/>
        <w:rPr>
          <w:rFonts w:ascii="Roboto" w:hAnsi="Roboto" w:cs="Segoe UI"/>
          <w:sz w:val="18"/>
          <w:szCs w:val="18"/>
          <w:lang w:val="fr-FR"/>
        </w:rPr>
      </w:pPr>
      <w:r w:rsidRPr="002749ED">
        <w:rPr>
          <w:rStyle w:val="normaltextrun"/>
          <w:rFonts w:ascii="Roboto" w:hAnsi="Roboto"/>
          <w:b/>
          <w:bCs/>
          <w:sz w:val="20"/>
          <w:szCs w:val="20"/>
          <w:lang w:val="fr"/>
        </w:rPr>
        <w:t>Remarque :</w:t>
      </w:r>
      <w:r w:rsidRPr="002749ED">
        <w:rPr>
          <w:rStyle w:val="normaltextrun"/>
          <w:rFonts w:ascii="Roboto" w:hAnsi="Roboto"/>
          <w:sz w:val="20"/>
          <w:szCs w:val="20"/>
          <w:lang w:val="fr"/>
        </w:rPr>
        <w:t xml:space="preserve"> Désactivez la traduction automatique de votre navigateur pour éviter les affichages incorrects.</w:t>
      </w:r>
    </w:p>
    <w:p w14:paraId="12391BB4" w14:textId="77777777" w:rsidR="00A53368" w:rsidRPr="002749ED" w:rsidRDefault="00A53368" w:rsidP="00835C66">
      <w:pPr>
        <w:pStyle w:val="paragraph"/>
        <w:spacing w:before="0" w:beforeAutospacing="0" w:after="0" w:afterAutospacing="0" w:line="360" w:lineRule="auto"/>
        <w:textAlignment w:val="baseline"/>
        <w:rPr>
          <w:rFonts w:ascii="Roboto" w:hAnsi="Roboto" w:cs="Segoe UI"/>
          <w:sz w:val="18"/>
          <w:szCs w:val="18"/>
          <w:lang w:val="fr-FR"/>
        </w:rPr>
      </w:pPr>
      <w:r w:rsidRPr="002749ED">
        <w:rPr>
          <w:rStyle w:val="normaltextrun"/>
          <w:rFonts w:ascii="Roboto" w:hAnsi="Roboto"/>
          <w:b/>
          <w:bCs/>
          <w:sz w:val="20"/>
          <w:szCs w:val="20"/>
          <w:lang w:val="fr"/>
        </w:rPr>
        <w:t>Remarque :</w:t>
      </w:r>
      <w:r w:rsidRPr="002749ED">
        <w:rPr>
          <w:rStyle w:val="normaltextrun"/>
          <w:rFonts w:ascii="Roboto" w:hAnsi="Roboto"/>
          <w:sz w:val="20"/>
          <w:szCs w:val="20"/>
          <w:lang w:val="fr"/>
        </w:rPr>
        <w:t xml:space="preserve"> Actualisez régulièrement la vue du navigateur pour éviter de manquer des mises à jour et des améliorations du système.</w:t>
      </w:r>
    </w:p>
    <w:p w14:paraId="070F8D08" w14:textId="0F69D3B5" w:rsidR="001F4ADB" w:rsidRPr="002749ED" w:rsidRDefault="001F4ADB" w:rsidP="00A53368">
      <w:pPr>
        <w:rPr>
          <w:color w:val="2B2C3A" w:themeColor="text1"/>
          <w:lang w:val="fr-FR"/>
        </w:rPr>
      </w:pPr>
    </w:p>
    <w:p w14:paraId="728971D4" w14:textId="3B62D69D" w:rsidR="00717C66" w:rsidRPr="002749ED" w:rsidRDefault="00456A2F" w:rsidP="00AE0D73">
      <w:pPr>
        <w:pStyle w:val="berschrift2"/>
        <w:jc w:val="both"/>
        <w:rPr>
          <w:lang w:val="fr-FR"/>
        </w:rPr>
      </w:pPr>
      <w:bookmarkStart w:id="8" w:name="_Toc115782297"/>
      <w:bookmarkStart w:id="9" w:name="_Toc479777882"/>
      <w:proofErr w:type="spellStart"/>
      <w:r>
        <w:rPr>
          <w:lang w:val="fr"/>
        </w:rPr>
        <w:t>Constrcuteurs</w:t>
      </w:r>
      <w:proofErr w:type="spellEnd"/>
      <w:r>
        <w:rPr>
          <w:lang w:val="fr"/>
        </w:rPr>
        <w:t xml:space="preserve"> pris en charge </w:t>
      </w:r>
      <w:r w:rsidR="002749ED">
        <w:rPr>
          <w:lang w:val="fr"/>
        </w:rPr>
        <w:t xml:space="preserve"> et pays</w:t>
      </w:r>
      <w:bookmarkEnd w:id="8"/>
    </w:p>
    <w:p w14:paraId="1B8E3797" w14:textId="39B185CD" w:rsidR="00735C24" w:rsidRPr="002749ED" w:rsidRDefault="00735C24" w:rsidP="00835C66">
      <w:pPr>
        <w:tabs>
          <w:tab w:val="clear" w:pos="397"/>
          <w:tab w:val="clear" w:pos="794"/>
          <w:tab w:val="clear" w:pos="1191"/>
        </w:tabs>
        <w:spacing w:before="0" w:after="0" w:line="360" w:lineRule="auto"/>
        <w:contextualSpacing w:val="0"/>
        <w:textAlignment w:val="baseline"/>
        <w:rPr>
          <w:rFonts w:eastAsia="Times New Roman" w:cs="Segoe UI"/>
          <w:szCs w:val="20"/>
          <w:lang w:val="fr-FR"/>
        </w:rPr>
      </w:pPr>
      <w:r w:rsidRPr="00735C24">
        <w:rPr>
          <w:szCs w:val="20"/>
          <w:lang w:val="fr"/>
        </w:rPr>
        <w:t>L’application TecRMI Service Book prend en charge la saisie dans le livret d’entretien numérique pour les constructeurs automobiles suivants</w:t>
      </w:r>
      <w:r w:rsidR="00697889">
        <w:rPr>
          <w:szCs w:val="20"/>
          <w:lang w:val="fr"/>
        </w:rPr>
        <w:t>.</w:t>
      </w:r>
    </w:p>
    <w:p w14:paraId="7EF69931" w14:textId="77777777" w:rsidR="00BE3CB7" w:rsidRPr="002749ED" w:rsidRDefault="00BE3CB7" w:rsidP="00835C66">
      <w:pPr>
        <w:tabs>
          <w:tab w:val="clear" w:pos="397"/>
          <w:tab w:val="clear" w:pos="794"/>
          <w:tab w:val="clear" w:pos="1191"/>
        </w:tabs>
        <w:spacing w:before="0" w:after="0" w:line="360" w:lineRule="auto"/>
        <w:contextualSpacing w:val="0"/>
        <w:textAlignment w:val="baseline"/>
        <w:rPr>
          <w:rFonts w:eastAsia="Times New Roman" w:cs="Segoe UI"/>
          <w:szCs w:val="20"/>
          <w:lang w:val="fr-FR"/>
        </w:rPr>
      </w:pPr>
    </w:p>
    <w:tbl>
      <w:tblPr>
        <w:tblStyle w:val="Gitternetztabelle4Akzent1"/>
        <w:tblW w:w="9693" w:type="dxa"/>
        <w:tblInd w:w="-13" w:type="dxa"/>
        <w:tblLook w:val="04A0" w:firstRow="1" w:lastRow="0" w:firstColumn="1" w:lastColumn="0" w:noHBand="0" w:noVBand="1"/>
      </w:tblPr>
      <w:tblGrid>
        <w:gridCol w:w="1231"/>
        <w:gridCol w:w="555"/>
        <w:gridCol w:w="555"/>
        <w:gridCol w:w="559"/>
        <w:gridCol w:w="563"/>
        <w:gridCol w:w="563"/>
        <w:gridCol w:w="563"/>
        <w:gridCol w:w="563"/>
        <w:gridCol w:w="686"/>
        <w:gridCol w:w="563"/>
        <w:gridCol w:w="661"/>
        <w:gridCol w:w="556"/>
        <w:gridCol w:w="682"/>
        <w:gridCol w:w="697"/>
        <w:gridCol w:w="696"/>
      </w:tblGrid>
      <w:tr w:rsidR="00CF327D" w14:paraId="01B5D9AF" w14:textId="77777777" w:rsidTr="00C936A6">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231" w:type="dxa"/>
          </w:tcPr>
          <w:p w14:paraId="20C8FB3F" w14:textId="77777777" w:rsidR="0017642A" w:rsidRPr="002749ED" w:rsidRDefault="0017642A" w:rsidP="00520215">
            <w:pPr>
              <w:tabs>
                <w:tab w:val="clear" w:pos="397"/>
                <w:tab w:val="left" w:pos="720"/>
              </w:tabs>
              <w:spacing w:before="0" w:after="0" w:line="360" w:lineRule="auto"/>
              <w:textAlignment w:val="baseline"/>
              <w:rPr>
                <w:rFonts w:ascii="Segoe UI" w:eastAsia="Times New Roman" w:hAnsi="Segoe UI" w:cs="Segoe UI"/>
                <w:sz w:val="18"/>
                <w:szCs w:val="18"/>
                <w:lang w:val="fr-FR"/>
              </w:rPr>
            </w:pPr>
          </w:p>
        </w:tc>
        <w:tc>
          <w:tcPr>
            <w:tcW w:w="555" w:type="dxa"/>
            <w:textDirection w:val="btLr"/>
            <w:hideMark/>
          </w:tcPr>
          <w:p w14:paraId="595B6CD6" w14:textId="799787A9"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sz w:val="18"/>
                <w:szCs w:val="18"/>
                <w:lang w:val="en"/>
              </w:rPr>
            </w:pPr>
            <w:r>
              <w:rPr>
                <w:b w:val="0"/>
                <w:bCs w:val="0"/>
                <w:sz w:val="18"/>
                <w:szCs w:val="18"/>
                <w:lang w:val="fr"/>
              </w:rPr>
              <w:t>V</w:t>
            </w:r>
            <w:r w:rsidR="002749ED">
              <w:rPr>
                <w:b w:val="0"/>
                <w:bCs w:val="0"/>
                <w:sz w:val="18"/>
                <w:szCs w:val="18"/>
                <w:lang w:val="fr"/>
              </w:rPr>
              <w:t>W</w:t>
            </w:r>
          </w:p>
        </w:tc>
        <w:tc>
          <w:tcPr>
            <w:tcW w:w="555" w:type="dxa"/>
            <w:textDirection w:val="btLr"/>
            <w:hideMark/>
          </w:tcPr>
          <w:p w14:paraId="236B3C7D"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Audi</w:t>
            </w:r>
          </w:p>
        </w:tc>
        <w:tc>
          <w:tcPr>
            <w:tcW w:w="559" w:type="dxa"/>
            <w:textDirection w:val="btLr"/>
            <w:hideMark/>
          </w:tcPr>
          <w:p w14:paraId="63FC4CB8"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Skoda</w:t>
            </w:r>
          </w:p>
        </w:tc>
        <w:tc>
          <w:tcPr>
            <w:tcW w:w="563" w:type="dxa"/>
            <w:textDirection w:val="btLr"/>
            <w:hideMark/>
          </w:tcPr>
          <w:p w14:paraId="6118095B"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proofErr w:type="spellStart"/>
            <w:r>
              <w:rPr>
                <w:b w:val="0"/>
                <w:bCs w:val="0"/>
                <w:sz w:val="18"/>
                <w:szCs w:val="18"/>
                <w:lang w:val="fr"/>
              </w:rPr>
              <w:t>Cupra</w:t>
            </w:r>
            <w:proofErr w:type="spellEnd"/>
          </w:p>
        </w:tc>
        <w:tc>
          <w:tcPr>
            <w:tcW w:w="563" w:type="dxa"/>
            <w:textDirection w:val="btLr"/>
            <w:hideMark/>
          </w:tcPr>
          <w:p w14:paraId="722BD214"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Mercedes</w:t>
            </w:r>
          </w:p>
        </w:tc>
        <w:tc>
          <w:tcPr>
            <w:tcW w:w="563" w:type="dxa"/>
            <w:textDirection w:val="btLr"/>
            <w:hideMark/>
          </w:tcPr>
          <w:p w14:paraId="16274A4C" w14:textId="4A920878" w:rsidR="0017642A" w:rsidRDefault="002749ED"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Smart</w:t>
            </w:r>
          </w:p>
        </w:tc>
        <w:tc>
          <w:tcPr>
            <w:tcW w:w="563" w:type="dxa"/>
            <w:textDirection w:val="btLr"/>
            <w:hideMark/>
          </w:tcPr>
          <w:p w14:paraId="7C59F0FD" w14:textId="7CAC430C"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B</w:t>
            </w:r>
            <w:r w:rsidR="002749ED">
              <w:rPr>
                <w:b w:val="0"/>
                <w:bCs w:val="0"/>
                <w:sz w:val="18"/>
                <w:szCs w:val="18"/>
                <w:lang w:val="fr"/>
              </w:rPr>
              <w:t>MW</w:t>
            </w:r>
          </w:p>
        </w:tc>
        <w:tc>
          <w:tcPr>
            <w:tcW w:w="686" w:type="dxa"/>
            <w:textDirection w:val="btLr"/>
            <w:hideMark/>
          </w:tcPr>
          <w:p w14:paraId="217F20A2"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Mini</w:t>
            </w:r>
          </w:p>
        </w:tc>
        <w:tc>
          <w:tcPr>
            <w:tcW w:w="563" w:type="dxa"/>
            <w:textDirection w:val="btLr"/>
            <w:hideMark/>
          </w:tcPr>
          <w:p w14:paraId="2513B11C" w14:textId="6AA37A2F" w:rsidR="0017642A" w:rsidRDefault="002749ED"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Ford</w:t>
            </w:r>
          </w:p>
        </w:tc>
        <w:tc>
          <w:tcPr>
            <w:tcW w:w="661" w:type="dxa"/>
            <w:textDirection w:val="btLr"/>
            <w:hideMark/>
          </w:tcPr>
          <w:p w14:paraId="7F7E32DE"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Mazda</w:t>
            </w:r>
          </w:p>
        </w:tc>
        <w:tc>
          <w:tcPr>
            <w:tcW w:w="556" w:type="dxa"/>
            <w:textDirection w:val="btLr"/>
            <w:hideMark/>
          </w:tcPr>
          <w:p w14:paraId="27727B97"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 xml:space="preserve">Honda </w:t>
            </w:r>
          </w:p>
        </w:tc>
        <w:tc>
          <w:tcPr>
            <w:tcW w:w="682" w:type="dxa"/>
            <w:textDirection w:val="btLr"/>
            <w:hideMark/>
          </w:tcPr>
          <w:p w14:paraId="6DFC1CF4"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Jaguar</w:t>
            </w:r>
          </w:p>
        </w:tc>
        <w:tc>
          <w:tcPr>
            <w:tcW w:w="697" w:type="dxa"/>
            <w:textDirection w:val="btLr"/>
            <w:hideMark/>
          </w:tcPr>
          <w:p w14:paraId="7BEFB951" w14:textId="77777777" w:rsidR="0017642A" w:rsidRDefault="0017642A"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 xml:space="preserve">Land Rover </w:t>
            </w:r>
          </w:p>
        </w:tc>
        <w:tc>
          <w:tcPr>
            <w:tcW w:w="696" w:type="dxa"/>
            <w:textDirection w:val="btLr"/>
          </w:tcPr>
          <w:p w14:paraId="36A56238" w14:textId="3A2BDE1B" w:rsidR="0017642A" w:rsidRPr="00EF760B" w:rsidRDefault="002749ED" w:rsidP="00520215">
            <w:pPr>
              <w:tabs>
                <w:tab w:val="clear" w:pos="397"/>
                <w:tab w:val="left" w:pos="720"/>
              </w:tabs>
              <w:spacing w:before="0" w:after="0" w:line="360" w:lineRule="auto"/>
              <w:ind w:left="113" w:right="113"/>
              <w:textAlignment w:val="baseline"/>
              <w:cnfStyle w:val="100000000000" w:firstRow="1" w:lastRow="0" w:firstColumn="0" w:lastColumn="0" w:oddVBand="0" w:evenVBand="0" w:oddHBand="0" w:evenHBand="0" w:firstRowFirstColumn="0" w:firstRowLastColumn="0" w:lastRowFirstColumn="0" w:lastRowLastColumn="0"/>
              <w:rPr>
                <w:rFonts w:eastAsia="Times New Roman" w:cs="Segoe UI"/>
                <w:b w:val="0"/>
                <w:bCs w:val="0"/>
                <w:sz w:val="18"/>
                <w:szCs w:val="18"/>
                <w:lang w:val="en"/>
              </w:rPr>
            </w:pPr>
            <w:r>
              <w:rPr>
                <w:b w:val="0"/>
                <w:bCs w:val="0"/>
                <w:sz w:val="18"/>
                <w:szCs w:val="18"/>
                <w:lang w:val="fr"/>
              </w:rPr>
              <w:t>Seat</w:t>
            </w:r>
          </w:p>
        </w:tc>
      </w:tr>
      <w:tr w:rsidR="00CF327D" w14:paraId="6F28C27B"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hideMark/>
          </w:tcPr>
          <w:p w14:paraId="386CD229" w14:textId="77777777" w:rsidR="0017642A"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Pr>
                <w:b w:val="0"/>
                <w:bCs w:val="0"/>
                <w:sz w:val="18"/>
                <w:szCs w:val="18"/>
                <w:lang w:val="fr"/>
              </w:rPr>
              <w:t>Autriche</w:t>
            </w:r>
          </w:p>
        </w:tc>
        <w:tc>
          <w:tcPr>
            <w:tcW w:w="555" w:type="dxa"/>
            <w:vAlign w:val="center"/>
            <w:hideMark/>
          </w:tcPr>
          <w:p w14:paraId="41C74298"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hideMark/>
          </w:tcPr>
          <w:p w14:paraId="1452879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hideMark/>
          </w:tcPr>
          <w:p w14:paraId="3D2801B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42D7D31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6CC9862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0A2D330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030A924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hideMark/>
          </w:tcPr>
          <w:p w14:paraId="479B146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hideMark/>
          </w:tcPr>
          <w:p w14:paraId="236B508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hideMark/>
          </w:tcPr>
          <w:p w14:paraId="66FCF4A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hideMark/>
          </w:tcPr>
          <w:p w14:paraId="1141971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hideMark/>
          </w:tcPr>
          <w:p w14:paraId="1C4CFAB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hideMark/>
          </w:tcPr>
          <w:p w14:paraId="503BC16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1F788F93"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r>
      <w:tr w:rsidR="00CF327D" w14:paraId="6D976019" w14:textId="77777777" w:rsidTr="00C936A6">
        <w:tc>
          <w:tcPr>
            <w:cnfStyle w:val="001000000000" w:firstRow="0" w:lastRow="0" w:firstColumn="1" w:lastColumn="0" w:oddVBand="0" w:evenVBand="0" w:oddHBand="0" w:evenHBand="0" w:firstRowFirstColumn="0" w:firstRowLastColumn="0" w:lastRowFirstColumn="0" w:lastRowLastColumn="0"/>
            <w:tcW w:w="1231" w:type="dxa"/>
          </w:tcPr>
          <w:p w14:paraId="09B9DED9" w14:textId="77777777" w:rsidR="0017642A" w:rsidRPr="00677481"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677481">
              <w:rPr>
                <w:b w:val="0"/>
                <w:bCs w:val="0"/>
                <w:sz w:val="18"/>
                <w:szCs w:val="18"/>
                <w:lang w:val="fr"/>
              </w:rPr>
              <w:t>France</w:t>
            </w:r>
          </w:p>
        </w:tc>
        <w:tc>
          <w:tcPr>
            <w:tcW w:w="555" w:type="dxa"/>
            <w:vAlign w:val="center"/>
          </w:tcPr>
          <w:p w14:paraId="3AA6EF8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tcPr>
          <w:p w14:paraId="314070A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tcPr>
          <w:p w14:paraId="102D8EC2"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3ECA59C8"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73E3150F"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69ABE49F"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026E917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tcPr>
          <w:p w14:paraId="66D02733"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tcPr>
          <w:p w14:paraId="5A7CB19C"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tcPr>
          <w:p w14:paraId="7CB69598"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tcPr>
          <w:p w14:paraId="0395E5F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tcPr>
          <w:p w14:paraId="28A36D53"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tcPr>
          <w:p w14:paraId="20A5DF06"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1669A2C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r>
      <w:tr w:rsidR="00CF327D" w14:paraId="257F7489"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hideMark/>
          </w:tcPr>
          <w:p w14:paraId="634E7FD0" w14:textId="77777777" w:rsidR="0017642A" w:rsidRDefault="0017642A" w:rsidP="00520215">
            <w:pPr>
              <w:tabs>
                <w:tab w:val="clear" w:pos="397"/>
                <w:tab w:val="left" w:pos="720"/>
              </w:tabs>
              <w:spacing w:before="0" w:after="0" w:line="360" w:lineRule="auto"/>
              <w:textAlignment w:val="baseline"/>
              <w:rPr>
                <w:rFonts w:eastAsia="Times New Roman" w:cs="Segoe UI"/>
                <w:sz w:val="18"/>
                <w:szCs w:val="18"/>
                <w:lang w:val="en"/>
              </w:rPr>
            </w:pPr>
            <w:r>
              <w:rPr>
                <w:b w:val="0"/>
                <w:bCs w:val="0"/>
                <w:sz w:val="18"/>
                <w:szCs w:val="18"/>
                <w:lang w:val="fr"/>
              </w:rPr>
              <w:t>Allemagne</w:t>
            </w:r>
          </w:p>
        </w:tc>
        <w:tc>
          <w:tcPr>
            <w:tcW w:w="555" w:type="dxa"/>
            <w:vAlign w:val="center"/>
            <w:hideMark/>
          </w:tcPr>
          <w:p w14:paraId="558A3B9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hideMark/>
          </w:tcPr>
          <w:p w14:paraId="331CA7F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hideMark/>
          </w:tcPr>
          <w:p w14:paraId="6D6534C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5EA5B18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15981A4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0733E86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6D67D1D8"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hideMark/>
          </w:tcPr>
          <w:p w14:paraId="42EA332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hideMark/>
          </w:tcPr>
          <w:p w14:paraId="2DB9E17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hideMark/>
          </w:tcPr>
          <w:p w14:paraId="4F0AB0A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hideMark/>
          </w:tcPr>
          <w:p w14:paraId="6828A3A7"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hideMark/>
          </w:tcPr>
          <w:p w14:paraId="7A1B3074"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hideMark/>
          </w:tcPr>
          <w:p w14:paraId="001EDCD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3B0AB99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r>
      <w:tr w:rsidR="00CF327D" w14:paraId="4B6504B6" w14:textId="77777777" w:rsidTr="00C936A6">
        <w:tc>
          <w:tcPr>
            <w:cnfStyle w:val="001000000000" w:firstRow="0" w:lastRow="0" w:firstColumn="1" w:lastColumn="0" w:oddVBand="0" w:evenVBand="0" w:oddHBand="0" w:evenHBand="0" w:firstRowFirstColumn="0" w:firstRowLastColumn="0" w:lastRowFirstColumn="0" w:lastRowLastColumn="0"/>
            <w:tcW w:w="1231" w:type="dxa"/>
            <w:hideMark/>
          </w:tcPr>
          <w:p w14:paraId="25A66BFC" w14:textId="77777777" w:rsidR="0017642A" w:rsidRDefault="0017642A" w:rsidP="00520215">
            <w:pPr>
              <w:tabs>
                <w:tab w:val="clear" w:pos="397"/>
                <w:tab w:val="left" w:pos="720"/>
              </w:tabs>
              <w:spacing w:before="0" w:after="0" w:line="360" w:lineRule="auto"/>
              <w:textAlignment w:val="baseline"/>
              <w:rPr>
                <w:rFonts w:eastAsia="Times New Roman" w:cs="Segoe UI"/>
                <w:sz w:val="18"/>
                <w:szCs w:val="18"/>
                <w:lang w:val="en"/>
              </w:rPr>
            </w:pPr>
            <w:r>
              <w:rPr>
                <w:b w:val="0"/>
                <w:bCs w:val="0"/>
                <w:sz w:val="18"/>
                <w:szCs w:val="18"/>
                <w:lang w:val="fr"/>
              </w:rPr>
              <w:t xml:space="preserve">Norvège </w:t>
            </w:r>
          </w:p>
        </w:tc>
        <w:tc>
          <w:tcPr>
            <w:tcW w:w="555" w:type="dxa"/>
            <w:vAlign w:val="center"/>
            <w:hideMark/>
          </w:tcPr>
          <w:p w14:paraId="7C896F92"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hideMark/>
          </w:tcPr>
          <w:p w14:paraId="3F8A29C0"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hideMark/>
          </w:tcPr>
          <w:p w14:paraId="3270926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23AC4EBC"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24553E5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75446FD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hideMark/>
          </w:tcPr>
          <w:p w14:paraId="5D841AD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hideMark/>
          </w:tcPr>
          <w:p w14:paraId="3007AFA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hideMark/>
          </w:tcPr>
          <w:p w14:paraId="31EAA74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hideMark/>
          </w:tcPr>
          <w:p w14:paraId="12205A8A"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hideMark/>
          </w:tcPr>
          <w:p w14:paraId="7E3E0A6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hideMark/>
          </w:tcPr>
          <w:p w14:paraId="2D21894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hideMark/>
          </w:tcPr>
          <w:p w14:paraId="7A9B3DE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30A1D494"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r>
      <w:tr w:rsidR="00CF327D" w14:paraId="19FB8AC0" w14:textId="77777777" w:rsidTr="00C93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7D7296E0" w14:textId="77777777" w:rsidR="0017642A" w:rsidRPr="00DF287A"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DF287A">
              <w:rPr>
                <w:b w:val="0"/>
                <w:bCs w:val="0"/>
                <w:sz w:val="18"/>
                <w:szCs w:val="18"/>
                <w:lang w:val="fr"/>
              </w:rPr>
              <w:t>Pays-Bas</w:t>
            </w:r>
          </w:p>
        </w:tc>
        <w:tc>
          <w:tcPr>
            <w:tcW w:w="555" w:type="dxa"/>
            <w:vAlign w:val="center"/>
          </w:tcPr>
          <w:p w14:paraId="30130AA2"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tcPr>
          <w:p w14:paraId="658BBB0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tcPr>
          <w:p w14:paraId="3C939F2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064DE60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757D5C5F"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654DA890"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6F48867C"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tcPr>
          <w:p w14:paraId="4C5C2BA5"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tcPr>
          <w:p w14:paraId="070348A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tcPr>
          <w:p w14:paraId="24074E91"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tcPr>
          <w:p w14:paraId="475DDBF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tcPr>
          <w:p w14:paraId="76CCF4B6"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tcPr>
          <w:p w14:paraId="2FD4E3BA"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153128EB" w14:textId="77777777" w:rsidR="0017642A" w:rsidRDefault="0017642A" w:rsidP="00520215">
            <w:pPr>
              <w:tabs>
                <w:tab w:val="clear" w:pos="397"/>
                <w:tab w:val="left" w:pos="720"/>
              </w:tabs>
              <w:spacing w:before="0" w:after="0"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Segoe UI"/>
                <w:caps/>
                <w:sz w:val="18"/>
                <w:szCs w:val="18"/>
                <w:lang w:val="en"/>
              </w:rPr>
            </w:pPr>
            <w:r>
              <w:rPr>
                <w:caps/>
                <w:sz w:val="18"/>
                <w:szCs w:val="18"/>
                <w:lang w:val="fr"/>
              </w:rPr>
              <w:t>X</w:t>
            </w:r>
          </w:p>
        </w:tc>
      </w:tr>
      <w:tr w:rsidR="00CF327D" w14:paraId="02FFF666" w14:textId="77777777" w:rsidTr="00C936A6">
        <w:tc>
          <w:tcPr>
            <w:cnfStyle w:val="001000000000" w:firstRow="0" w:lastRow="0" w:firstColumn="1" w:lastColumn="0" w:oddVBand="0" w:evenVBand="0" w:oddHBand="0" w:evenHBand="0" w:firstRowFirstColumn="0" w:firstRowLastColumn="0" w:lastRowFirstColumn="0" w:lastRowLastColumn="0"/>
            <w:tcW w:w="1231" w:type="dxa"/>
          </w:tcPr>
          <w:p w14:paraId="6206B73F" w14:textId="77777777" w:rsidR="0017642A" w:rsidRPr="00DF287A" w:rsidRDefault="0017642A" w:rsidP="00520215">
            <w:pPr>
              <w:tabs>
                <w:tab w:val="clear" w:pos="397"/>
                <w:tab w:val="left" w:pos="720"/>
              </w:tabs>
              <w:spacing w:before="0" w:after="0" w:line="360" w:lineRule="auto"/>
              <w:textAlignment w:val="baseline"/>
              <w:rPr>
                <w:rFonts w:eastAsia="Times New Roman" w:cs="Segoe UI"/>
                <w:b w:val="0"/>
                <w:bCs w:val="0"/>
                <w:sz w:val="18"/>
                <w:szCs w:val="18"/>
                <w:lang w:val="en"/>
              </w:rPr>
            </w:pPr>
            <w:r w:rsidRPr="00DF287A">
              <w:rPr>
                <w:b w:val="0"/>
                <w:bCs w:val="0"/>
                <w:sz w:val="18"/>
                <w:szCs w:val="18"/>
                <w:lang w:val="fr"/>
              </w:rPr>
              <w:t xml:space="preserve">Suisse </w:t>
            </w:r>
          </w:p>
        </w:tc>
        <w:tc>
          <w:tcPr>
            <w:tcW w:w="555" w:type="dxa"/>
            <w:vAlign w:val="center"/>
          </w:tcPr>
          <w:p w14:paraId="36B0E160"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5" w:type="dxa"/>
            <w:vAlign w:val="center"/>
          </w:tcPr>
          <w:p w14:paraId="3AC2F286"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59" w:type="dxa"/>
            <w:vAlign w:val="center"/>
          </w:tcPr>
          <w:p w14:paraId="63DEBF91"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7368030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784A00B5"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4A0A0AA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sz w:val="18"/>
                <w:szCs w:val="18"/>
                <w:lang w:val="en"/>
              </w:rPr>
            </w:pPr>
            <w:r>
              <w:rPr>
                <w:sz w:val="18"/>
                <w:szCs w:val="18"/>
                <w:lang w:val="fr"/>
              </w:rPr>
              <w:t>X</w:t>
            </w:r>
          </w:p>
        </w:tc>
        <w:tc>
          <w:tcPr>
            <w:tcW w:w="563" w:type="dxa"/>
            <w:vAlign w:val="center"/>
          </w:tcPr>
          <w:p w14:paraId="7E48707A"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6" w:type="dxa"/>
            <w:vAlign w:val="center"/>
          </w:tcPr>
          <w:p w14:paraId="3C0FEC2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63" w:type="dxa"/>
            <w:vAlign w:val="center"/>
          </w:tcPr>
          <w:p w14:paraId="49E3B3D7"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61" w:type="dxa"/>
            <w:vAlign w:val="center"/>
          </w:tcPr>
          <w:p w14:paraId="3F771BD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556" w:type="dxa"/>
            <w:vAlign w:val="center"/>
          </w:tcPr>
          <w:p w14:paraId="5774E88B"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82" w:type="dxa"/>
            <w:vAlign w:val="center"/>
          </w:tcPr>
          <w:p w14:paraId="3B09EE9E"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7" w:type="dxa"/>
            <w:vAlign w:val="center"/>
          </w:tcPr>
          <w:p w14:paraId="0714003D"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c>
          <w:tcPr>
            <w:tcW w:w="696" w:type="dxa"/>
            <w:vAlign w:val="center"/>
          </w:tcPr>
          <w:p w14:paraId="2559D9A9" w14:textId="77777777" w:rsidR="0017642A" w:rsidRDefault="0017642A" w:rsidP="00520215">
            <w:pPr>
              <w:tabs>
                <w:tab w:val="clear" w:pos="397"/>
                <w:tab w:val="left" w:pos="720"/>
              </w:tabs>
              <w:spacing w:before="0" w:after="0"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Segoe UI"/>
                <w:caps/>
                <w:sz w:val="18"/>
                <w:szCs w:val="18"/>
                <w:lang w:val="en"/>
              </w:rPr>
            </w:pPr>
            <w:r>
              <w:rPr>
                <w:caps/>
                <w:sz w:val="18"/>
                <w:szCs w:val="18"/>
                <w:lang w:val="fr"/>
              </w:rPr>
              <w:t>X</w:t>
            </w:r>
          </w:p>
        </w:tc>
      </w:tr>
    </w:tbl>
    <w:p w14:paraId="7E3950F5" w14:textId="4EECFE86" w:rsidR="001F4ADB" w:rsidRDefault="001F4ADB" w:rsidP="00835C66">
      <w:pPr>
        <w:spacing w:line="360" w:lineRule="auto"/>
        <w:rPr>
          <w:color w:val="2B2C3A" w:themeColor="text1"/>
        </w:rPr>
      </w:pPr>
    </w:p>
    <w:p w14:paraId="4DD063C9" w14:textId="77777777" w:rsidR="004A7FA2" w:rsidRDefault="004A7FA2" w:rsidP="00835C66">
      <w:pPr>
        <w:spacing w:line="360" w:lineRule="auto"/>
        <w:rPr>
          <w:color w:val="2B2C3A" w:themeColor="text1"/>
        </w:rPr>
      </w:pPr>
    </w:p>
    <w:p w14:paraId="3CC79EC3" w14:textId="327ECF83" w:rsidR="0019798C" w:rsidRPr="002749ED" w:rsidRDefault="0019798C" w:rsidP="0019798C">
      <w:pPr>
        <w:pStyle w:val="berschrift2"/>
        <w:numPr>
          <w:ilvl w:val="1"/>
          <w:numId w:val="1"/>
        </w:numPr>
        <w:tabs>
          <w:tab w:val="clear" w:pos="397"/>
        </w:tabs>
        <w:rPr>
          <w:lang w:val="fr-FR"/>
        </w:rPr>
      </w:pPr>
      <w:bookmarkStart w:id="10" w:name="_Toc97041200"/>
      <w:bookmarkStart w:id="11" w:name="_Toc83705786"/>
      <w:bookmarkStart w:id="12" w:name="_Toc115782298"/>
      <w:bookmarkEnd w:id="9"/>
      <w:r w:rsidRPr="00422EAA">
        <w:rPr>
          <w:lang w:val="fr"/>
        </w:rPr>
        <w:lastRenderedPageBreak/>
        <w:t xml:space="preserve">Délais </w:t>
      </w:r>
      <w:r w:rsidR="003548A4">
        <w:rPr>
          <w:lang w:val="fr"/>
        </w:rPr>
        <w:t>imposés par les Constructeurs</w:t>
      </w:r>
      <w:bookmarkEnd w:id="10"/>
      <w:bookmarkEnd w:id="11"/>
      <w:bookmarkEnd w:id="12"/>
    </w:p>
    <w:p w14:paraId="26F5A34B" w14:textId="77777777" w:rsidR="002749ED" w:rsidRDefault="002749ED" w:rsidP="002749ED">
      <w:pPr>
        <w:spacing w:line="360" w:lineRule="auto"/>
        <w:rPr>
          <w:lang w:val="fr"/>
        </w:rPr>
      </w:pPr>
      <w:r w:rsidRPr="002749ED">
        <w:rPr>
          <w:lang w:val="fr"/>
        </w:rPr>
        <w:t>Certains constructeurs de véhicules spécifient une date limite pour l'entrée dans le carnet d'entretien numérique basée sur la date de performance. En outre, les données doivent être reçues de TecAlliance au moins deux (2) jours ouvrables avant l'expiration de tout délai. Les dates limites de saisie des constructeurs automobiles sont indiquées ci-dessous :</w:t>
      </w:r>
    </w:p>
    <w:p w14:paraId="4406457D" w14:textId="4632D3D6" w:rsidR="00F70115" w:rsidRPr="002749ED" w:rsidRDefault="00F70115" w:rsidP="002749ED">
      <w:pPr>
        <w:pStyle w:val="Listenabsatz"/>
        <w:numPr>
          <w:ilvl w:val="0"/>
          <w:numId w:val="48"/>
        </w:numPr>
        <w:spacing w:line="360" w:lineRule="auto"/>
        <w:rPr>
          <w:lang w:val="fr-FR"/>
        </w:rPr>
      </w:pPr>
      <w:r w:rsidRPr="002749ED">
        <w:rPr>
          <w:lang w:val="fr"/>
        </w:rPr>
        <w:t>Audi, Volkswagen, Seat, Skoda</w:t>
      </w:r>
    </w:p>
    <w:p w14:paraId="3FA4970A" w14:textId="77777777" w:rsidR="00F70115" w:rsidRDefault="00F70115" w:rsidP="001352CA">
      <w:pPr>
        <w:pStyle w:val="Listenabsatz"/>
        <w:numPr>
          <w:ilvl w:val="1"/>
          <w:numId w:val="14"/>
        </w:numPr>
        <w:spacing w:line="360" w:lineRule="auto"/>
      </w:pPr>
      <w:r>
        <w:rPr>
          <w:lang w:val="fr"/>
        </w:rPr>
        <w:t>5 jours</w:t>
      </w:r>
    </w:p>
    <w:p w14:paraId="2843312D" w14:textId="540417CD" w:rsidR="00F70115" w:rsidRDefault="002749ED" w:rsidP="001352CA">
      <w:pPr>
        <w:pStyle w:val="Listenabsatz"/>
        <w:numPr>
          <w:ilvl w:val="0"/>
          <w:numId w:val="14"/>
        </w:numPr>
        <w:spacing w:line="360" w:lineRule="auto"/>
      </w:pPr>
      <w:r>
        <w:rPr>
          <w:lang w:val="fr"/>
        </w:rPr>
        <w:t>Ford</w:t>
      </w:r>
    </w:p>
    <w:p w14:paraId="34C25D52" w14:textId="77777777" w:rsidR="00F70115" w:rsidRDefault="00F70115" w:rsidP="001352CA">
      <w:pPr>
        <w:pStyle w:val="Listenabsatz"/>
        <w:numPr>
          <w:ilvl w:val="1"/>
          <w:numId w:val="14"/>
        </w:numPr>
        <w:spacing w:line="360" w:lineRule="auto"/>
      </w:pPr>
      <w:r>
        <w:rPr>
          <w:lang w:val="fr"/>
        </w:rPr>
        <w:t>30 jours</w:t>
      </w:r>
    </w:p>
    <w:p w14:paraId="1F82E1B1" w14:textId="77777777" w:rsidR="00F70115" w:rsidRDefault="00F70115" w:rsidP="001352CA">
      <w:pPr>
        <w:pStyle w:val="Listenabsatz"/>
        <w:numPr>
          <w:ilvl w:val="0"/>
          <w:numId w:val="14"/>
        </w:numPr>
        <w:spacing w:line="360" w:lineRule="auto"/>
      </w:pPr>
      <w:r>
        <w:rPr>
          <w:lang w:val="fr"/>
        </w:rPr>
        <w:t>Mazda</w:t>
      </w:r>
    </w:p>
    <w:p w14:paraId="7B19010A" w14:textId="77777777" w:rsidR="00F70115" w:rsidRDefault="00F70115" w:rsidP="001352CA">
      <w:pPr>
        <w:pStyle w:val="Listenabsatz"/>
        <w:numPr>
          <w:ilvl w:val="1"/>
          <w:numId w:val="14"/>
        </w:numPr>
        <w:spacing w:line="360" w:lineRule="auto"/>
      </w:pPr>
      <w:r>
        <w:rPr>
          <w:lang w:val="fr"/>
        </w:rPr>
        <w:t>10 jours</w:t>
      </w:r>
    </w:p>
    <w:p w14:paraId="0949D040" w14:textId="77777777" w:rsidR="00F70115" w:rsidRPr="002749ED" w:rsidRDefault="00F70115" w:rsidP="00F70115">
      <w:pPr>
        <w:spacing w:line="360" w:lineRule="auto"/>
        <w:jc w:val="both"/>
        <w:rPr>
          <w:lang w:val="fr-FR"/>
        </w:rPr>
      </w:pPr>
      <w:r w:rsidRPr="00B21C02">
        <w:rPr>
          <w:b/>
          <w:lang w:val="fr"/>
        </w:rPr>
        <w:t>Remarque :</w:t>
      </w:r>
      <w:r>
        <w:rPr>
          <w:lang w:val="fr"/>
        </w:rPr>
        <w:t xml:space="preserve"> Les fins de semaine et les jours fériés ne sont pas exclus des dates limites imposées par le fabricant.</w:t>
      </w:r>
    </w:p>
    <w:p w14:paraId="0F61A240" w14:textId="0D3903F2" w:rsidR="00717C66" w:rsidRPr="002749ED" w:rsidRDefault="00717C66" w:rsidP="00AE0D73">
      <w:pPr>
        <w:spacing w:line="360" w:lineRule="auto"/>
        <w:jc w:val="both"/>
        <w:rPr>
          <w:lang w:val="fr-FR"/>
        </w:rPr>
      </w:pPr>
    </w:p>
    <w:p w14:paraId="364EF621" w14:textId="1AFEE88A" w:rsidR="00717C66" w:rsidRPr="002749ED" w:rsidRDefault="00F70115" w:rsidP="00AE0D73">
      <w:pPr>
        <w:pStyle w:val="berschrift2"/>
        <w:jc w:val="both"/>
        <w:rPr>
          <w:color w:val="2B2C3A" w:themeColor="text1"/>
          <w:lang w:val="fr-FR"/>
        </w:rPr>
      </w:pPr>
      <w:bookmarkStart w:id="13" w:name="_Toc115782299"/>
      <w:r w:rsidRPr="00F70115">
        <w:rPr>
          <w:color w:val="2B2C3A" w:themeColor="text1"/>
          <w:lang w:val="fr"/>
        </w:rPr>
        <w:t>Rappel hebdomadaire des</w:t>
      </w:r>
      <w:r w:rsidR="002749ED">
        <w:rPr>
          <w:color w:val="2B2C3A" w:themeColor="text1"/>
          <w:lang w:val="fr"/>
        </w:rPr>
        <w:t xml:space="preserve"> </w:t>
      </w:r>
      <w:r w:rsidR="002749ED" w:rsidRPr="002749ED">
        <w:rPr>
          <w:color w:val="2B2C3A" w:themeColor="text1"/>
          <w:lang w:val="fr"/>
        </w:rPr>
        <w:t>tâches à accomplir</w:t>
      </w:r>
      <w:bookmarkEnd w:id="13"/>
    </w:p>
    <w:p w14:paraId="079F1E6F" w14:textId="77777777" w:rsidR="00077372" w:rsidRPr="002749ED" w:rsidRDefault="00077372" w:rsidP="00077372">
      <w:pPr>
        <w:spacing w:line="360" w:lineRule="auto"/>
        <w:jc w:val="both"/>
        <w:rPr>
          <w:lang w:val="fr-FR"/>
        </w:rPr>
      </w:pPr>
      <w:r>
        <w:rPr>
          <w:lang w:val="fr"/>
        </w:rPr>
        <w:t xml:space="preserve">Sur une base hebdomadaire (lundi soir), vous serez informé par e-mail de tout processus d’inscription qui est encore ouvert et donc à demander. Dans l’e-mail, vous avez la possibilité </w:t>
      </w:r>
    </w:p>
    <w:p w14:paraId="7E5F398C" w14:textId="3A7D0FFE" w:rsidR="00077372" w:rsidRPr="002749ED" w:rsidRDefault="00703366" w:rsidP="001352CA">
      <w:pPr>
        <w:pStyle w:val="Listenabsatz"/>
        <w:numPr>
          <w:ilvl w:val="0"/>
          <w:numId w:val="29"/>
        </w:numPr>
        <w:spacing w:line="360" w:lineRule="auto"/>
        <w:jc w:val="both"/>
        <w:rPr>
          <w:lang w:val="fr-FR"/>
        </w:rPr>
      </w:pPr>
      <w:r>
        <w:rPr>
          <w:lang w:val="fr"/>
        </w:rPr>
        <w:t>d’</w:t>
      </w:r>
      <w:r w:rsidR="00077372">
        <w:rPr>
          <w:lang w:val="fr"/>
        </w:rPr>
        <w:t xml:space="preserve">aller </w:t>
      </w:r>
      <w:r w:rsidR="00077372" w:rsidRPr="00272D71">
        <w:rPr>
          <w:lang w:val="fr"/>
        </w:rPr>
        <w:t>directement via un lien vers le processus d’inscription correspondant</w:t>
      </w:r>
      <w:r w:rsidR="00077372">
        <w:rPr>
          <w:lang w:val="fr"/>
        </w:rPr>
        <w:t>.</w:t>
      </w:r>
    </w:p>
    <w:p w14:paraId="262FBD07" w14:textId="1160E3AC" w:rsidR="00077372" w:rsidRPr="002749ED" w:rsidRDefault="00703366" w:rsidP="001352CA">
      <w:pPr>
        <w:pStyle w:val="Listenabsatz"/>
        <w:numPr>
          <w:ilvl w:val="0"/>
          <w:numId w:val="29"/>
        </w:numPr>
        <w:spacing w:line="360" w:lineRule="auto"/>
        <w:jc w:val="both"/>
        <w:rPr>
          <w:lang w:val="fr-FR"/>
        </w:rPr>
      </w:pPr>
      <w:r>
        <w:rPr>
          <w:lang w:val="fr"/>
        </w:rPr>
        <w:t xml:space="preserve">de </w:t>
      </w:r>
      <w:r w:rsidR="00077372" w:rsidRPr="00272D71">
        <w:rPr>
          <w:lang w:val="fr"/>
        </w:rPr>
        <w:t xml:space="preserve">fournir des commentaires via un lien si une entrée de service numérique </w:t>
      </w:r>
      <w:r w:rsidR="00077372">
        <w:rPr>
          <w:lang w:val="fr"/>
        </w:rPr>
        <w:t>n’est</w:t>
      </w:r>
      <w:r w:rsidR="00077372" w:rsidRPr="00272D71">
        <w:rPr>
          <w:lang w:val="fr"/>
        </w:rPr>
        <w:t xml:space="preserve"> pas requise pour ce véhicule.</w:t>
      </w:r>
    </w:p>
    <w:p w14:paraId="1073711D" w14:textId="77777777" w:rsidR="00077372" w:rsidRPr="002749ED" w:rsidRDefault="00077372" w:rsidP="00077372">
      <w:pPr>
        <w:spacing w:line="360" w:lineRule="auto"/>
        <w:jc w:val="both"/>
        <w:rPr>
          <w:lang w:val="fr-FR"/>
        </w:rPr>
      </w:pPr>
    </w:p>
    <w:p w14:paraId="37C72886" w14:textId="77777777" w:rsidR="00077372" w:rsidRPr="002749ED" w:rsidRDefault="00077372" w:rsidP="00077372">
      <w:pPr>
        <w:spacing w:line="360" w:lineRule="auto"/>
        <w:rPr>
          <w:lang w:val="fr-FR"/>
        </w:rPr>
      </w:pPr>
      <w:r w:rsidRPr="00272D71">
        <w:rPr>
          <w:b/>
          <w:lang w:val="fr"/>
        </w:rPr>
        <w:t xml:space="preserve">Remarque : </w:t>
      </w:r>
      <w:r w:rsidRPr="00272D71">
        <w:rPr>
          <w:lang w:val="fr"/>
        </w:rPr>
        <w:t>Les liens contenus dans l’e-mail ne peuvent être utilisés qu’une seule fois.</w:t>
      </w:r>
    </w:p>
    <w:p w14:paraId="71270D17" w14:textId="3F0D4EE5" w:rsidR="00717C66" w:rsidRPr="002749ED" w:rsidRDefault="00717C66" w:rsidP="00717C66">
      <w:pPr>
        <w:spacing w:line="360" w:lineRule="auto"/>
        <w:rPr>
          <w:lang w:val="fr-FR"/>
        </w:rPr>
      </w:pPr>
    </w:p>
    <w:p w14:paraId="7C988EBD" w14:textId="7978152B" w:rsidR="00717C66" w:rsidRPr="002749ED" w:rsidRDefault="00717C66" w:rsidP="00717C66">
      <w:pPr>
        <w:spacing w:line="360" w:lineRule="auto"/>
        <w:rPr>
          <w:lang w:val="fr-FR"/>
        </w:rPr>
      </w:pPr>
    </w:p>
    <w:p w14:paraId="0ED101E5" w14:textId="583279A5" w:rsidR="00717C66" w:rsidRPr="002749ED" w:rsidRDefault="00717C66" w:rsidP="00717C66">
      <w:pPr>
        <w:spacing w:line="360" w:lineRule="auto"/>
        <w:rPr>
          <w:lang w:val="fr-FR"/>
        </w:rPr>
      </w:pPr>
    </w:p>
    <w:p w14:paraId="23718590" w14:textId="013CCFA4" w:rsidR="00717C66" w:rsidRPr="002749ED" w:rsidRDefault="00717C66" w:rsidP="00717C66">
      <w:pPr>
        <w:spacing w:line="360" w:lineRule="auto"/>
        <w:rPr>
          <w:lang w:val="fr-FR"/>
        </w:rPr>
      </w:pPr>
    </w:p>
    <w:p w14:paraId="14F66E85" w14:textId="6A1D2FC4" w:rsidR="00717C66" w:rsidRPr="002749ED" w:rsidRDefault="00717C66" w:rsidP="00717C66">
      <w:pPr>
        <w:spacing w:line="360" w:lineRule="auto"/>
        <w:rPr>
          <w:lang w:val="fr-FR"/>
        </w:rPr>
      </w:pPr>
    </w:p>
    <w:p w14:paraId="7CBE6152" w14:textId="2EA86EF1" w:rsidR="00A63A53" w:rsidRPr="002749ED" w:rsidRDefault="00A63A53" w:rsidP="00717C66">
      <w:pPr>
        <w:spacing w:line="360" w:lineRule="auto"/>
        <w:rPr>
          <w:lang w:val="fr-FR"/>
        </w:rPr>
      </w:pPr>
    </w:p>
    <w:p w14:paraId="0EB4D99D" w14:textId="4B0D0924" w:rsidR="00A63A53" w:rsidRPr="002749ED" w:rsidRDefault="00A63A53" w:rsidP="00717C66">
      <w:pPr>
        <w:spacing w:line="360" w:lineRule="auto"/>
        <w:rPr>
          <w:lang w:val="fr-FR"/>
        </w:rPr>
      </w:pPr>
    </w:p>
    <w:p w14:paraId="4E249141" w14:textId="77777777" w:rsidR="00A63A53" w:rsidRPr="002749ED" w:rsidRDefault="00A63A53" w:rsidP="00717C66">
      <w:pPr>
        <w:spacing w:line="360" w:lineRule="auto"/>
        <w:rPr>
          <w:lang w:val="fr-FR"/>
        </w:rPr>
      </w:pPr>
    </w:p>
    <w:p w14:paraId="535116C3" w14:textId="77777777" w:rsidR="00717C66" w:rsidRPr="002749ED" w:rsidRDefault="00717C66" w:rsidP="00717C66">
      <w:pPr>
        <w:spacing w:line="360" w:lineRule="auto"/>
        <w:rPr>
          <w:lang w:val="fr-FR"/>
        </w:rPr>
      </w:pPr>
    </w:p>
    <w:p w14:paraId="32727F57" w14:textId="440BEF8C" w:rsidR="005F5A0D" w:rsidRPr="002749ED" w:rsidRDefault="005F5A0D" w:rsidP="005F5A0D">
      <w:pPr>
        <w:pStyle w:val="berschrift2"/>
        <w:numPr>
          <w:ilvl w:val="1"/>
          <w:numId w:val="1"/>
        </w:numPr>
        <w:tabs>
          <w:tab w:val="clear" w:pos="397"/>
        </w:tabs>
        <w:rPr>
          <w:lang w:val="fr-FR"/>
        </w:rPr>
      </w:pPr>
      <w:bookmarkStart w:id="14" w:name="_Toc97041202"/>
      <w:bookmarkStart w:id="15" w:name="_Toc83705788"/>
      <w:bookmarkStart w:id="16" w:name="_Toc115782300"/>
      <w:r w:rsidRPr="002E3AD0">
        <w:rPr>
          <w:lang w:val="fr"/>
        </w:rPr>
        <w:lastRenderedPageBreak/>
        <w:t xml:space="preserve">Inscription </w:t>
      </w:r>
      <w:bookmarkEnd w:id="14"/>
      <w:bookmarkEnd w:id="15"/>
      <w:bookmarkEnd w:id="16"/>
      <w:r w:rsidR="002749ED" w:rsidRPr="002749ED">
        <w:rPr>
          <w:lang w:val="fr"/>
        </w:rPr>
        <w:t>dans le livre de service TecRMI Application</w:t>
      </w:r>
    </w:p>
    <w:p w14:paraId="0BFA202D" w14:textId="1795F2FB" w:rsidR="002F5C67" w:rsidRPr="002749ED" w:rsidRDefault="002C6791" w:rsidP="002F5C67">
      <w:pPr>
        <w:spacing w:line="360" w:lineRule="auto"/>
        <w:jc w:val="both"/>
        <w:rPr>
          <w:lang w:val="fr-FR"/>
        </w:rPr>
      </w:pPr>
      <w:r w:rsidRPr="00E64CE5">
        <w:rPr>
          <w:noProof/>
          <w:lang w:val="fr-FR"/>
        </w:rPr>
        <w:drawing>
          <wp:anchor distT="0" distB="0" distL="114300" distR="114300" simplePos="0" relativeHeight="251788424" behindDoc="0" locked="0" layoutInCell="1" allowOverlap="1" wp14:anchorId="517AA1D1" wp14:editId="711A7D39">
            <wp:simplePos x="0" y="0"/>
            <wp:positionH relativeFrom="page">
              <wp:align>center</wp:align>
            </wp:positionH>
            <wp:positionV relativeFrom="paragraph">
              <wp:posOffset>645823</wp:posOffset>
            </wp:positionV>
            <wp:extent cx="4550410" cy="4359275"/>
            <wp:effectExtent l="0" t="0" r="2540" b="3175"/>
            <wp:wrapTopAndBottom/>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a:graphicData>
            </a:graphic>
            <wp14:sizeRelH relativeFrom="margin">
              <wp14:pctWidth>0</wp14:pctWidth>
            </wp14:sizeRelH>
            <wp14:sizeRelV relativeFrom="margin">
              <wp14:pctHeight>0</wp14:pctHeight>
            </wp14:sizeRelV>
          </wp:anchor>
        </w:drawing>
      </w:r>
      <w:r w:rsidR="002F5C67">
        <w:rPr>
          <w:lang w:val="fr"/>
        </w:rPr>
        <w:t xml:space="preserve">Une fois que TecRMI a pris </w:t>
      </w:r>
      <w:r w:rsidR="002F5C67" w:rsidRPr="00C0453B">
        <w:rPr>
          <w:lang w:val="fr"/>
        </w:rPr>
        <w:t>toutes les dispositions nécessaires</w:t>
      </w:r>
      <w:r w:rsidR="002F5C67">
        <w:rPr>
          <w:lang w:val="fr"/>
        </w:rPr>
        <w:t xml:space="preserve"> pour utiliser le système, vous recevrez un e-mail avec un mot de passe temporaire et votre nom d’utilisateur. Entrez ces données </w:t>
      </w:r>
      <w:r w:rsidR="002F5C67" w:rsidRPr="007B3393">
        <w:rPr>
          <w:lang w:val="fr"/>
        </w:rPr>
        <w:t xml:space="preserve"> dans l’écran de connexion</w:t>
      </w:r>
      <w:r w:rsidR="002F5C67">
        <w:rPr>
          <w:lang w:val="fr"/>
        </w:rPr>
        <w:t xml:space="preserve"> sous </w:t>
      </w:r>
      <w:r w:rsidR="00F81A60">
        <w:fldChar w:fldCharType="begin"/>
      </w:r>
      <w:r w:rsidR="00F81A60" w:rsidRPr="00F424B9">
        <w:rPr>
          <w:lang w:val="fr-FR"/>
        </w:rPr>
        <w:instrText>https://dsb.tecalliance.net/"</w:instrText>
      </w:r>
      <w:r w:rsidR="00F81A60">
        <w:fldChar w:fldCharType="separate"/>
      </w:r>
      <w:r w:rsidR="002F5C67" w:rsidRPr="00F109DB">
        <w:rPr>
          <w:rStyle w:val="Hyperlink"/>
          <w:color w:val="0070C0"/>
          <w:u w:val="single"/>
          <w:lang w:val="fr"/>
        </w:rPr>
        <w:t>https://dsb.tecalliance.net/</w:t>
      </w:r>
      <w:r w:rsidR="00F81A60">
        <w:rPr>
          <w:rStyle w:val="Hyperlink"/>
          <w:color w:val="0070C0"/>
          <w:u w:val="single"/>
          <w:lang w:val="fr"/>
        </w:rPr>
        <w:fldChar w:fldCharType="end"/>
      </w:r>
      <w:r w:rsidR="0022451D">
        <w:rPr>
          <w:lang w:val="fr"/>
        </w:rPr>
        <w:t xml:space="preserve"> </w:t>
      </w:r>
      <w:r w:rsidR="00CD6639" w:rsidRPr="00CD6639">
        <w:rPr>
          <w:lang w:val="fr"/>
        </w:rPr>
        <w:t>https://dsb.tecalliance.net/</w:t>
      </w:r>
      <w:r w:rsidR="002F5C67">
        <w:rPr>
          <w:lang w:val="fr"/>
        </w:rPr>
        <w:t>:</w:t>
      </w:r>
    </w:p>
    <w:p w14:paraId="07F3A10A" w14:textId="23588FEB" w:rsidR="007B3393" w:rsidRPr="00E64CE5" w:rsidRDefault="007B3393" w:rsidP="002F5C67">
      <w:pPr>
        <w:spacing w:line="360" w:lineRule="auto"/>
        <w:jc w:val="both"/>
        <w:rPr>
          <w:lang w:val="fr-FR"/>
        </w:rPr>
      </w:pPr>
    </w:p>
    <w:p w14:paraId="755B74E7" w14:textId="77777777" w:rsidR="00F141E8" w:rsidRDefault="00601BA6" w:rsidP="00F141E8">
      <w:pPr>
        <w:spacing w:line="360" w:lineRule="auto"/>
        <w:jc w:val="both"/>
        <w:rPr>
          <w:lang w:val="fr-FR"/>
        </w:rPr>
      </w:pPr>
      <w:r w:rsidRPr="00D112A8">
        <w:rPr>
          <w:lang w:val="fr"/>
        </w:rPr>
        <w:t>Après vous être connecté, vous devrez définir un nouveau mot de passe.</w:t>
      </w:r>
    </w:p>
    <w:p w14:paraId="08FDC2D8" w14:textId="119AA93E" w:rsidR="00601BA6" w:rsidRPr="002749ED" w:rsidRDefault="00601BA6" w:rsidP="00F141E8">
      <w:pPr>
        <w:spacing w:line="360" w:lineRule="auto"/>
        <w:jc w:val="both"/>
        <w:rPr>
          <w:lang w:val="fr-FR"/>
        </w:rPr>
      </w:pPr>
      <w:r w:rsidRPr="00D112A8">
        <w:rPr>
          <w:lang w:val="fr"/>
        </w:rPr>
        <w:br/>
      </w:r>
      <w:r w:rsidRPr="00277DF6">
        <w:rPr>
          <w:b/>
          <w:lang w:val="fr"/>
        </w:rPr>
        <w:t>Remarque :</w:t>
      </w:r>
      <w:r>
        <w:rPr>
          <w:lang w:val="fr"/>
        </w:rPr>
        <w:t xml:space="preserve"> Assurez-vous que le mot de passe est conforme aux règles de mot de passe :</w:t>
      </w:r>
    </w:p>
    <w:p w14:paraId="0A289384" w14:textId="77777777" w:rsidR="00601BA6" w:rsidRPr="00F424B9" w:rsidRDefault="00601BA6" w:rsidP="001352CA">
      <w:pPr>
        <w:pStyle w:val="Listenabsatz"/>
        <w:numPr>
          <w:ilvl w:val="0"/>
          <w:numId w:val="30"/>
        </w:numPr>
        <w:tabs>
          <w:tab w:val="clear" w:pos="720"/>
          <w:tab w:val="num" w:pos="1117"/>
        </w:tabs>
        <w:spacing w:line="360" w:lineRule="auto"/>
        <w:ind w:left="1117"/>
        <w:rPr>
          <w:b/>
          <w:bCs/>
        </w:rPr>
      </w:pPr>
      <w:r w:rsidRPr="00F424B9">
        <w:rPr>
          <w:b/>
          <w:bCs/>
          <w:lang w:val="fr"/>
        </w:rPr>
        <w:t>Au moins 12 caractères</w:t>
      </w:r>
    </w:p>
    <w:p w14:paraId="51AFE786" w14:textId="77777777" w:rsidR="00601BA6" w:rsidRPr="00F424B9" w:rsidRDefault="00601BA6" w:rsidP="001352CA">
      <w:pPr>
        <w:pStyle w:val="Listenabsatz"/>
        <w:numPr>
          <w:ilvl w:val="0"/>
          <w:numId w:val="31"/>
        </w:numPr>
        <w:tabs>
          <w:tab w:val="clear" w:pos="720"/>
          <w:tab w:val="num" w:pos="1117"/>
        </w:tabs>
        <w:spacing w:line="360" w:lineRule="auto"/>
        <w:ind w:left="1117"/>
        <w:rPr>
          <w:b/>
          <w:bCs/>
          <w:lang w:val="fr-FR"/>
        </w:rPr>
      </w:pPr>
      <w:r w:rsidRPr="00F424B9">
        <w:rPr>
          <w:b/>
          <w:bCs/>
          <w:lang w:val="fr"/>
        </w:rPr>
        <w:t>Au moins une lettre majuscule et minuscule</w:t>
      </w:r>
    </w:p>
    <w:p w14:paraId="6897CE21" w14:textId="3B9B21DF" w:rsidR="002C6791" w:rsidRPr="002C6791" w:rsidRDefault="00601BA6" w:rsidP="002C6791">
      <w:pPr>
        <w:pStyle w:val="Listenabsatz"/>
        <w:numPr>
          <w:ilvl w:val="0"/>
          <w:numId w:val="32"/>
        </w:numPr>
        <w:tabs>
          <w:tab w:val="clear" w:pos="720"/>
          <w:tab w:val="num" w:pos="1117"/>
        </w:tabs>
        <w:spacing w:line="360" w:lineRule="auto"/>
        <w:ind w:left="1117"/>
        <w:rPr>
          <w:b/>
          <w:bCs/>
        </w:rPr>
      </w:pPr>
      <w:r w:rsidRPr="00F424B9">
        <w:rPr>
          <w:b/>
          <w:bCs/>
          <w:lang w:val="fr"/>
        </w:rPr>
        <w:t>Au moins un nombre</w:t>
      </w:r>
    </w:p>
    <w:p w14:paraId="0D0DAFBC" w14:textId="659ADDF0" w:rsidR="00C7499D" w:rsidRPr="00023CFF" w:rsidRDefault="00C7499D" w:rsidP="00C7499D">
      <w:pPr>
        <w:pStyle w:val="Listenabsatz"/>
        <w:tabs>
          <w:tab w:val="clear" w:pos="397"/>
          <w:tab w:val="clear" w:pos="794"/>
          <w:tab w:val="clear" w:pos="1191"/>
        </w:tabs>
        <w:spacing w:line="360" w:lineRule="auto"/>
        <w:ind w:left="0"/>
        <w:jc w:val="both"/>
        <w:rPr>
          <w:lang w:val="en-US"/>
        </w:rPr>
      </w:pPr>
      <w:r w:rsidRPr="00C7499D">
        <w:rPr>
          <w:lang w:val="fr"/>
        </w:rPr>
        <w:t>Ensuite, il est possible de vérifier l’utilisateur pour la récupération du compte. À cette fin, la méthode de vérification « E-Mail » doit être sélectionnée. Après un court laps de temps, vous recevrez un code de vérification dans votre boîte aux lettres. Entrez-le dans l’application et le compte est vérifié.</w:t>
      </w:r>
    </w:p>
    <w:p w14:paraId="393D77A5" w14:textId="3EF9A43A" w:rsidR="00A237FE" w:rsidRDefault="00C7499D" w:rsidP="00247827">
      <w:pPr>
        <w:pStyle w:val="berschrift2"/>
        <w:jc w:val="both"/>
      </w:pPr>
      <w:bookmarkStart w:id="17" w:name="_Toc115782301"/>
      <w:r>
        <w:rPr>
          <w:lang w:val="fr"/>
        </w:rPr>
        <w:lastRenderedPageBreak/>
        <w:t>Réinitialiser votre mot de passe</w:t>
      </w:r>
      <w:bookmarkEnd w:id="17"/>
    </w:p>
    <w:p w14:paraId="7F5C27A7" w14:textId="2111A97C" w:rsidR="00F03A53" w:rsidRPr="002749ED" w:rsidRDefault="00F141E8" w:rsidP="00F03A53">
      <w:pPr>
        <w:spacing w:line="360" w:lineRule="auto"/>
        <w:rPr>
          <w:lang w:val="fr-FR"/>
        </w:rPr>
      </w:pPr>
      <w:r>
        <w:rPr>
          <w:noProof/>
          <w:lang w:val="fr"/>
        </w:rPr>
        <mc:AlternateContent>
          <mc:Choice Requires="wpg">
            <w:drawing>
              <wp:anchor distT="0" distB="0" distL="114300" distR="114300" simplePos="0" relativeHeight="251792520" behindDoc="0" locked="0" layoutInCell="1" allowOverlap="1" wp14:anchorId="3D9FC9FF" wp14:editId="2B9A9B32">
                <wp:simplePos x="0" y="0"/>
                <wp:positionH relativeFrom="column">
                  <wp:posOffset>747146</wp:posOffset>
                </wp:positionH>
                <wp:positionV relativeFrom="paragraph">
                  <wp:posOffset>434095</wp:posOffset>
                </wp:positionV>
                <wp:extent cx="4550410" cy="4359275"/>
                <wp:effectExtent l="0" t="0" r="2540" b="3175"/>
                <wp:wrapNone/>
                <wp:docPr id="107" name="Group 107"/>
                <wp:cNvGraphicFramePr/>
                <a:graphic xmlns:a="http://schemas.openxmlformats.org/drawingml/2006/main">
                  <a:graphicData uri="http://schemas.microsoft.com/office/word/2010/wordprocessingGroup">
                    <wpg:wgp>
                      <wpg:cNvGrpSpPr/>
                      <wpg:grpSpPr>
                        <a:xfrm>
                          <a:off x="0" y="0"/>
                          <a:ext cx="4550410" cy="4359275"/>
                          <a:chOff x="0" y="0"/>
                          <a:chExt cx="4550410" cy="4359275"/>
                        </a:xfrm>
                      </wpg:grpSpPr>
                      <pic:pic xmlns:pic="http://schemas.openxmlformats.org/drawingml/2006/picture">
                        <pic:nvPicPr>
                          <pic:cNvPr id="84" name="Picture 84" descr="Graphical user interface, websit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50410" cy="4359275"/>
                          </a:xfrm>
                          <a:prstGeom prst="rect">
                            <a:avLst/>
                          </a:prstGeom>
                        </pic:spPr>
                      </pic:pic>
                      <wps:wsp>
                        <wps:cNvPr id="208" name="Rechteck 208"/>
                        <wps:cNvSpPr/>
                        <wps:spPr>
                          <a:xfrm>
                            <a:off x="2075632" y="2401001"/>
                            <a:ext cx="633909" cy="129026"/>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18739F05" id="Group 107" o:spid="_x0000_s1026" style="position:absolute;margin-left:58.85pt;margin-top:34.2pt;width:358.3pt;height:343.25pt;z-index:251792520" coordsize="45504,4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alt="Graphical user interface, website&#10;&#10;Description automatically generated" style="position:absolute;width:45504;height:4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">
                  <v:imagedata r:id="rId13" o:title="Graphical user interface, website&#10;&#10;Description automatically generated"/>
                </v:shape>
                <v:rect id="Rechteck 208" o:spid="_x0000_s1028" style="position:absolute;left:20756;top:24010;width:633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" filled="f" strokecolor="red" strokeweight=".5pt">
                  <v:textbox inset="2mm,2mm,2mm,2mm"/>
                </v:rect>
              </v:group>
            </w:pict>
          </mc:Fallback>
        </mc:AlternateContent>
      </w:r>
      <w:r w:rsidR="00F03A53">
        <w:rPr>
          <w:lang w:val="fr"/>
        </w:rPr>
        <w:t>Le</w:t>
      </w:r>
      <w:r w:rsidR="00AD021D">
        <w:rPr>
          <w:lang w:val="fr"/>
        </w:rPr>
        <w:t xml:space="preserve"> </w:t>
      </w:r>
      <w:r w:rsidR="00F03A53" w:rsidRPr="009E353D">
        <w:rPr>
          <w:lang w:val="fr"/>
        </w:rPr>
        <w:t xml:space="preserve">mot de passe peut être réinitialisé à tout moment. Pour ce faire, confirmez le bouton « Réinitialiser le mot de passe » dans l’écran de connexion: </w:t>
      </w:r>
    </w:p>
    <w:p w14:paraId="058B7C4B" w14:textId="053223A6" w:rsidR="0022451D" w:rsidRPr="002749ED" w:rsidRDefault="0022451D" w:rsidP="00D15096">
      <w:pPr>
        <w:spacing w:line="360" w:lineRule="auto"/>
        <w:jc w:val="center"/>
        <w:rPr>
          <w:lang w:val="fr-FR"/>
        </w:rPr>
      </w:pPr>
    </w:p>
    <w:p w14:paraId="58E17E82" w14:textId="78B9820B" w:rsidR="0022451D" w:rsidRPr="002749ED" w:rsidRDefault="0022451D" w:rsidP="00D15096">
      <w:pPr>
        <w:spacing w:line="360" w:lineRule="auto"/>
        <w:jc w:val="center"/>
        <w:rPr>
          <w:lang w:val="fr-FR"/>
        </w:rPr>
      </w:pPr>
    </w:p>
    <w:p w14:paraId="095E3741" w14:textId="794DB006" w:rsidR="0022451D" w:rsidRPr="002749ED" w:rsidRDefault="0022451D" w:rsidP="00D15096">
      <w:pPr>
        <w:spacing w:line="360" w:lineRule="auto"/>
        <w:jc w:val="center"/>
        <w:rPr>
          <w:lang w:val="fr-FR"/>
        </w:rPr>
      </w:pPr>
    </w:p>
    <w:p w14:paraId="39D95CCB" w14:textId="077E32FB" w:rsidR="0022451D" w:rsidRPr="002749ED" w:rsidRDefault="0022451D" w:rsidP="00D15096">
      <w:pPr>
        <w:spacing w:line="360" w:lineRule="auto"/>
        <w:jc w:val="center"/>
        <w:rPr>
          <w:lang w:val="fr-FR"/>
        </w:rPr>
      </w:pPr>
    </w:p>
    <w:p w14:paraId="706F04FD" w14:textId="49053D6E" w:rsidR="0022451D" w:rsidRPr="002749ED" w:rsidRDefault="0022451D" w:rsidP="00D15096">
      <w:pPr>
        <w:spacing w:line="360" w:lineRule="auto"/>
        <w:jc w:val="center"/>
        <w:rPr>
          <w:lang w:val="fr-FR"/>
        </w:rPr>
      </w:pPr>
    </w:p>
    <w:p w14:paraId="3FFDC33D" w14:textId="42C5656B" w:rsidR="0022451D" w:rsidRPr="002749ED" w:rsidRDefault="0022451D" w:rsidP="00D15096">
      <w:pPr>
        <w:spacing w:line="360" w:lineRule="auto"/>
        <w:jc w:val="center"/>
        <w:rPr>
          <w:lang w:val="fr-FR"/>
        </w:rPr>
      </w:pPr>
    </w:p>
    <w:p w14:paraId="470D940A" w14:textId="7AE38852" w:rsidR="0022451D" w:rsidRPr="002749ED" w:rsidRDefault="0022451D" w:rsidP="00D15096">
      <w:pPr>
        <w:spacing w:line="360" w:lineRule="auto"/>
        <w:jc w:val="center"/>
        <w:rPr>
          <w:lang w:val="fr-FR"/>
        </w:rPr>
      </w:pPr>
    </w:p>
    <w:p w14:paraId="4AC39049" w14:textId="21C3BBFD" w:rsidR="0022451D" w:rsidRPr="002749ED" w:rsidRDefault="0022451D" w:rsidP="00D15096">
      <w:pPr>
        <w:spacing w:line="360" w:lineRule="auto"/>
        <w:jc w:val="center"/>
        <w:rPr>
          <w:lang w:val="fr-FR"/>
        </w:rPr>
      </w:pPr>
    </w:p>
    <w:p w14:paraId="6282309E" w14:textId="35036F29" w:rsidR="0022451D" w:rsidRPr="002749ED" w:rsidRDefault="0022451D" w:rsidP="00D15096">
      <w:pPr>
        <w:spacing w:line="360" w:lineRule="auto"/>
        <w:jc w:val="center"/>
        <w:rPr>
          <w:lang w:val="fr-FR"/>
        </w:rPr>
      </w:pPr>
    </w:p>
    <w:p w14:paraId="4E31468C" w14:textId="70775A27" w:rsidR="0022451D" w:rsidRPr="002749ED" w:rsidRDefault="0022451D" w:rsidP="00D15096">
      <w:pPr>
        <w:spacing w:line="360" w:lineRule="auto"/>
        <w:jc w:val="center"/>
        <w:rPr>
          <w:lang w:val="fr-FR"/>
        </w:rPr>
      </w:pPr>
    </w:p>
    <w:p w14:paraId="7AEE82B4" w14:textId="396F14AA" w:rsidR="0022451D" w:rsidRPr="002749ED" w:rsidRDefault="0022451D" w:rsidP="00D15096">
      <w:pPr>
        <w:spacing w:line="360" w:lineRule="auto"/>
        <w:jc w:val="center"/>
        <w:rPr>
          <w:lang w:val="fr-FR"/>
        </w:rPr>
      </w:pPr>
    </w:p>
    <w:p w14:paraId="02B1AAF7" w14:textId="2EDC2AF2" w:rsidR="0022451D" w:rsidRPr="002749ED" w:rsidRDefault="0022451D" w:rsidP="00D15096">
      <w:pPr>
        <w:spacing w:line="360" w:lineRule="auto"/>
        <w:jc w:val="center"/>
        <w:rPr>
          <w:lang w:val="fr-FR"/>
        </w:rPr>
      </w:pPr>
    </w:p>
    <w:p w14:paraId="7A65E266" w14:textId="31AB6E59" w:rsidR="0022451D" w:rsidRPr="002749ED" w:rsidRDefault="0022451D" w:rsidP="00D15096">
      <w:pPr>
        <w:spacing w:line="360" w:lineRule="auto"/>
        <w:jc w:val="center"/>
        <w:rPr>
          <w:lang w:val="fr-FR"/>
        </w:rPr>
      </w:pPr>
    </w:p>
    <w:p w14:paraId="18B51996" w14:textId="76A34D61" w:rsidR="0022451D" w:rsidRPr="002749ED" w:rsidRDefault="0022451D" w:rsidP="00D15096">
      <w:pPr>
        <w:spacing w:line="360" w:lineRule="auto"/>
        <w:jc w:val="center"/>
        <w:rPr>
          <w:lang w:val="fr-FR"/>
        </w:rPr>
      </w:pPr>
    </w:p>
    <w:p w14:paraId="71DC83C9" w14:textId="7A4AE895" w:rsidR="0022451D" w:rsidRPr="002749ED" w:rsidRDefault="0022451D" w:rsidP="00D15096">
      <w:pPr>
        <w:spacing w:line="360" w:lineRule="auto"/>
        <w:jc w:val="center"/>
        <w:rPr>
          <w:lang w:val="fr-FR"/>
        </w:rPr>
      </w:pPr>
    </w:p>
    <w:p w14:paraId="5089B693" w14:textId="4E2DFD38" w:rsidR="0022451D" w:rsidRPr="002749ED" w:rsidRDefault="0022451D" w:rsidP="00D15096">
      <w:pPr>
        <w:spacing w:line="360" w:lineRule="auto"/>
        <w:jc w:val="center"/>
        <w:rPr>
          <w:lang w:val="fr-FR"/>
        </w:rPr>
      </w:pPr>
    </w:p>
    <w:p w14:paraId="555822B0" w14:textId="31378F82" w:rsidR="0022451D" w:rsidRPr="002749ED" w:rsidRDefault="0022451D" w:rsidP="00D15096">
      <w:pPr>
        <w:spacing w:line="360" w:lineRule="auto"/>
        <w:jc w:val="center"/>
        <w:rPr>
          <w:lang w:val="fr-FR"/>
        </w:rPr>
      </w:pPr>
    </w:p>
    <w:p w14:paraId="3B893256" w14:textId="6B461985" w:rsidR="0022451D" w:rsidRDefault="0022451D" w:rsidP="00D15096">
      <w:pPr>
        <w:spacing w:line="360" w:lineRule="auto"/>
        <w:jc w:val="center"/>
        <w:rPr>
          <w:lang w:val="fr-FR"/>
        </w:rPr>
      </w:pPr>
    </w:p>
    <w:p w14:paraId="7B4DFECC" w14:textId="77777777" w:rsidR="00F141E8" w:rsidRPr="002749ED" w:rsidRDefault="00F141E8" w:rsidP="00D15096">
      <w:pPr>
        <w:spacing w:line="360" w:lineRule="auto"/>
        <w:jc w:val="center"/>
        <w:rPr>
          <w:lang w:val="fr-FR"/>
        </w:rPr>
      </w:pPr>
    </w:p>
    <w:p w14:paraId="016E77E3" w14:textId="77777777" w:rsidR="0022451D" w:rsidRPr="002749ED" w:rsidRDefault="0022451D" w:rsidP="00D15096">
      <w:pPr>
        <w:spacing w:line="360" w:lineRule="auto"/>
        <w:jc w:val="center"/>
        <w:rPr>
          <w:lang w:val="fr-FR"/>
        </w:rPr>
      </w:pPr>
    </w:p>
    <w:bookmarkEnd w:id="2"/>
    <w:p w14:paraId="63FF877C" w14:textId="7319F2E9" w:rsidR="003F05C1" w:rsidRPr="002749ED" w:rsidRDefault="003F05C1" w:rsidP="00D12C22">
      <w:pPr>
        <w:spacing w:line="360" w:lineRule="auto"/>
        <w:jc w:val="both"/>
        <w:rPr>
          <w:lang w:val="fr-FR"/>
        </w:rPr>
      </w:pPr>
      <w:r>
        <w:rPr>
          <w:lang w:val="fr"/>
        </w:rPr>
        <w:t>L’adresse e-mail de l’utilisateur doit ensuite être saisie. Peu de temps après, un code de vérification est envoyé à la boîte aux lettres de l’utilisateur. Ce code doit être entré dans l’application afin qu’un nouveau mot de passe puisse être défini. Lorsque vous définissez le mot de passe, faites attention aux directives relatives au mot de passe.</w:t>
      </w:r>
    </w:p>
    <w:p w14:paraId="7315AEC3" w14:textId="77777777" w:rsidR="003F05C1" w:rsidRPr="002749ED" w:rsidRDefault="003F05C1" w:rsidP="003F05C1">
      <w:pPr>
        <w:spacing w:line="360" w:lineRule="auto"/>
        <w:jc w:val="both"/>
        <w:rPr>
          <w:lang w:val="fr-FR"/>
        </w:rPr>
      </w:pPr>
    </w:p>
    <w:p w14:paraId="5CFD98D4" w14:textId="07F7C185" w:rsidR="003F05C1" w:rsidRPr="002749ED" w:rsidRDefault="003F05C1" w:rsidP="003F05C1">
      <w:pPr>
        <w:spacing w:line="360" w:lineRule="auto"/>
        <w:jc w:val="both"/>
        <w:rPr>
          <w:lang w:val="fr-FR"/>
        </w:rPr>
      </w:pPr>
      <w:r w:rsidRPr="00593D2E">
        <w:rPr>
          <w:b/>
          <w:lang w:val="fr"/>
        </w:rPr>
        <w:t>Remarque:</w:t>
      </w:r>
      <w:r>
        <w:rPr>
          <w:lang w:val="fr"/>
        </w:rPr>
        <w:t xml:space="preserve"> Si vous avez oublié votre mot de passe, vous pouvez le réinitialiser à tout moment et suivre le processus décrit ci-dessus</w:t>
      </w:r>
      <w:r w:rsidRPr="00D33B37">
        <w:rPr>
          <w:lang w:val="fr"/>
        </w:rPr>
        <w:t>.</w:t>
      </w:r>
    </w:p>
    <w:p w14:paraId="57727DF2" w14:textId="5AE4AC87" w:rsidR="001B4125" w:rsidRPr="002749ED" w:rsidRDefault="003F05C1" w:rsidP="00917286">
      <w:pPr>
        <w:pStyle w:val="berschrift1"/>
        <w:numPr>
          <w:ilvl w:val="0"/>
          <w:numId w:val="1"/>
        </w:numPr>
        <w:rPr>
          <w:color w:val="2B2C3A" w:themeColor="text1"/>
          <w:lang w:val="fr-FR"/>
        </w:rPr>
      </w:pPr>
      <w:bookmarkStart w:id="18" w:name="_Toc115782302"/>
      <w:r w:rsidRPr="003F05C1">
        <w:rPr>
          <w:color w:val="2B2C3A" w:themeColor="text1"/>
          <w:lang w:val="fr"/>
        </w:rPr>
        <w:lastRenderedPageBreak/>
        <w:t>Fonctionnalités de l’application TecRMI S</w:t>
      </w:r>
      <w:r>
        <w:rPr>
          <w:color w:val="2B2C3A" w:themeColor="text1"/>
          <w:lang w:val="fr"/>
        </w:rPr>
        <w:t>ervice Book</w:t>
      </w:r>
      <w:bookmarkEnd w:id="18"/>
    </w:p>
    <w:p w14:paraId="3BE82DE7" w14:textId="51A6C05F" w:rsidR="001B4125" w:rsidRDefault="001B4125" w:rsidP="001B4125">
      <w:pPr>
        <w:pStyle w:val="berschrift2"/>
      </w:pPr>
      <w:bookmarkStart w:id="19" w:name="_Toc83705790"/>
      <w:bookmarkStart w:id="20" w:name="_Toc115782303"/>
      <w:r>
        <w:rPr>
          <w:lang w:val="fr"/>
        </w:rPr>
        <w:t>Tableau de bord</w:t>
      </w:r>
      <w:bookmarkEnd w:id="19"/>
      <w:bookmarkEnd w:id="20"/>
    </w:p>
    <w:p w14:paraId="19DDB5DC" w14:textId="77777777" w:rsidR="00FA2DF4" w:rsidRPr="002749ED" w:rsidRDefault="00FA2DF4" w:rsidP="00FA2DF4">
      <w:pPr>
        <w:spacing w:line="360" w:lineRule="auto"/>
        <w:jc w:val="both"/>
        <w:rPr>
          <w:lang w:val="fr-FR"/>
        </w:rPr>
      </w:pPr>
      <w:r w:rsidRPr="00A70C95">
        <w:rPr>
          <w:lang w:val="fr"/>
        </w:rPr>
        <w:t xml:space="preserve">Pour accéder au tableau de bord Entrées de service, le bouton Entrées </w:t>
      </w:r>
      <w:r>
        <w:rPr>
          <w:lang w:val="fr"/>
        </w:rPr>
        <w:t xml:space="preserve">de service doit être </w:t>
      </w:r>
      <w:r w:rsidRPr="00A70C95">
        <w:rPr>
          <w:lang w:val="fr"/>
        </w:rPr>
        <w:t xml:space="preserve">sélectionné dans la sélection peu de temps après </w:t>
      </w:r>
      <w:r>
        <w:rPr>
          <w:lang w:val="fr"/>
        </w:rPr>
        <w:t xml:space="preserve">la </w:t>
      </w:r>
      <w:r w:rsidRPr="00A70C95">
        <w:rPr>
          <w:lang w:val="fr"/>
        </w:rPr>
        <w:t>connexion :</w:t>
      </w:r>
    </w:p>
    <w:p w14:paraId="2F420DC0" w14:textId="18DE6763" w:rsidR="00BD71BE" w:rsidRPr="002749ED" w:rsidRDefault="004F7651" w:rsidP="001B4125">
      <w:pPr>
        <w:rPr>
          <w:lang w:val="fr-FR"/>
        </w:rPr>
      </w:pPr>
      <w:r>
        <w:rPr>
          <w:noProof/>
          <w:lang w:val="fr"/>
        </w:rPr>
        <mc:AlternateContent>
          <mc:Choice Requires="wps">
            <w:drawing>
              <wp:anchor distT="0" distB="0" distL="114300" distR="114300" simplePos="0" relativeHeight="251635725" behindDoc="0" locked="0" layoutInCell="1" allowOverlap="1" wp14:anchorId="7961A8C5" wp14:editId="0817B841">
                <wp:simplePos x="0" y="0"/>
                <wp:positionH relativeFrom="margin">
                  <wp:posOffset>104676</wp:posOffset>
                </wp:positionH>
                <wp:positionV relativeFrom="paragraph">
                  <wp:posOffset>393684</wp:posOffset>
                </wp:positionV>
                <wp:extent cx="3040083" cy="1359724"/>
                <wp:effectExtent l="0" t="0" r="27305" b="12065"/>
                <wp:wrapNone/>
                <wp:docPr id="211" name="Rechteck 211"/>
                <wp:cNvGraphicFramePr/>
                <a:graphic xmlns:a="http://schemas.openxmlformats.org/drawingml/2006/main">
                  <a:graphicData uri="http://schemas.microsoft.com/office/word/2010/wordprocessingShape">
                    <wps:wsp>
                      <wps:cNvSpPr/>
                      <wps:spPr>
                        <a:xfrm>
                          <a:off x="0" y="0"/>
                          <a:ext cx="3040083" cy="1359724"/>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CF032" id="Rechteck 211" o:spid="_x0000_s1026" style="position:absolute;margin-left:8.25pt;margin-top:31pt;width:239.4pt;height:107.05pt;z-index:2516357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" filled="f" strokecolor="red" strokeweight=".5pt">
                <v:textbox inset="2mm,2mm,2mm,2mm"/>
                <w10:wrap anchorx="margin"/>
              </v:rect>
            </w:pict>
          </mc:Fallback>
        </mc:AlternateContent>
      </w:r>
      <w:r w:rsidR="00713400" w:rsidRPr="00713400">
        <w:rPr>
          <w:noProof/>
          <w:lang w:val="fr-FR"/>
        </w:rPr>
        <w:drawing>
          <wp:inline distT="0" distB="0" distL="0" distR="0" wp14:anchorId="2730FC4F" wp14:editId="683DABB2">
            <wp:extent cx="6299835" cy="2002790"/>
            <wp:effectExtent l="0" t="0" r="5715" b="0"/>
            <wp:docPr id="124" name="Picture 1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chat or text message&#10;&#10;Description automatically generated"/>
                    <pic:cNvPicPr/>
                  </pic:nvPicPr>
                  <pic:blipFill>
                    <a:blip r:embed="rId14"/>
                    <a:stretch>
                      <a:fillRect/>
                    </a:stretch>
                  </pic:blipFill>
                  <pic:spPr>
                    <a:xfrm>
                      <a:off x="0" y="0"/>
                      <a:ext cx="6299835" cy="2002790"/>
                    </a:xfrm>
                    <a:prstGeom prst="rect">
                      <a:avLst/>
                    </a:prstGeom>
                  </pic:spPr>
                </pic:pic>
              </a:graphicData>
            </a:graphic>
          </wp:inline>
        </w:drawing>
      </w:r>
    </w:p>
    <w:p w14:paraId="50E1D941" w14:textId="77777777" w:rsidR="002D5648" w:rsidRPr="002749ED" w:rsidRDefault="002D5648" w:rsidP="001B4125">
      <w:pPr>
        <w:rPr>
          <w:lang w:val="fr-FR"/>
        </w:rPr>
      </w:pPr>
    </w:p>
    <w:p w14:paraId="29378000" w14:textId="77777777" w:rsidR="00167081" w:rsidRPr="002749ED" w:rsidRDefault="00167081" w:rsidP="00167081">
      <w:pPr>
        <w:spacing w:line="360" w:lineRule="auto"/>
        <w:rPr>
          <w:lang w:val="fr-FR"/>
        </w:rPr>
      </w:pPr>
      <w:r>
        <w:rPr>
          <w:lang w:val="fr"/>
        </w:rPr>
        <w:t xml:space="preserve">Sur le tableau de bord des </w:t>
      </w:r>
      <w:r w:rsidRPr="00801E2E">
        <w:rPr>
          <w:lang w:val="fr"/>
        </w:rPr>
        <w:t>entrées de</w:t>
      </w:r>
      <w:r>
        <w:rPr>
          <w:lang w:val="fr"/>
        </w:rPr>
        <w:t xml:space="preserve"> service, vous pouvez voir toutes vos opérations avec l’état correspondant et d’autres informations</w:t>
      </w:r>
      <w:r w:rsidRPr="00801E2E">
        <w:rPr>
          <w:lang w:val="fr"/>
        </w:rPr>
        <w:t xml:space="preserve">. </w:t>
      </w:r>
    </w:p>
    <w:p w14:paraId="51363F17" w14:textId="77777777" w:rsidR="00167081" w:rsidRPr="002749ED" w:rsidRDefault="00167081" w:rsidP="00167081">
      <w:pPr>
        <w:rPr>
          <w:lang w:val="fr-FR"/>
        </w:rPr>
      </w:pPr>
    </w:p>
    <w:p w14:paraId="291F2CF3" w14:textId="77777777" w:rsidR="00167081" w:rsidRPr="002749ED" w:rsidRDefault="00167081" w:rsidP="00167081">
      <w:pPr>
        <w:rPr>
          <w:lang w:val="fr-FR"/>
        </w:rPr>
      </w:pPr>
      <w:r>
        <w:rPr>
          <w:noProof/>
          <w:lang w:val="fr"/>
        </w:rPr>
        <w:drawing>
          <wp:anchor distT="0" distB="0" distL="114300" distR="114300" simplePos="0" relativeHeight="251635745" behindDoc="0" locked="0" layoutInCell="1" allowOverlap="1" wp14:anchorId="283936D1" wp14:editId="1D8B356E">
            <wp:simplePos x="0" y="0"/>
            <wp:positionH relativeFrom="column">
              <wp:posOffset>433705</wp:posOffset>
            </wp:positionH>
            <wp:positionV relativeFrom="paragraph">
              <wp:posOffset>211981</wp:posOffset>
            </wp:positionV>
            <wp:extent cx="200060" cy="195943"/>
            <wp:effectExtent l="0" t="0" r="0"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060" cy="195943"/>
                    </a:xfrm>
                    <a:prstGeom prst="rect">
                      <a:avLst/>
                    </a:prstGeom>
                  </pic:spPr>
                </pic:pic>
              </a:graphicData>
            </a:graphic>
            <wp14:sizeRelH relativeFrom="margin">
              <wp14:pctWidth>0</wp14:pctWidth>
            </wp14:sizeRelH>
            <wp14:sizeRelV relativeFrom="margin">
              <wp14:pctHeight>0</wp14:pctHeight>
            </wp14:sizeRelV>
          </wp:anchor>
        </w:drawing>
      </w:r>
      <w:r w:rsidRPr="008D4D18">
        <w:rPr>
          <w:lang w:val="fr"/>
        </w:rPr>
        <w:t>Ici, une distinction est faite entre trois statuts différents:</w:t>
      </w:r>
    </w:p>
    <w:p w14:paraId="2C0C26B8" w14:textId="77777777" w:rsidR="00167081" w:rsidRDefault="00167081" w:rsidP="001352CA">
      <w:pPr>
        <w:pStyle w:val="Listenabsatz"/>
        <w:numPr>
          <w:ilvl w:val="0"/>
          <w:numId w:val="15"/>
        </w:numPr>
        <w:spacing w:line="360" w:lineRule="auto"/>
      </w:pPr>
      <w:r w:rsidRPr="00DE02F5">
        <w:rPr>
          <w:lang w:val="fr"/>
        </w:rPr>
        <w:t xml:space="preserve">       Ouvrir </w:t>
      </w:r>
    </w:p>
    <w:p w14:paraId="69361C69" w14:textId="77777777" w:rsidR="00167081" w:rsidRPr="002749ED" w:rsidRDefault="00167081" w:rsidP="001352CA">
      <w:pPr>
        <w:pStyle w:val="Listenabsatz"/>
        <w:numPr>
          <w:ilvl w:val="1"/>
          <w:numId w:val="17"/>
        </w:numPr>
        <w:spacing w:line="360" w:lineRule="auto"/>
        <w:rPr>
          <w:lang w:val="fr-FR"/>
        </w:rPr>
      </w:pPr>
      <w:r>
        <w:rPr>
          <w:noProof/>
          <w:lang w:val="fr"/>
        </w:rPr>
        <w:drawing>
          <wp:anchor distT="0" distB="0" distL="114300" distR="114300" simplePos="0" relativeHeight="251635746" behindDoc="0" locked="0" layoutInCell="1" allowOverlap="1" wp14:anchorId="2147D992" wp14:editId="008D7A42">
            <wp:simplePos x="0" y="0"/>
            <wp:positionH relativeFrom="column">
              <wp:posOffset>435610</wp:posOffset>
            </wp:positionH>
            <wp:positionV relativeFrom="paragraph">
              <wp:posOffset>457835</wp:posOffset>
            </wp:positionV>
            <wp:extent cx="200025" cy="168910"/>
            <wp:effectExtent l="0" t="0" r="9525" b="254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14407"/>
                    <a:stretch/>
                  </pic:blipFill>
                  <pic:spPr bwMode="auto">
                    <a:xfrm>
                      <a:off x="0" y="0"/>
                      <a:ext cx="200025" cy="16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02F5">
        <w:rPr>
          <w:lang w:val="fr"/>
        </w:rPr>
        <w:t>Toutes les demandes dans ce statut doivent encore être traitées et ensuite soumises pour enregistrement par TecAlliance</w:t>
      </w:r>
    </w:p>
    <w:p w14:paraId="5BECD17E" w14:textId="77777777" w:rsidR="00167081" w:rsidRDefault="00167081" w:rsidP="001352CA">
      <w:pPr>
        <w:pStyle w:val="Listenabsatz"/>
        <w:numPr>
          <w:ilvl w:val="0"/>
          <w:numId w:val="15"/>
        </w:numPr>
        <w:spacing w:line="360" w:lineRule="auto"/>
      </w:pPr>
      <w:r>
        <w:rPr>
          <w:lang w:val="fr"/>
        </w:rPr>
        <w:t xml:space="preserve">       Données transmises </w:t>
      </w:r>
    </w:p>
    <w:p w14:paraId="272DB773" w14:textId="79AE4FF1" w:rsidR="00167081" w:rsidRPr="002749ED" w:rsidRDefault="00167081" w:rsidP="001352CA">
      <w:pPr>
        <w:pStyle w:val="Listenabsatz"/>
        <w:numPr>
          <w:ilvl w:val="1"/>
          <w:numId w:val="18"/>
        </w:numPr>
        <w:spacing w:line="360" w:lineRule="auto"/>
        <w:rPr>
          <w:lang w:val="fr-FR"/>
        </w:rPr>
      </w:pPr>
      <w:r>
        <w:rPr>
          <w:noProof/>
          <w:lang w:val="fr"/>
        </w:rPr>
        <w:drawing>
          <wp:anchor distT="0" distB="0" distL="114300" distR="114300" simplePos="0" relativeHeight="251635747" behindDoc="0" locked="0" layoutInCell="1" allowOverlap="1" wp14:anchorId="2FEFD477" wp14:editId="4E97D96B">
            <wp:simplePos x="0" y="0"/>
            <wp:positionH relativeFrom="column">
              <wp:posOffset>464185</wp:posOffset>
            </wp:positionH>
            <wp:positionV relativeFrom="paragraph">
              <wp:posOffset>459105</wp:posOffset>
            </wp:positionV>
            <wp:extent cx="168100" cy="171049"/>
            <wp:effectExtent l="0" t="0" r="3810" b="635"/>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00" cy="171049"/>
                    </a:xfrm>
                    <a:prstGeom prst="rect">
                      <a:avLst/>
                    </a:prstGeom>
                  </pic:spPr>
                </pic:pic>
              </a:graphicData>
            </a:graphic>
            <wp14:sizeRelH relativeFrom="margin">
              <wp14:pctWidth>0</wp14:pctWidth>
            </wp14:sizeRelH>
            <wp14:sizeRelV relativeFrom="margin">
              <wp14:pctHeight>0</wp14:pctHeight>
            </wp14:sizeRelV>
          </wp:anchor>
        </w:drawing>
      </w:r>
      <w:r w:rsidRPr="003B6931">
        <w:rPr>
          <w:lang w:val="fr"/>
        </w:rPr>
        <w:t xml:space="preserve">Toutes les demandes dans ce statut ont été </w:t>
      </w:r>
      <w:r w:rsidR="00BB48B6">
        <w:rPr>
          <w:lang w:val="fr"/>
        </w:rPr>
        <w:t>faites</w:t>
      </w:r>
      <w:r w:rsidR="00BB48B6" w:rsidRPr="003B6931">
        <w:rPr>
          <w:lang w:val="fr"/>
        </w:rPr>
        <w:t xml:space="preserve"> </w:t>
      </w:r>
      <w:r w:rsidRPr="003B6931">
        <w:rPr>
          <w:lang w:val="fr"/>
        </w:rPr>
        <w:t xml:space="preserve">par vous pour l’enregistrement auprès de TecAlliance et seront saisies dans le portail du </w:t>
      </w:r>
      <w:r w:rsidR="004F52F0">
        <w:rPr>
          <w:lang w:val="fr"/>
        </w:rPr>
        <w:t>Constructeur</w:t>
      </w:r>
      <w:r w:rsidRPr="003B6931">
        <w:rPr>
          <w:lang w:val="fr"/>
        </w:rPr>
        <w:t xml:space="preserve"> sous peu</w:t>
      </w:r>
      <w:r>
        <w:rPr>
          <w:lang w:val="fr"/>
        </w:rPr>
        <w:t>.</w:t>
      </w:r>
    </w:p>
    <w:p w14:paraId="1FE3871A" w14:textId="7812DB4B" w:rsidR="00167081" w:rsidRDefault="00167081" w:rsidP="001352CA">
      <w:pPr>
        <w:pStyle w:val="Listenabsatz"/>
        <w:numPr>
          <w:ilvl w:val="0"/>
          <w:numId w:val="15"/>
        </w:numPr>
        <w:spacing w:line="360" w:lineRule="auto"/>
      </w:pPr>
      <w:r>
        <w:rPr>
          <w:lang w:val="fr"/>
        </w:rPr>
        <w:t xml:space="preserve">       </w:t>
      </w:r>
      <w:r w:rsidR="003D3726" w:rsidRPr="003D3726">
        <w:rPr>
          <w:lang w:val="fr"/>
        </w:rPr>
        <w:t>Enregistré</w:t>
      </w:r>
    </w:p>
    <w:p w14:paraId="76C2BF7E" w14:textId="21C47921" w:rsidR="00167081" w:rsidRPr="002749ED" w:rsidRDefault="00167081" w:rsidP="001352CA">
      <w:pPr>
        <w:pStyle w:val="Listenabsatz"/>
        <w:numPr>
          <w:ilvl w:val="1"/>
          <w:numId w:val="33"/>
        </w:numPr>
        <w:spacing w:line="360" w:lineRule="auto"/>
        <w:rPr>
          <w:lang w:val="fr-FR"/>
        </w:rPr>
      </w:pPr>
      <w:r>
        <w:rPr>
          <w:lang w:val="fr"/>
        </w:rPr>
        <w:t xml:space="preserve">Toutes les demandes dans ce statut ont été saisies par TecAlliance dans le portail des </w:t>
      </w:r>
      <w:r w:rsidR="004F52F0">
        <w:rPr>
          <w:lang w:val="fr"/>
        </w:rPr>
        <w:t>Constru</w:t>
      </w:r>
      <w:r w:rsidR="00E631A9">
        <w:rPr>
          <w:lang w:val="fr"/>
        </w:rPr>
        <w:t>c</w:t>
      </w:r>
      <w:r w:rsidR="004F52F0">
        <w:rPr>
          <w:lang w:val="fr"/>
        </w:rPr>
        <w:t xml:space="preserve">teurs </w:t>
      </w:r>
      <w:r>
        <w:rPr>
          <w:lang w:val="fr"/>
        </w:rPr>
        <w:t xml:space="preserve"> et sont donc complétées</w:t>
      </w:r>
    </w:p>
    <w:p w14:paraId="73BC2B84" w14:textId="6ABA693E" w:rsidR="001B4125" w:rsidRPr="002749ED" w:rsidRDefault="00C42EC2" w:rsidP="00C4607B">
      <w:pPr>
        <w:tabs>
          <w:tab w:val="clear" w:pos="397"/>
          <w:tab w:val="clear" w:pos="794"/>
          <w:tab w:val="clear" w:pos="1191"/>
        </w:tabs>
        <w:spacing w:before="0" w:after="200" w:line="276" w:lineRule="auto"/>
        <w:contextualSpacing w:val="0"/>
        <w:jc w:val="both"/>
        <w:rPr>
          <w:lang w:val="fr-FR"/>
        </w:rPr>
      </w:pPr>
      <w:r w:rsidRPr="002749ED">
        <w:rPr>
          <w:lang w:val="fr-FR"/>
        </w:rPr>
        <w:br w:type="page"/>
      </w:r>
    </w:p>
    <w:p w14:paraId="3A51E2CF" w14:textId="77777777" w:rsidR="00062EC0" w:rsidRPr="002749ED" w:rsidRDefault="00062EC0" w:rsidP="00062EC0">
      <w:pPr>
        <w:spacing w:line="360" w:lineRule="auto"/>
        <w:rPr>
          <w:lang w:val="fr-FR"/>
        </w:rPr>
      </w:pPr>
      <w:r>
        <w:rPr>
          <w:lang w:val="fr"/>
        </w:rPr>
        <w:lastRenderedPageBreak/>
        <w:t>Dans le tableau de bord, vous pouvez également effectuer les « Actions » suivantes:</w:t>
      </w:r>
    </w:p>
    <w:p w14:paraId="7276FAD5" w14:textId="3024DE3E" w:rsidR="00062EC0" w:rsidRDefault="00062EC0" w:rsidP="001352CA">
      <w:pPr>
        <w:pStyle w:val="Listenabsatz"/>
        <w:numPr>
          <w:ilvl w:val="0"/>
          <w:numId w:val="16"/>
        </w:numPr>
        <w:spacing w:line="360" w:lineRule="auto"/>
      </w:pPr>
      <w:r>
        <w:rPr>
          <w:noProof/>
          <w:lang w:val="fr"/>
        </w:rPr>
        <w:drawing>
          <wp:anchor distT="0" distB="0" distL="114300" distR="114300" simplePos="0" relativeHeight="251635749" behindDoc="0" locked="0" layoutInCell="1" allowOverlap="1" wp14:anchorId="5DC2238E" wp14:editId="752503D0">
            <wp:simplePos x="0" y="0"/>
            <wp:positionH relativeFrom="column">
              <wp:posOffset>462915</wp:posOffset>
            </wp:positionH>
            <wp:positionV relativeFrom="paragraph">
              <wp:posOffset>8255</wp:posOffset>
            </wp:positionV>
            <wp:extent cx="187427" cy="193675"/>
            <wp:effectExtent l="0" t="0" r="3175"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427" cy="193675"/>
                    </a:xfrm>
                    <a:prstGeom prst="rect">
                      <a:avLst/>
                    </a:prstGeom>
                  </pic:spPr>
                </pic:pic>
              </a:graphicData>
            </a:graphic>
            <wp14:sizeRelH relativeFrom="margin">
              <wp14:pctWidth>0</wp14:pctWidth>
            </wp14:sizeRelH>
            <wp14:sizeRelV relativeFrom="margin">
              <wp14:pctHeight>0</wp14:pctHeight>
            </wp14:sizeRelV>
          </wp:anchor>
        </w:drawing>
      </w:r>
      <w:r w:rsidRPr="007A3CC5">
        <w:rPr>
          <w:lang w:val="fr"/>
        </w:rPr>
        <w:t xml:space="preserve">       Modifier les </w:t>
      </w:r>
      <w:r w:rsidR="002E06FF">
        <w:rPr>
          <w:lang w:val="fr"/>
        </w:rPr>
        <w:t xml:space="preserve">demandes </w:t>
      </w:r>
    </w:p>
    <w:p w14:paraId="5981C333" w14:textId="77777777" w:rsidR="00062EC0" w:rsidRPr="002749ED" w:rsidRDefault="00062EC0" w:rsidP="001352CA">
      <w:pPr>
        <w:pStyle w:val="Listenabsatz"/>
        <w:numPr>
          <w:ilvl w:val="1"/>
          <w:numId w:val="16"/>
        </w:numPr>
        <w:spacing w:line="360" w:lineRule="auto"/>
        <w:rPr>
          <w:lang w:val="fr-FR"/>
        </w:rPr>
      </w:pPr>
      <w:r w:rsidRPr="00F13B8F">
        <w:rPr>
          <w:lang w:val="fr"/>
        </w:rPr>
        <w:t>Uniquement possible pour les applications en état « Ouvert »</w:t>
      </w:r>
      <w:r>
        <w:rPr>
          <w:lang w:val="fr"/>
        </w:rPr>
        <w:t>.</w:t>
      </w:r>
    </w:p>
    <w:p w14:paraId="622A6540" w14:textId="77777777" w:rsidR="00062EC0" w:rsidRDefault="00062EC0" w:rsidP="001352CA">
      <w:pPr>
        <w:pStyle w:val="Listenabsatz"/>
        <w:numPr>
          <w:ilvl w:val="0"/>
          <w:numId w:val="16"/>
        </w:numPr>
        <w:spacing w:line="360" w:lineRule="auto"/>
      </w:pPr>
      <w:r>
        <w:rPr>
          <w:noProof/>
          <w:lang w:val="fr"/>
        </w:rPr>
        <w:drawing>
          <wp:anchor distT="0" distB="0" distL="114300" distR="114300" simplePos="0" relativeHeight="251635748" behindDoc="0" locked="0" layoutInCell="1" allowOverlap="1" wp14:anchorId="17A1C8C5" wp14:editId="327CB47E">
            <wp:simplePos x="0" y="0"/>
            <wp:positionH relativeFrom="column">
              <wp:posOffset>462915</wp:posOffset>
            </wp:positionH>
            <wp:positionV relativeFrom="paragraph">
              <wp:posOffset>19685</wp:posOffset>
            </wp:positionV>
            <wp:extent cx="159994" cy="149225"/>
            <wp:effectExtent l="0" t="0" r="0" b="3175"/>
            <wp:wrapNone/>
            <wp:docPr id="25" name="Grafik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Icon&#10;&#10;Description automatically generated"/>
                    <pic:cNvPicPr/>
                  </pic:nvPicPr>
                  <pic:blipFill rotWithShape="1">
                    <a:blip r:embed="rId19">
                      <a:extLst>
                        <a:ext uri="{28A0092B-C50C-407E-A947-70E740481C1C}">
                          <a14:useLocalDpi xmlns:a14="http://schemas.microsoft.com/office/drawing/2010/main" val="0"/>
                        </a:ext>
                      </a:extLst>
                    </a:blip>
                    <a:srcRect l="17309" t="18955" r="16025" b="17647"/>
                    <a:stretch/>
                  </pic:blipFill>
                  <pic:spPr bwMode="auto">
                    <a:xfrm>
                      <a:off x="0" y="0"/>
                      <a:ext cx="159994" cy="14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
        </w:rPr>
        <w:t xml:space="preserve">       Supprimer des demandes</w:t>
      </w:r>
    </w:p>
    <w:p w14:paraId="0F7B2D68" w14:textId="0F746F10" w:rsidR="00062EC0" w:rsidRPr="002749ED" w:rsidRDefault="00062EC0" w:rsidP="001352CA">
      <w:pPr>
        <w:pStyle w:val="Listenabsatz"/>
        <w:numPr>
          <w:ilvl w:val="1"/>
          <w:numId w:val="16"/>
        </w:numPr>
        <w:spacing w:line="360" w:lineRule="auto"/>
        <w:rPr>
          <w:lang w:val="fr-FR"/>
        </w:rPr>
      </w:pPr>
      <w:r w:rsidRPr="0074107A">
        <w:rPr>
          <w:lang w:val="fr"/>
        </w:rPr>
        <w:t xml:space="preserve">La suppression d’une </w:t>
      </w:r>
      <w:r w:rsidR="002E06FF">
        <w:rPr>
          <w:lang w:val="fr"/>
        </w:rPr>
        <w:t>demande</w:t>
      </w:r>
      <w:r w:rsidR="002E06FF" w:rsidRPr="0074107A">
        <w:rPr>
          <w:lang w:val="fr"/>
        </w:rPr>
        <w:t xml:space="preserve"> </w:t>
      </w:r>
      <w:r w:rsidRPr="0074107A">
        <w:rPr>
          <w:lang w:val="fr"/>
        </w:rPr>
        <w:t>ne peut être effectuée qu’en fournissant un motif</w:t>
      </w:r>
    </w:p>
    <w:p w14:paraId="0389AA81" w14:textId="77F30100" w:rsidR="00062EC0" w:rsidRPr="002749ED" w:rsidRDefault="00062EC0" w:rsidP="001352CA">
      <w:pPr>
        <w:pStyle w:val="Listenabsatz"/>
        <w:numPr>
          <w:ilvl w:val="1"/>
          <w:numId w:val="16"/>
        </w:numPr>
        <w:spacing w:line="360" w:lineRule="auto"/>
        <w:rPr>
          <w:lang w:val="fr-FR"/>
        </w:rPr>
      </w:pPr>
      <w:r>
        <w:rPr>
          <w:noProof/>
          <w:lang w:val="fr"/>
        </w:rPr>
        <w:drawing>
          <wp:anchor distT="0" distB="0" distL="114300" distR="114300" simplePos="0" relativeHeight="251635750" behindDoc="0" locked="0" layoutInCell="1" allowOverlap="1" wp14:anchorId="763E2102" wp14:editId="28102BB0">
            <wp:simplePos x="0" y="0"/>
            <wp:positionH relativeFrom="column">
              <wp:posOffset>443564</wp:posOffset>
            </wp:positionH>
            <wp:positionV relativeFrom="paragraph">
              <wp:posOffset>230505</wp:posOffset>
            </wp:positionV>
            <wp:extent cx="165323" cy="172838"/>
            <wp:effectExtent l="0" t="0" r="6350"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65323" cy="172838"/>
                    </a:xfrm>
                    <a:prstGeom prst="rect">
                      <a:avLst/>
                    </a:prstGeom>
                  </pic:spPr>
                </pic:pic>
              </a:graphicData>
            </a:graphic>
          </wp:anchor>
        </w:drawing>
      </w:r>
      <w:r w:rsidRPr="003A5095">
        <w:rPr>
          <w:lang w:val="fr"/>
        </w:rPr>
        <w:t xml:space="preserve">Uniquement possible pour les </w:t>
      </w:r>
      <w:r w:rsidR="00B429F1">
        <w:rPr>
          <w:lang w:val="fr"/>
        </w:rPr>
        <w:t>demandes</w:t>
      </w:r>
      <w:r w:rsidR="00B429F1" w:rsidRPr="003A5095">
        <w:rPr>
          <w:lang w:val="fr"/>
        </w:rPr>
        <w:t xml:space="preserve"> </w:t>
      </w:r>
      <w:r w:rsidRPr="003A5095">
        <w:rPr>
          <w:lang w:val="fr"/>
        </w:rPr>
        <w:t>en statut « Ouvert »</w:t>
      </w:r>
    </w:p>
    <w:p w14:paraId="535EC16C" w14:textId="77777777" w:rsidR="00062EC0" w:rsidRPr="00CB5E8A" w:rsidRDefault="00062EC0" w:rsidP="001352CA">
      <w:pPr>
        <w:pStyle w:val="Listenabsatz"/>
        <w:numPr>
          <w:ilvl w:val="0"/>
          <w:numId w:val="16"/>
        </w:numPr>
        <w:spacing w:line="360" w:lineRule="auto"/>
        <w:rPr>
          <w:lang w:val="en-US"/>
        </w:rPr>
      </w:pPr>
      <w:r>
        <w:rPr>
          <w:lang w:val="fr"/>
        </w:rPr>
        <w:t xml:space="preserve">       Aperçu des entrées déjà demandées</w:t>
      </w:r>
    </w:p>
    <w:p w14:paraId="752F2CAA" w14:textId="5F771401" w:rsidR="00062EC0" w:rsidRPr="002749ED" w:rsidRDefault="00062EC0" w:rsidP="001352CA">
      <w:pPr>
        <w:pStyle w:val="Listenabsatz"/>
        <w:numPr>
          <w:ilvl w:val="1"/>
          <w:numId w:val="34"/>
        </w:numPr>
        <w:spacing w:line="360" w:lineRule="auto"/>
        <w:rPr>
          <w:lang w:val="fr-FR"/>
        </w:rPr>
      </w:pPr>
      <w:r>
        <w:rPr>
          <w:noProof/>
          <w:lang w:val="fr"/>
        </w:rPr>
        <w:drawing>
          <wp:anchor distT="0" distB="0" distL="114300" distR="114300" simplePos="0" relativeHeight="251635751" behindDoc="0" locked="0" layoutInCell="1" allowOverlap="1" wp14:anchorId="3A7DD7B6" wp14:editId="0F68D2C9">
            <wp:simplePos x="0" y="0"/>
            <wp:positionH relativeFrom="column">
              <wp:posOffset>443865</wp:posOffset>
            </wp:positionH>
            <wp:positionV relativeFrom="paragraph">
              <wp:posOffset>211344</wp:posOffset>
            </wp:positionV>
            <wp:extent cx="159889" cy="197510"/>
            <wp:effectExtent l="0" t="0" r="0" b="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889" cy="197510"/>
                    </a:xfrm>
                    <a:prstGeom prst="rect">
                      <a:avLst/>
                    </a:prstGeom>
                  </pic:spPr>
                </pic:pic>
              </a:graphicData>
            </a:graphic>
            <wp14:sizeRelH relativeFrom="margin">
              <wp14:pctWidth>0</wp14:pctWidth>
            </wp14:sizeRelH>
            <wp14:sizeRelV relativeFrom="margin">
              <wp14:pctHeight>0</wp14:pctHeight>
            </wp14:sizeRelV>
          </wp:anchor>
        </w:drawing>
      </w:r>
      <w:r>
        <w:rPr>
          <w:lang w:val="fr"/>
        </w:rPr>
        <w:t>Uniquement possible pour les demandes au statut « </w:t>
      </w:r>
      <w:r w:rsidR="007B1410">
        <w:rPr>
          <w:lang w:val="fr"/>
        </w:rPr>
        <w:t xml:space="preserve">Données transmises </w:t>
      </w:r>
      <w:r>
        <w:rPr>
          <w:lang w:val="fr"/>
        </w:rPr>
        <w:t>» et « Enregistré »</w:t>
      </w:r>
    </w:p>
    <w:p w14:paraId="2DD16D32" w14:textId="77777777" w:rsidR="00062EC0" w:rsidRPr="002749ED" w:rsidRDefault="00062EC0" w:rsidP="001352CA">
      <w:pPr>
        <w:pStyle w:val="Listenabsatz"/>
        <w:numPr>
          <w:ilvl w:val="0"/>
          <w:numId w:val="16"/>
        </w:numPr>
        <w:spacing w:line="360" w:lineRule="auto"/>
        <w:rPr>
          <w:lang w:val="fr-FR"/>
        </w:rPr>
      </w:pPr>
      <w:r>
        <w:rPr>
          <w:lang w:val="fr"/>
        </w:rPr>
        <w:t xml:space="preserve">       Télécharger la preuve d’immatriculation du propriétaire du véhicule</w:t>
      </w:r>
    </w:p>
    <w:p w14:paraId="2A90534B" w14:textId="0CA4A4B6" w:rsidR="004D18A1" w:rsidRPr="002749ED" w:rsidRDefault="00062EC0" w:rsidP="001352CA">
      <w:pPr>
        <w:pStyle w:val="Listenabsatz"/>
        <w:numPr>
          <w:ilvl w:val="1"/>
          <w:numId w:val="35"/>
        </w:numPr>
        <w:spacing w:line="360" w:lineRule="auto"/>
        <w:rPr>
          <w:lang w:val="fr-FR"/>
        </w:rPr>
      </w:pPr>
      <w:r>
        <w:rPr>
          <w:lang w:val="fr"/>
        </w:rPr>
        <w:t>Uniquement possible pour les demandes dans le statut « Enregistré »</w:t>
      </w:r>
      <w:r>
        <w:rPr>
          <w:noProof/>
          <w:lang w:val="fr"/>
        </w:rPr>
        <w:t xml:space="preserve"> et si le constructeur du véhicule fournit une impression correspondante</w:t>
      </w:r>
    </w:p>
    <w:p w14:paraId="0D586EFD" w14:textId="5BABA167" w:rsidR="005B1012" w:rsidRPr="002749ED" w:rsidRDefault="005B1012" w:rsidP="00252523">
      <w:pPr>
        <w:pStyle w:val="Listenabsatz"/>
        <w:tabs>
          <w:tab w:val="clear" w:pos="397"/>
          <w:tab w:val="clear" w:pos="794"/>
          <w:tab w:val="clear" w:pos="1191"/>
        </w:tabs>
        <w:spacing w:line="360" w:lineRule="auto"/>
        <w:ind w:left="0"/>
        <w:jc w:val="both"/>
        <w:rPr>
          <w:lang w:val="fr-FR"/>
        </w:rPr>
      </w:pPr>
      <w:r w:rsidRPr="004D18A1">
        <w:rPr>
          <w:lang w:val="fr"/>
        </w:rPr>
        <w:t xml:space="preserve">Il existe également une option pour filtrer les </w:t>
      </w:r>
      <w:r w:rsidR="00B429F1">
        <w:rPr>
          <w:lang w:val="fr"/>
        </w:rPr>
        <w:t>demandes</w:t>
      </w:r>
      <w:r w:rsidR="00B429F1" w:rsidRPr="004D18A1">
        <w:rPr>
          <w:lang w:val="fr"/>
        </w:rPr>
        <w:t xml:space="preserve"> </w:t>
      </w:r>
      <w:r w:rsidRPr="004D18A1">
        <w:rPr>
          <w:lang w:val="fr"/>
        </w:rPr>
        <w:t xml:space="preserve">dans le tableau de bord. Pour ce faire, cliquez sur le </w:t>
      </w:r>
      <w:proofErr w:type="spellStart"/>
      <w:r w:rsidRPr="004D18A1">
        <w:rPr>
          <w:lang w:val="fr"/>
        </w:rPr>
        <w:t>butto</w:t>
      </w:r>
      <w:r w:rsidR="00252523">
        <w:rPr>
          <w:lang w:val="fr"/>
        </w:rPr>
        <w:t>n</w:t>
      </w:r>
      <w:proofErr w:type="spellEnd"/>
      <w:r w:rsidR="00252523">
        <w:rPr>
          <w:lang w:val="fr"/>
        </w:rPr>
        <w:t xml:space="preserve"> </w:t>
      </w:r>
      <w:r w:rsidR="004965B5">
        <w:rPr>
          <w:b/>
          <w:bCs/>
          <w:lang w:val="fr"/>
        </w:rPr>
        <w:t>« Afficher le</w:t>
      </w:r>
      <w:r w:rsidR="00E01B0C">
        <w:rPr>
          <w:b/>
          <w:bCs/>
          <w:lang w:val="fr"/>
        </w:rPr>
        <w:t xml:space="preserve"> filtre » </w:t>
      </w:r>
      <w:r w:rsidRPr="004D18A1">
        <w:rPr>
          <w:lang w:val="fr"/>
        </w:rPr>
        <w:t>pour activer le filtre. En cliquant sur</w:t>
      </w:r>
      <w:r w:rsidR="00E01B0C">
        <w:rPr>
          <w:b/>
          <w:bCs/>
          <w:lang w:val="fr"/>
        </w:rPr>
        <w:t xml:space="preserve"> « Masquer le filtre »</w:t>
      </w:r>
      <w:r w:rsidRPr="004D18A1">
        <w:rPr>
          <w:lang w:val="fr"/>
        </w:rPr>
        <w:t>, le filtre disparaît à nouveau.</w:t>
      </w:r>
      <w:r>
        <w:rPr>
          <w:lang w:val="fr"/>
        </w:rPr>
        <w:t xml:space="preserve"> </w:t>
      </w:r>
      <w:r w:rsidR="002F27F5" w:rsidRPr="002F27F5">
        <w:rPr>
          <w:noProof/>
          <w:lang w:val="fr"/>
        </w:rPr>
        <w:t xml:space="preserve"> Pour annuler les paramètres du filtre, utilisez le bouton « Effacer le</w:t>
      </w:r>
      <w:r>
        <w:rPr>
          <w:lang w:val="fr"/>
        </w:rPr>
        <w:t xml:space="preserve"> </w:t>
      </w:r>
      <w:r w:rsidR="002F27F5" w:rsidRPr="002F27F5">
        <w:rPr>
          <w:b/>
          <w:bCs/>
          <w:noProof/>
          <w:lang w:val="fr"/>
        </w:rPr>
        <w:t>filtre »</w:t>
      </w:r>
      <w:r w:rsidR="002F27F5" w:rsidRPr="002F27F5">
        <w:rPr>
          <w:noProof/>
          <w:lang w:val="fr"/>
        </w:rPr>
        <w:t>.</w:t>
      </w:r>
    </w:p>
    <w:p w14:paraId="2D0D132A" w14:textId="5D4434F1" w:rsidR="001B4125" w:rsidRPr="00CD6639" w:rsidRDefault="00C87A60" w:rsidP="001B4125">
      <w:pPr>
        <w:pStyle w:val="berschrift2"/>
        <w:rPr>
          <w:lang w:val="fr-FR"/>
        </w:rPr>
      </w:pPr>
      <w:bookmarkStart w:id="21" w:name="_Toc115782304"/>
      <w:r w:rsidRPr="00C87A60">
        <w:rPr>
          <w:lang w:val="fr"/>
        </w:rPr>
        <w:t>Enregistrement des entrées ouvertes pendant</w:t>
      </w:r>
      <w:r w:rsidR="002745C2">
        <w:rPr>
          <w:lang w:val="fr"/>
        </w:rPr>
        <w:t xml:space="preserve"> </w:t>
      </w:r>
      <w:r>
        <w:rPr>
          <w:lang w:val="fr"/>
        </w:rPr>
        <w:t>l’édition</w:t>
      </w:r>
      <w:bookmarkEnd w:id="21"/>
    </w:p>
    <w:p w14:paraId="69FA2A4D" w14:textId="4F07E5C6" w:rsidR="00252523" w:rsidRPr="002749ED" w:rsidRDefault="00252523" w:rsidP="00252523">
      <w:pPr>
        <w:spacing w:line="360" w:lineRule="auto"/>
        <w:jc w:val="both"/>
        <w:rPr>
          <w:lang w:val="fr-FR"/>
        </w:rPr>
      </w:pPr>
      <w:r>
        <w:rPr>
          <w:noProof/>
          <w:lang w:val="fr"/>
        </w:rPr>
        <w:drawing>
          <wp:anchor distT="0" distB="0" distL="114300" distR="114300" simplePos="0" relativeHeight="251635754" behindDoc="0" locked="0" layoutInCell="1" allowOverlap="1" wp14:anchorId="744BA139" wp14:editId="436B2650">
            <wp:simplePos x="0" y="0"/>
            <wp:positionH relativeFrom="margin">
              <wp:align>left</wp:align>
            </wp:positionH>
            <wp:positionV relativeFrom="paragraph">
              <wp:posOffset>183886</wp:posOffset>
            </wp:positionV>
            <wp:extent cx="744855" cy="259080"/>
            <wp:effectExtent l="0" t="0" r="0" b="7620"/>
            <wp:wrapSquare wrapText="bothSides"/>
            <wp:docPr id="218" name="Grafik 2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4855" cy="259080"/>
                    </a:xfrm>
                    <a:prstGeom prst="rect">
                      <a:avLst/>
                    </a:prstGeom>
                  </pic:spPr>
                </pic:pic>
              </a:graphicData>
            </a:graphic>
            <wp14:sizeRelH relativeFrom="margin">
              <wp14:pctWidth>0</wp14:pctWidth>
            </wp14:sizeRelH>
            <wp14:sizeRelV relativeFrom="margin">
              <wp14:pctHeight>0</wp14:pctHeight>
            </wp14:sizeRelV>
          </wp:anchor>
        </w:drawing>
      </w:r>
      <w:r w:rsidR="009A6D4E" w:rsidRPr="002A4C04">
        <w:rPr>
          <w:lang w:val="fr"/>
        </w:rPr>
        <w:t xml:space="preserve">L’enregistrement de vos données saisies se fait automatiquement. </w:t>
      </w:r>
      <w:r w:rsidR="009A6D4E" w:rsidRPr="00794D3B">
        <w:rPr>
          <w:lang w:val="fr"/>
        </w:rPr>
        <w:t xml:space="preserve">Si vous souhaitez annuler l’édition, </w:t>
      </w:r>
      <w:r w:rsidR="009A6D4E">
        <w:rPr>
          <w:lang w:val="fr"/>
        </w:rPr>
        <w:t>cliquez</w:t>
      </w:r>
      <w:r w:rsidR="002745C2">
        <w:rPr>
          <w:lang w:val="fr"/>
        </w:rPr>
        <w:t xml:space="preserve"> sur le logo </w:t>
      </w:r>
      <w:r w:rsidR="009A6D4E">
        <w:rPr>
          <w:lang w:val="fr"/>
        </w:rPr>
        <w:t xml:space="preserve"> </w:t>
      </w:r>
      <w:r w:rsidR="009A6D4E" w:rsidRPr="00794D3B">
        <w:rPr>
          <w:lang w:val="fr"/>
        </w:rPr>
        <w:t xml:space="preserve">pour revenir au tableau de bord. </w:t>
      </w:r>
      <w:r>
        <w:rPr>
          <w:lang w:val="fr"/>
        </w:rPr>
        <w:t xml:space="preserve"> </w:t>
      </w:r>
      <w:r w:rsidR="009A6D4E">
        <w:rPr>
          <w:lang w:val="fr"/>
        </w:rPr>
        <w:t>Si vous avez confirmé les données saisies en cliquant sur</w:t>
      </w:r>
      <w:r w:rsidR="001A18FD">
        <w:rPr>
          <w:b/>
          <w:bCs/>
          <w:lang w:val="fr"/>
        </w:rPr>
        <w:t xml:space="preserve"> « Continuer », </w:t>
      </w:r>
      <w:r w:rsidR="009A6D4E" w:rsidRPr="00255E64">
        <w:rPr>
          <w:lang w:val="fr"/>
        </w:rPr>
        <w:t>vos entrées ont été enregistrées.</w:t>
      </w:r>
    </w:p>
    <w:p w14:paraId="68C6B578" w14:textId="7D06C3A7" w:rsidR="001B4125" w:rsidRPr="004B7690" w:rsidRDefault="009573A4" w:rsidP="001B4125">
      <w:pPr>
        <w:spacing w:line="360" w:lineRule="auto"/>
        <w:rPr>
          <w:lang w:val="fr-FR"/>
        </w:rPr>
      </w:pPr>
      <w:r>
        <w:rPr>
          <w:noProof/>
          <w:lang w:val="fr"/>
        </w:rPr>
        <mc:AlternateContent>
          <mc:Choice Requires="wps">
            <w:drawing>
              <wp:anchor distT="0" distB="0" distL="114300" distR="114300" simplePos="0" relativeHeight="251794568" behindDoc="0" locked="0" layoutInCell="1" allowOverlap="1" wp14:anchorId="58180D37" wp14:editId="1DA7E87B">
                <wp:simplePos x="0" y="0"/>
                <wp:positionH relativeFrom="margin">
                  <wp:posOffset>19050</wp:posOffset>
                </wp:positionH>
                <wp:positionV relativeFrom="paragraph">
                  <wp:posOffset>226695</wp:posOffset>
                </wp:positionV>
                <wp:extent cx="710565" cy="262890"/>
                <wp:effectExtent l="0" t="0" r="13335" b="22860"/>
                <wp:wrapNone/>
                <wp:docPr id="81" name="Rechteck 81"/>
                <wp:cNvGraphicFramePr/>
                <a:graphic xmlns:a="http://schemas.openxmlformats.org/drawingml/2006/main">
                  <a:graphicData uri="http://schemas.microsoft.com/office/word/2010/wordprocessingShape">
                    <wps:wsp>
                      <wps:cNvSpPr/>
                      <wps:spPr>
                        <a:xfrm>
                          <a:off x="0" y="0"/>
                          <a:ext cx="710565" cy="26289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03F1" id="Rechteck 81" o:spid="_x0000_s1026" style="position:absolute;margin-left:1.5pt;margin-top:17.85pt;width:55.95pt;height:20.7pt;z-index:251794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" filled="f" strokecolor="red" strokeweight="1pt">
                <v:textbox inset="2mm,2mm,2mm,2mm"/>
                <w10:wrap anchorx="margin"/>
              </v:rect>
            </w:pict>
          </mc:Fallback>
        </mc:AlternateContent>
      </w:r>
      <w:r w:rsidR="00EC00C5" w:rsidRPr="00EC00C5">
        <w:rPr>
          <w:noProof/>
          <w:lang w:val="fr"/>
        </w:rPr>
        <w:drawing>
          <wp:anchor distT="0" distB="0" distL="114300" distR="114300" simplePos="0" relativeHeight="251724936" behindDoc="0" locked="0" layoutInCell="1" allowOverlap="1" wp14:anchorId="053C33B4" wp14:editId="2E90556D">
            <wp:simplePos x="0" y="0"/>
            <wp:positionH relativeFrom="column">
              <wp:posOffset>5453325</wp:posOffset>
            </wp:positionH>
            <wp:positionV relativeFrom="paragraph">
              <wp:posOffset>24240</wp:posOffset>
            </wp:positionV>
            <wp:extent cx="357505" cy="166370"/>
            <wp:effectExtent l="0" t="0" r="4445" b="50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7505" cy="166370"/>
                    </a:xfrm>
                    <a:prstGeom prst="rect">
                      <a:avLst/>
                    </a:prstGeom>
                  </pic:spPr>
                </pic:pic>
              </a:graphicData>
            </a:graphic>
            <wp14:sizeRelH relativeFrom="margin">
              <wp14:pctWidth>0</wp14:pctWidth>
            </wp14:sizeRelH>
            <wp14:sizeRelV relativeFrom="margin">
              <wp14:pctHeight>0</wp14:pctHeight>
            </wp14:sizeRelV>
          </wp:anchor>
        </w:drawing>
      </w:r>
      <w:r w:rsidR="00EC00C5">
        <w:rPr>
          <w:noProof/>
          <w:lang w:val="fr"/>
        </w:rPr>
        <mc:AlternateContent>
          <mc:Choice Requires="wps">
            <w:drawing>
              <wp:anchor distT="0" distB="0" distL="114300" distR="114300" simplePos="0" relativeHeight="251723912" behindDoc="0" locked="0" layoutInCell="1" allowOverlap="1" wp14:anchorId="4A861675" wp14:editId="6739C6E6">
                <wp:simplePos x="0" y="0"/>
                <wp:positionH relativeFrom="column">
                  <wp:posOffset>5167078</wp:posOffset>
                </wp:positionH>
                <wp:positionV relativeFrom="paragraph">
                  <wp:posOffset>40640</wp:posOffset>
                </wp:positionV>
                <wp:extent cx="659958" cy="150468"/>
                <wp:effectExtent l="0" t="0" r="26035" b="21590"/>
                <wp:wrapNone/>
                <wp:docPr id="158" name="Rectangle 158"/>
                <wp:cNvGraphicFramePr/>
                <a:graphic xmlns:a="http://schemas.openxmlformats.org/drawingml/2006/main">
                  <a:graphicData uri="http://schemas.microsoft.com/office/word/2010/wordprocessingShape">
                    <wps:wsp>
                      <wps:cNvSpPr/>
                      <wps:spPr>
                        <a:xfrm>
                          <a:off x="0" y="0"/>
                          <a:ext cx="659958" cy="15046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F5A28A4" id="Rectangle 158" o:spid="_x0000_s1026" style="position:absolute;margin-left:406.85pt;margin-top:3.2pt;width:51.95pt;height:11.85pt;z-index:251723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" fillcolor="white [3212]" strokecolor="white [3212]" strokeweight=".5pt">
                <v:textbox inset="2mm,2mm,2mm,2mm"/>
              </v:rect>
            </w:pict>
          </mc:Fallback>
        </mc:AlternateContent>
      </w:r>
      <w:r w:rsidRPr="004B7690">
        <w:rPr>
          <w:noProof/>
          <w:lang w:val="fr-FR"/>
        </w:rPr>
        <w:t xml:space="preserve"> </w:t>
      </w:r>
      <w:r w:rsidRPr="009573A4">
        <w:rPr>
          <w:noProof/>
          <w:lang w:val="en-US"/>
        </w:rPr>
        <w:drawing>
          <wp:anchor distT="0" distB="0" distL="114300" distR="114300" simplePos="0" relativeHeight="251793544" behindDoc="0" locked="0" layoutInCell="1" allowOverlap="1" wp14:anchorId="289BA719" wp14:editId="06FCF5CB">
            <wp:simplePos x="0" y="0"/>
            <wp:positionH relativeFrom="column">
              <wp:posOffset>-3810</wp:posOffset>
            </wp:positionH>
            <wp:positionV relativeFrom="paragraph">
              <wp:posOffset>230505</wp:posOffset>
            </wp:positionV>
            <wp:extent cx="6299835" cy="2694305"/>
            <wp:effectExtent l="0" t="0" r="5715" b="0"/>
            <wp:wrapTopAndBottom/>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299835" cy="2694305"/>
                    </a:xfrm>
                    <a:prstGeom prst="rect">
                      <a:avLst/>
                    </a:prstGeom>
                  </pic:spPr>
                </pic:pic>
              </a:graphicData>
            </a:graphic>
          </wp:anchor>
        </w:drawing>
      </w:r>
    </w:p>
    <w:p w14:paraId="6F4BCC2F" w14:textId="08A399A3" w:rsidR="001B4125" w:rsidRDefault="001D768E" w:rsidP="001B4125">
      <w:pPr>
        <w:pStyle w:val="berschrift2"/>
      </w:pPr>
      <w:bookmarkStart w:id="22" w:name="_Toc115782305"/>
      <w:r>
        <w:rPr>
          <w:lang w:val="fr"/>
        </w:rPr>
        <w:lastRenderedPageBreak/>
        <w:t>Créer une nouvelle entrée</w:t>
      </w:r>
      <w:bookmarkEnd w:id="22"/>
    </w:p>
    <w:p w14:paraId="6BD43665" w14:textId="79764DC6" w:rsidR="001B4125" w:rsidRPr="00821834" w:rsidRDefault="001D768E" w:rsidP="001B4125">
      <w:pPr>
        <w:pStyle w:val="berschrift3"/>
      </w:pPr>
      <w:bookmarkStart w:id="23" w:name="_Toc115782306"/>
      <w:r>
        <w:rPr>
          <w:lang w:val="fr"/>
        </w:rPr>
        <w:t>Identification du véhicule</w:t>
      </w:r>
      <w:bookmarkEnd w:id="23"/>
    </w:p>
    <w:p w14:paraId="59F34F00" w14:textId="1BB587D2" w:rsidR="00252523" w:rsidRPr="002749ED" w:rsidRDefault="00DB2E74" w:rsidP="00D92BC2">
      <w:pPr>
        <w:jc w:val="both"/>
        <w:rPr>
          <w:noProof/>
          <w:lang w:val="fr-FR"/>
        </w:rPr>
      </w:pPr>
      <w:r>
        <w:rPr>
          <w:lang w:val="fr"/>
        </w:rPr>
        <w:t>Pour créer une nouvelle entrée, cliquez sur le bouton</w:t>
      </w:r>
      <w:r w:rsidR="001A18FD">
        <w:rPr>
          <w:b/>
          <w:bCs/>
          <w:lang w:val="fr"/>
        </w:rPr>
        <w:t xml:space="preserve"> « Nouvelle entrée » </w:t>
      </w:r>
      <w:r w:rsidRPr="00DD1FFB">
        <w:rPr>
          <w:lang w:val="fr"/>
        </w:rPr>
        <w:t>sur le tableau de bord pour les entrées de service.</w:t>
      </w:r>
    </w:p>
    <w:p w14:paraId="1795A390" w14:textId="77777777" w:rsidR="00AF4A1C" w:rsidRPr="002749ED" w:rsidRDefault="00AF4A1C" w:rsidP="00D92BC2">
      <w:pPr>
        <w:jc w:val="both"/>
        <w:rPr>
          <w:noProof/>
          <w:lang w:val="fr-FR"/>
        </w:rPr>
      </w:pPr>
    </w:p>
    <w:p w14:paraId="069D342C" w14:textId="4F0A3D5E" w:rsidR="0088156B" w:rsidRPr="002749ED" w:rsidRDefault="00252523" w:rsidP="00D92BC2">
      <w:pPr>
        <w:jc w:val="both"/>
        <w:rPr>
          <w:lang w:val="fr-FR"/>
        </w:rPr>
      </w:pPr>
      <w:r>
        <w:rPr>
          <w:lang w:val="fr"/>
        </w:rPr>
        <w:t>La première étape de la création d’un onglet « Identification du véhicule » s’ouvre.</w:t>
      </w:r>
    </w:p>
    <w:p w14:paraId="2123F35E" w14:textId="6D14BD80" w:rsidR="009D17B3" w:rsidRPr="002749ED" w:rsidRDefault="009D17B3" w:rsidP="00D92BC2">
      <w:pPr>
        <w:jc w:val="both"/>
        <w:rPr>
          <w:lang w:val="fr-FR"/>
        </w:rPr>
      </w:pPr>
    </w:p>
    <w:p w14:paraId="4BA12CED" w14:textId="3F69CE5A" w:rsidR="009D17B3" w:rsidRPr="002749ED" w:rsidRDefault="009D17B3" w:rsidP="00D92BC2">
      <w:pPr>
        <w:jc w:val="both"/>
        <w:rPr>
          <w:lang w:val="fr-FR"/>
        </w:rPr>
      </w:pPr>
      <w:r>
        <w:rPr>
          <w:b/>
          <w:bCs/>
          <w:lang w:val="fr"/>
        </w:rPr>
        <w:t xml:space="preserve">Remarque : </w:t>
      </w:r>
      <w:r w:rsidR="002F4CE1">
        <w:rPr>
          <w:lang w:val="fr"/>
        </w:rPr>
        <w:t xml:space="preserve">En tant qu’administrateur d’organisation, vous verrez la </w:t>
      </w:r>
      <w:r w:rsidR="00047FC0">
        <w:rPr>
          <w:lang w:val="fr"/>
        </w:rPr>
        <w:t>filiale</w:t>
      </w:r>
      <w:r w:rsidR="002F4CE1">
        <w:rPr>
          <w:lang w:val="fr"/>
        </w:rPr>
        <w:t xml:space="preserve"> à laquelle vous êtes actuellement affecté </w:t>
      </w:r>
      <w:r w:rsidR="005E2068">
        <w:rPr>
          <w:lang w:val="fr"/>
        </w:rPr>
        <w:t>dans la marge supérieure gauche</w:t>
      </w:r>
      <w:r w:rsidR="00452F50">
        <w:rPr>
          <w:lang w:val="fr"/>
        </w:rPr>
        <w:t>.</w:t>
      </w:r>
    </w:p>
    <w:p w14:paraId="7C8A865E" w14:textId="6225737F" w:rsidR="001B4125" w:rsidRPr="002749ED" w:rsidRDefault="001B4125" w:rsidP="001B4125">
      <w:pPr>
        <w:rPr>
          <w:lang w:val="fr-FR"/>
        </w:rPr>
      </w:pPr>
    </w:p>
    <w:commentRangeStart w:id="24"/>
    <w:p w14:paraId="6951BDE8" w14:textId="26FDB6DD" w:rsidR="001B4125" w:rsidRPr="002749ED" w:rsidRDefault="007215A8" w:rsidP="001B4125">
      <w:pPr>
        <w:rPr>
          <w:lang w:val="fr-FR"/>
        </w:rPr>
      </w:pPr>
      <w:r>
        <w:rPr>
          <w:noProof/>
          <w:lang w:val="fr"/>
        </w:rPr>
        <mc:AlternateContent>
          <mc:Choice Requires="wpg">
            <w:drawing>
              <wp:anchor distT="0" distB="0" distL="114300" distR="114300" simplePos="0" relativeHeight="251729032" behindDoc="0" locked="0" layoutInCell="1" allowOverlap="1" wp14:anchorId="6E5D0C28" wp14:editId="7229F157">
                <wp:simplePos x="0" y="0"/>
                <wp:positionH relativeFrom="column">
                  <wp:posOffset>452313</wp:posOffset>
                </wp:positionH>
                <wp:positionV relativeFrom="paragraph">
                  <wp:posOffset>18139</wp:posOffset>
                </wp:positionV>
                <wp:extent cx="5136515" cy="3259151"/>
                <wp:effectExtent l="0" t="0" r="6985" b="0"/>
                <wp:wrapNone/>
                <wp:docPr id="161" name="Group 161"/>
                <wp:cNvGraphicFramePr/>
                <a:graphic xmlns:a="http://schemas.openxmlformats.org/drawingml/2006/main">
                  <a:graphicData uri="http://schemas.microsoft.com/office/word/2010/wordprocessingGroup">
                    <wpg:wgp>
                      <wpg:cNvGrpSpPr/>
                      <wpg:grpSpPr>
                        <a:xfrm>
                          <a:off x="0" y="0"/>
                          <a:ext cx="5136515" cy="3259151"/>
                          <a:chOff x="0" y="0"/>
                          <a:chExt cx="5136515" cy="3259151"/>
                        </a:xfrm>
                      </wpg:grpSpPr>
                      <wpg:grpSp>
                        <wpg:cNvPr id="155" name="Group 155"/>
                        <wpg:cNvGrpSpPr/>
                        <wpg:grpSpPr>
                          <a:xfrm>
                            <a:off x="0" y="7951"/>
                            <a:ext cx="5136515" cy="3251200"/>
                            <a:chOff x="0" y="0"/>
                            <a:chExt cx="5136515" cy="3251200"/>
                          </a:xfrm>
                        </wpg:grpSpPr>
                        <wpg:grpSp>
                          <wpg:cNvPr id="18" name="Group 18"/>
                          <wpg:cNvGrpSpPr/>
                          <wpg:grpSpPr>
                            <a:xfrm>
                              <a:off x="0" y="0"/>
                              <a:ext cx="5136515" cy="3251200"/>
                              <a:chOff x="0" y="0"/>
                              <a:chExt cx="5136515" cy="3251200"/>
                            </a:xfrm>
                          </wpg:grpSpPr>
                          <pic:pic xmlns:pic="http://schemas.openxmlformats.org/drawingml/2006/picture">
                            <pic:nvPicPr>
                              <pic:cNvPr id="4" name="Picture 4" descr="Graphical user interface, text, application, email&#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6515" cy="3251200"/>
                              </a:xfrm>
                              <a:prstGeom prst="rect">
                                <a:avLst/>
                              </a:prstGeom>
                            </pic:spPr>
                          </pic:pic>
                          <wps:wsp>
                            <wps:cNvPr id="14" name="Rechteck 81"/>
                            <wps:cNvSpPr/>
                            <wps:spPr>
                              <a:xfrm>
                                <a:off x="95416" y="230588"/>
                                <a:ext cx="1248355" cy="151075"/>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pic:pic xmlns:pic="http://schemas.openxmlformats.org/drawingml/2006/picture">
                          <pic:nvPicPr>
                            <pic:cNvPr id="150" name="Picture 15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110825" y="23854"/>
                              <a:ext cx="635635" cy="156845"/>
                            </a:xfrm>
                            <a:prstGeom prst="rect">
                              <a:avLst/>
                            </a:prstGeom>
                          </pic:spPr>
                        </pic:pic>
                      </wpg:grpSp>
                      <wps:wsp>
                        <wps:cNvPr id="159" name="Rectangle 159"/>
                        <wps:cNvSpPr/>
                        <wps:spPr>
                          <a:xfrm>
                            <a:off x="4063117" y="39756"/>
                            <a:ext cx="652007" cy="9541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pic:pic xmlns:pic="http://schemas.openxmlformats.org/drawingml/2006/picture">
                        <pic:nvPicPr>
                          <pic:cNvPr id="160" name="Picture 1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420925" y="0"/>
                            <a:ext cx="324485" cy="150495"/>
                          </a:xfrm>
                          <a:prstGeom prst="rect">
                            <a:avLst/>
                          </a:prstGeom>
                        </pic:spPr>
                      </pic:pic>
                    </wpg:wgp>
                  </a:graphicData>
                </a:graphic>
              </wp:anchor>
            </w:drawing>
          </mc:Choice>
          <mc:Fallback>
            <w:pict>
              <v:group w14:anchorId="2114807E" id="Group 161" o:spid="_x0000_s1026" style="position:absolute;margin-left:35.6pt;margin-top:1.45pt;width:404.45pt;height:256.65pt;z-index:251729032" coordsize="51365,32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">
                <v:group id="Group 155" o:spid="_x0000_s1027" style="position:absolute;top:79;width:51365;height:32512" coordsize="51365,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8" o:spid="_x0000_s1028" style="position:absolute;width:51365;height:32512" coordsize="51365,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4" o:spid="_x0000_s1029" type="#_x0000_t75" alt="Graphical user interface, text, application, email&#10;&#10;Description automatically generated" style="position:absolute;width:51365;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">
                      <v:imagedata r:id="rId28" o:title="Graphical user interface, text, application, email&#10;&#10;Description automatically generated"/>
                    </v:shape>
                    <v:rect id="Rechteck 81" o:spid="_x0000_s1030" style="position:absolute;left:954;top:2305;width:1248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" filled="f" strokecolor="red" strokeweight="1pt">
                      <v:textbox inset="2mm,2mm,2mm,2mm"/>
                    </v:rect>
                  </v:group>
                  <v:shape id="Picture 150" o:spid="_x0000_s1031" type="#_x0000_t75" style="position:absolute;left:41108;top:238;width:6356;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">
                    <v:imagedata r:id="rId29" o:title=""/>
                  </v:shape>
                </v:group>
                <v:rect id="Rectangle 159" o:spid="_x0000_s1032" style="position:absolute;left:40631;top:397;width:652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" fillcolor="white [3212]" strokecolor="white [3212]" strokeweight=".5pt">
                  <v:textbox inset="2mm,2mm,2mm,2mm"/>
                </v:rect>
                <v:shape id="Picture 160" o:spid="_x0000_s1033" type="#_x0000_t75" style="position:absolute;left:44209;width:3245;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">
                  <v:imagedata r:id="rId30" o:title=""/>
                </v:shape>
              </v:group>
            </w:pict>
          </mc:Fallback>
        </mc:AlternateContent>
      </w:r>
      <w:commentRangeEnd w:id="24"/>
      <w:r w:rsidR="00740BBB">
        <w:rPr>
          <w:rStyle w:val="Kommentarzeichen"/>
          <w:rFonts w:asciiTheme="minorHAnsi" w:hAnsiTheme="minorHAnsi"/>
        </w:rPr>
        <w:commentReference w:id="24"/>
      </w:r>
    </w:p>
    <w:p w14:paraId="1A7F76D0" w14:textId="1E9E9102" w:rsidR="001B4125" w:rsidRPr="002749ED" w:rsidRDefault="001B4125" w:rsidP="00267169">
      <w:pPr>
        <w:jc w:val="center"/>
        <w:rPr>
          <w:lang w:val="fr-FR"/>
        </w:rPr>
      </w:pPr>
    </w:p>
    <w:p w14:paraId="725DE8BE" w14:textId="675720CF" w:rsidR="007A6CD6" w:rsidRPr="002749ED" w:rsidRDefault="007A6CD6" w:rsidP="00267169">
      <w:pPr>
        <w:jc w:val="center"/>
        <w:rPr>
          <w:lang w:val="fr-FR"/>
        </w:rPr>
      </w:pPr>
    </w:p>
    <w:p w14:paraId="556DEA70" w14:textId="46D2AC97" w:rsidR="007A6CD6" w:rsidRPr="002749ED" w:rsidRDefault="007A6CD6" w:rsidP="00267169">
      <w:pPr>
        <w:jc w:val="center"/>
        <w:rPr>
          <w:lang w:val="fr-FR"/>
        </w:rPr>
      </w:pPr>
    </w:p>
    <w:p w14:paraId="2DFC12CE" w14:textId="3A2B22F8" w:rsidR="007A6CD6" w:rsidRPr="002749ED" w:rsidRDefault="007A6CD6" w:rsidP="00267169">
      <w:pPr>
        <w:jc w:val="center"/>
        <w:rPr>
          <w:lang w:val="fr-FR"/>
        </w:rPr>
      </w:pPr>
    </w:p>
    <w:p w14:paraId="18B80218" w14:textId="06011A2E" w:rsidR="007A6CD6" w:rsidRPr="002749ED" w:rsidRDefault="007A6CD6" w:rsidP="00267169">
      <w:pPr>
        <w:jc w:val="center"/>
        <w:rPr>
          <w:lang w:val="fr-FR"/>
        </w:rPr>
      </w:pPr>
    </w:p>
    <w:p w14:paraId="1ADF81FA" w14:textId="1CD02060" w:rsidR="007A6CD6" w:rsidRPr="002749ED" w:rsidRDefault="007A6CD6" w:rsidP="00267169">
      <w:pPr>
        <w:jc w:val="center"/>
        <w:rPr>
          <w:lang w:val="fr-FR"/>
        </w:rPr>
      </w:pPr>
    </w:p>
    <w:p w14:paraId="4BB96416" w14:textId="47AEA586" w:rsidR="007A6CD6" w:rsidRPr="002749ED" w:rsidRDefault="007A6CD6" w:rsidP="00267169">
      <w:pPr>
        <w:jc w:val="center"/>
        <w:rPr>
          <w:lang w:val="fr-FR"/>
        </w:rPr>
      </w:pPr>
    </w:p>
    <w:p w14:paraId="48330C4A" w14:textId="5F553DF1" w:rsidR="007A6CD6" w:rsidRPr="002749ED" w:rsidRDefault="007A6CD6" w:rsidP="00267169">
      <w:pPr>
        <w:jc w:val="center"/>
        <w:rPr>
          <w:lang w:val="fr-FR"/>
        </w:rPr>
      </w:pPr>
    </w:p>
    <w:p w14:paraId="523D7FF8" w14:textId="0046C88E" w:rsidR="007A6CD6" w:rsidRPr="002749ED" w:rsidRDefault="007A6CD6" w:rsidP="00267169">
      <w:pPr>
        <w:jc w:val="center"/>
        <w:rPr>
          <w:lang w:val="fr-FR"/>
        </w:rPr>
      </w:pPr>
    </w:p>
    <w:p w14:paraId="21DC7BE1" w14:textId="77777777" w:rsidR="007A6CD6" w:rsidRPr="002749ED" w:rsidRDefault="007A6CD6" w:rsidP="00267169">
      <w:pPr>
        <w:jc w:val="center"/>
        <w:rPr>
          <w:lang w:val="fr-FR"/>
        </w:rPr>
      </w:pPr>
    </w:p>
    <w:p w14:paraId="0349246E" w14:textId="60FA4BCD" w:rsidR="007A6CD6" w:rsidRPr="002749ED" w:rsidRDefault="007A6CD6" w:rsidP="00267169">
      <w:pPr>
        <w:jc w:val="center"/>
        <w:rPr>
          <w:lang w:val="fr-FR"/>
        </w:rPr>
      </w:pPr>
    </w:p>
    <w:p w14:paraId="6BE67F03" w14:textId="77777777" w:rsidR="00E27C8A" w:rsidRPr="002749ED" w:rsidRDefault="00E27C8A" w:rsidP="00267169">
      <w:pPr>
        <w:jc w:val="center"/>
        <w:rPr>
          <w:lang w:val="fr-FR"/>
        </w:rPr>
      </w:pPr>
    </w:p>
    <w:p w14:paraId="13424790" w14:textId="4302F787" w:rsidR="00E27C8A" w:rsidRPr="002749ED" w:rsidRDefault="00E27C8A" w:rsidP="00267169">
      <w:pPr>
        <w:jc w:val="center"/>
        <w:rPr>
          <w:lang w:val="fr-FR"/>
        </w:rPr>
      </w:pPr>
    </w:p>
    <w:p w14:paraId="3BDA9612" w14:textId="4BBC09A1" w:rsidR="003E77CC" w:rsidRPr="002749ED" w:rsidRDefault="003E77CC" w:rsidP="00267169">
      <w:pPr>
        <w:jc w:val="center"/>
        <w:rPr>
          <w:lang w:val="fr-FR"/>
        </w:rPr>
      </w:pPr>
    </w:p>
    <w:p w14:paraId="07CA3E35" w14:textId="013A0E54" w:rsidR="003E77CC" w:rsidRPr="002749ED" w:rsidRDefault="003E77CC" w:rsidP="00267169">
      <w:pPr>
        <w:jc w:val="center"/>
        <w:rPr>
          <w:lang w:val="fr-FR"/>
        </w:rPr>
      </w:pPr>
    </w:p>
    <w:p w14:paraId="1766557A" w14:textId="77777777" w:rsidR="00E27C8A" w:rsidRPr="002749ED" w:rsidRDefault="00E27C8A" w:rsidP="00267169">
      <w:pPr>
        <w:jc w:val="center"/>
        <w:rPr>
          <w:lang w:val="fr-FR"/>
        </w:rPr>
      </w:pPr>
    </w:p>
    <w:p w14:paraId="6491DDBF" w14:textId="77777777" w:rsidR="00E27C8A" w:rsidRPr="002749ED" w:rsidRDefault="00E27C8A" w:rsidP="00267169">
      <w:pPr>
        <w:jc w:val="center"/>
        <w:rPr>
          <w:lang w:val="fr-FR"/>
        </w:rPr>
      </w:pPr>
    </w:p>
    <w:p w14:paraId="38098481" w14:textId="77777777" w:rsidR="007A6CD6" w:rsidRPr="002749ED" w:rsidRDefault="007A6CD6" w:rsidP="00267169">
      <w:pPr>
        <w:jc w:val="center"/>
        <w:rPr>
          <w:lang w:val="fr-FR"/>
        </w:rPr>
      </w:pPr>
    </w:p>
    <w:p w14:paraId="3BA52713" w14:textId="6826372D" w:rsidR="007A6CD6" w:rsidRPr="002749ED" w:rsidRDefault="007A6CD6" w:rsidP="00267169">
      <w:pPr>
        <w:jc w:val="center"/>
        <w:rPr>
          <w:lang w:val="fr-FR"/>
        </w:rPr>
      </w:pPr>
    </w:p>
    <w:p w14:paraId="1D1F9773" w14:textId="512781ED" w:rsidR="00493C08" w:rsidRPr="002749ED" w:rsidRDefault="00493C08" w:rsidP="00267169">
      <w:pPr>
        <w:jc w:val="center"/>
        <w:rPr>
          <w:lang w:val="fr-FR"/>
        </w:rPr>
      </w:pPr>
    </w:p>
    <w:p w14:paraId="43FD4024" w14:textId="6592855C" w:rsidR="00493C08" w:rsidRPr="002749ED" w:rsidRDefault="00493C08" w:rsidP="00267169">
      <w:pPr>
        <w:jc w:val="center"/>
        <w:rPr>
          <w:lang w:val="fr-FR"/>
        </w:rPr>
      </w:pPr>
    </w:p>
    <w:p w14:paraId="411303EC" w14:textId="6AB95D8A" w:rsidR="00493C08" w:rsidRPr="002749ED" w:rsidRDefault="00493C08" w:rsidP="00267169">
      <w:pPr>
        <w:jc w:val="center"/>
        <w:rPr>
          <w:lang w:val="fr-FR"/>
        </w:rPr>
      </w:pPr>
    </w:p>
    <w:p w14:paraId="00853FA2" w14:textId="2249CD7A" w:rsidR="00493C08" w:rsidRPr="002749ED" w:rsidRDefault="004B7690" w:rsidP="00267169">
      <w:pPr>
        <w:jc w:val="center"/>
        <w:rPr>
          <w:lang w:val="fr-FR"/>
        </w:rPr>
      </w:pPr>
      <w:commentRangeStart w:id="25"/>
      <w:r w:rsidRPr="004B7690">
        <w:rPr>
          <w:noProof/>
          <w:lang w:val="fr-FR"/>
        </w:rPr>
        <w:lastRenderedPageBreak/>
        <w:drawing>
          <wp:inline distT="0" distB="0" distL="0" distR="0" wp14:anchorId="045C7F37" wp14:editId="1BA2AD8A">
            <wp:extent cx="6299835" cy="4519930"/>
            <wp:effectExtent l="0" t="0" r="5715" b="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35"/>
                    <a:stretch>
                      <a:fillRect/>
                    </a:stretch>
                  </pic:blipFill>
                  <pic:spPr>
                    <a:xfrm>
                      <a:off x="0" y="0"/>
                      <a:ext cx="6299835" cy="4519930"/>
                    </a:xfrm>
                    <a:prstGeom prst="rect">
                      <a:avLst/>
                    </a:prstGeom>
                  </pic:spPr>
                </pic:pic>
              </a:graphicData>
            </a:graphic>
          </wp:inline>
        </w:drawing>
      </w:r>
      <w:commentRangeEnd w:id="25"/>
      <w:r w:rsidR="004A6AA5">
        <w:rPr>
          <w:rStyle w:val="Kommentarzeichen"/>
          <w:rFonts w:asciiTheme="minorHAnsi" w:hAnsiTheme="minorHAnsi"/>
        </w:rPr>
        <w:commentReference w:id="25"/>
      </w:r>
    </w:p>
    <w:p w14:paraId="3C448285" w14:textId="2B4FF5FB" w:rsidR="00493C08" w:rsidRPr="002749ED" w:rsidRDefault="00493C08" w:rsidP="00267169">
      <w:pPr>
        <w:jc w:val="center"/>
        <w:rPr>
          <w:lang w:val="fr-FR"/>
        </w:rPr>
      </w:pPr>
    </w:p>
    <w:p w14:paraId="359C6F42" w14:textId="4D64FEFB" w:rsidR="00493C08" w:rsidRPr="002749ED" w:rsidRDefault="00493C08" w:rsidP="00267169">
      <w:pPr>
        <w:jc w:val="center"/>
        <w:rPr>
          <w:lang w:val="fr-FR"/>
        </w:rPr>
      </w:pPr>
    </w:p>
    <w:p w14:paraId="3696D261" w14:textId="53119BFE" w:rsidR="00493C08" w:rsidRPr="002749ED" w:rsidRDefault="00493C08" w:rsidP="00267169">
      <w:pPr>
        <w:jc w:val="center"/>
        <w:rPr>
          <w:lang w:val="fr-FR"/>
        </w:rPr>
      </w:pPr>
    </w:p>
    <w:p w14:paraId="659A476C" w14:textId="6AB2E681" w:rsidR="00493C08" w:rsidRPr="002749ED" w:rsidRDefault="00493C08" w:rsidP="00267169">
      <w:pPr>
        <w:jc w:val="center"/>
        <w:rPr>
          <w:lang w:val="fr-FR"/>
        </w:rPr>
      </w:pPr>
    </w:p>
    <w:p w14:paraId="6C41CEC2" w14:textId="33A5D7E5" w:rsidR="00493C08" w:rsidRPr="002749ED" w:rsidRDefault="00493C08" w:rsidP="00267169">
      <w:pPr>
        <w:jc w:val="center"/>
        <w:rPr>
          <w:lang w:val="fr-FR"/>
        </w:rPr>
      </w:pPr>
    </w:p>
    <w:p w14:paraId="7C5849EC" w14:textId="6218EBDA" w:rsidR="00493C08" w:rsidRPr="002749ED" w:rsidRDefault="00493C08" w:rsidP="00267169">
      <w:pPr>
        <w:jc w:val="center"/>
        <w:rPr>
          <w:lang w:val="fr-FR"/>
        </w:rPr>
      </w:pPr>
    </w:p>
    <w:p w14:paraId="711CF39E" w14:textId="7EBAE40A" w:rsidR="00493C08" w:rsidRPr="002749ED" w:rsidRDefault="00493C08" w:rsidP="00267169">
      <w:pPr>
        <w:jc w:val="center"/>
        <w:rPr>
          <w:lang w:val="fr-FR"/>
        </w:rPr>
      </w:pPr>
    </w:p>
    <w:p w14:paraId="62CB4659" w14:textId="6CA5851A" w:rsidR="00493C08" w:rsidRPr="002749ED" w:rsidRDefault="00493C08" w:rsidP="00267169">
      <w:pPr>
        <w:jc w:val="center"/>
        <w:rPr>
          <w:lang w:val="fr-FR"/>
        </w:rPr>
      </w:pPr>
    </w:p>
    <w:p w14:paraId="24F01D79" w14:textId="2AA77B82" w:rsidR="00364788" w:rsidRPr="002749ED" w:rsidRDefault="00364788" w:rsidP="00267169">
      <w:pPr>
        <w:jc w:val="center"/>
        <w:rPr>
          <w:lang w:val="fr-FR"/>
        </w:rPr>
      </w:pPr>
    </w:p>
    <w:p w14:paraId="7639E7D1" w14:textId="267F229B" w:rsidR="00364788" w:rsidRPr="002749ED" w:rsidRDefault="00364788" w:rsidP="00267169">
      <w:pPr>
        <w:jc w:val="center"/>
        <w:rPr>
          <w:lang w:val="fr-FR"/>
        </w:rPr>
      </w:pPr>
    </w:p>
    <w:p w14:paraId="765F5A83" w14:textId="43205B5C" w:rsidR="00364788" w:rsidRPr="002749ED" w:rsidRDefault="00364788" w:rsidP="00267169">
      <w:pPr>
        <w:jc w:val="center"/>
        <w:rPr>
          <w:lang w:val="fr-FR"/>
        </w:rPr>
      </w:pPr>
    </w:p>
    <w:p w14:paraId="4B5DB75B" w14:textId="654FFD37" w:rsidR="00364788" w:rsidRPr="002749ED" w:rsidRDefault="00364788" w:rsidP="00267169">
      <w:pPr>
        <w:jc w:val="center"/>
        <w:rPr>
          <w:lang w:val="fr-FR"/>
        </w:rPr>
      </w:pPr>
    </w:p>
    <w:p w14:paraId="48B21B0B" w14:textId="73C45CB2" w:rsidR="00364788" w:rsidRPr="002749ED" w:rsidRDefault="00364788" w:rsidP="00267169">
      <w:pPr>
        <w:jc w:val="center"/>
        <w:rPr>
          <w:lang w:val="fr-FR"/>
        </w:rPr>
      </w:pPr>
    </w:p>
    <w:p w14:paraId="4F25017D" w14:textId="73E68B94" w:rsidR="00364788" w:rsidRPr="002749ED" w:rsidRDefault="00364788" w:rsidP="00364788">
      <w:pPr>
        <w:pStyle w:val="berschrift4"/>
        <w:rPr>
          <w:sz w:val="28"/>
          <w:szCs w:val="24"/>
          <w:lang w:val="fr-FR"/>
        </w:rPr>
      </w:pPr>
      <w:bookmarkStart w:id="26" w:name="_Toc115782307"/>
      <w:r w:rsidRPr="00063C1D">
        <w:rPr>
          <w:sz w:val="28"/>
          <w:szCs w:val="24"/>
          <w:lang w:val="fr"/>
        </w:rPr>
        <w:t>Identification du véhicule spécifique au pays</w:t>
      </w:r>
      <w:bookmarkEnd w:id="26"/>
    </w:p>
    <w:p w14:paraId="6E85A480" w14:textId="245324EB" w:rsidR="00063C1D" w:rsidRPr="002749ED" w:rsidRDefault="00B746C7" w:rsidP="00B746C7">
      <w:pPr>
        <w:spacing w:line="360" w:lineRule="auto"/>
        <w:jc w:val="both"/>
        <w:rPr>
          <w:lang w:val="fr-FR"/>
        </w:rPr>
      </w:pPr>
      <w:r w:rsidRPr="00B746C7">
        <w:rPr>
          <w:lang w:val="fr"/>
        </w:rPr>
        <w:t xml:space="preserve">Dans le cas où vous souhaitez entrer dans le service sur un véhicule qui n’est pas enregistré dans le pays de votre organisation, vous avez la possibilité de sélectionner l’identification du véhicule en conséquence via la liste déroulante du drapeau. Le système utilise ensuite automatiquement les informations nécessaires à </w:t>
      </w:r>
      <w:r w:rsidRPr="00B746C7">
        <w:rPr>
          <w:lang w:val="fr"/>
        </w:rPr>
        <w:lastRenderedPageBreak/>
        <w:t>l’identification du véhicule (par exemple, le HSN/TSN en DE / AT, le numéro d’immatriculation en NO et le type suisse en CH, etc.).</w:t>
      </w:r>
    </w:p>
    <w:commentRangeStart w:id="27"/>
    <w:p w14:paraId="71DDD55F" w14:textId="7BC09061" w:rsidR="00FA1956" w:rsidRPr="002749ED" w:rsidRDefault="00E9294B" w:rsidP="00FA1956">
      <w:pPr>
        <w:rPr>
          <w:lang w:val="fr-FR"/>
        </w:rPr>
      </w:pPr>
      <w:r>
        <w:rPr>
          <w:noProof/>
          <w:lang w:val="fr"/>
        </w:rPr>
        <mc:AlternateContent>
          <mc:Choice Requires="wpg">
            <w:drawing>
              <wp:anchor distT="0" distB="0" distL="114300" distR="114300" simplePos="0" relativeHeight="251655305" behindDoc="0" locked="0" layoutInCell="1" allowOverlap="1" wp14:anchorId="256FC390" wp14:editId="326CFB74">
                <wp:simplePos x="0" y="0"/>
                <wp:positionH relativeFrom="column">
                  <wp:posOffset>-911</wp:posOffset>
                </wp:positionH>
                <wp:positionV relativeFrom="paragraph">
                  <wp:posOffset>22087</wp:posOffset>
                </wp:positionV>
                <wp:extent cx="6299835" cy="3569970"/>
                <wp:effectExtent l="0" t="0" r="5715" b="0"/>
                <wp:wrapNone/>
                <wp:docPr id="27" name="Group 27"/>
                <wp:cNvGraphicFramePr/>
                <a:graphic xmlns:a="http://schemas.openxmlformats.org/drawingml/2006/main">
                  <a:graphicData uri="http://schemas.microsoft.com/office/word/2010/wordprocessingGroup">
                    <wpg:wgp>
                      <wpg:cNvGrpSpPr/>
                      <wpg:grpSpPr>
                        <a:xfrm>
                          <a:off x="0" y="0"/>
                          <a:ext cx="6299835" cy="3569970"/>
                          <a:chOff x="0" y="0"/>
                          <a:chExt cx="6299835" cy="3569970"/>
                        </a:xfrm>
                      </wpg:grpSpPr>
                      <pic:pic xmlns:pic="http://schemas.openxmlformats.org/drawingml/2006/picture">
                        <pic:nvPicPr>
                          <pic:cNvPr id="20" name="Picture 20" descr="Graphical user interface, text, application, email&#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b="2997"/>
                          <a:stretch/>
                        </pic:blipFill>
                        <pic:spPr bwMode="auto">
                          <a:xfrm>
                            <a:off x="0" y="0"/>
                            <a:ext cx="6299835" cy="3569970"/>
                          </a:xfrm>
                          <a:prstGeom prst="rect">
                            <a:avLst/>
                          </a:prstGeom>
                          <a:ln>
                            <a:noFill/>
                          </a:ln>
                          <a:extLst>
                            <a:ext uri="{53640926-AAD7-44D8-BBD7-CCE9431645EC}">
                              <a14:shadowObscured xmlns:a14="http://schemas.microsoft.com/office/drawing/2010/main"/>
                            </a:ext>
                          </a:extLst>
                        </pic:spPr>
                      </pic:pic>
                      <wps:wsp>
                        <wps:cNvPr id="21" name="Rechteck 81"/>
                        <wps:cNvSpPr/>
                        <wps:spPr>
                          <a:xfrm>
                            <a:off x="2130949" y="1653871"/>
                            <a:ext cx="4079020" cy="405517"/>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23" name="Rechteck 81"/>
                        <wps:cNvSpPr/>
                        <wps:spPr>
                          <a:xfrm>
                            <a:off x="2154803" y="882595"/>
                            <a:ext cx="636105" cy="604299"/>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6864A771" id="Group 27" o:spid="_x0000_s1026" style="position:absolute;margin-left:-.05pt;margin-top:1.75pt;width:496.05pt;height:281.1pt;z-index:251655305" coordsize="62998,35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">
                <v:shape id="Picture 20" o:spid="_x0000_s1027" type="#_x0000_t75" alt="Graphical user interface, text, application, email&#10;&#10;Description automatically generated" style="position:absolute;width:62998;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">
                  <v:imagedata r:id="rId37" o:title="Graphical user interface, text, application, email&#10;&#10;Description automatically generated" cropbottom="1964f"/>
                </v:shape>
                <v:rect id="Rechteck 81" o:spid="_x0000_s1028" style="position:absolute;left:21309;top:16538;width:4079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" filled="f" strokecolor="red" strokeweight="1pt">
                  <v:textbox inset="2mm,2mm,2mm,2mm"/>
                </v:rect>
                <v:rect id="Rechteck 81" o:spid="_x0000_s1029" style="position:absolute;left:21548;top:8825;width:6361;height: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" filled="f" strokecolor="red" strokeweight="1pt">
                  <v:textbox inset="2mm,2mm,2mm,2mm"/>
                </v:rect>
              </v:group>
            </w:pict>
          </mc:Fallback>
        </mc:AlternateContent>
      </w:r>
      <w:commentRangeEnd w:id="27"/>
      <w:r w:rsidR="0024273C">
        <w:rPr>
          <w:rStyle w:val="Kommentarzeichen"/>
          <w:rFonts w:asciiTheme="minorHAnsi" w:hAnsiTheme="minorHAnsi"/>
        </w:rPr>
        <w:commentReference w:id="27"/>
      </w:r>
    </w:p>
    <w:p w14:paraId="15B03AAF" w14:textId="47B94E33" w:rsidR="00FA1956" w:rsidRPr="002749ED" w:rsidRDefault="00FA1956" w:rsidP="00FA1956">
      <w:pPr>
        <w:rPr>
          <w:lang w:val="fr-FR"/>
        </w:rPr>
      </w:pPr>
    </w:p>
    <w:p w14:paraId="28C3F98F" w14:textId="2B2CAF8B" w:rsidR="00FA1956" w:rsidRPr="002749ED" w:rsidRDefault="00FA1956" w:rsidP="00FA1956">
      <w:pPr>
        <w:rPr>
          <w:lang w:val="fr-FR"/>
        </w:rPr>
      </w:pPr>
    </w:p>
    <w:p w14:paraId="6C57387E" w14:textId="2B515B0D" w:rsidR="00FA1956" w:rsidRPr="002749ED" w:rsidRDefault="00FA1956" w:rsidP="00FA1956">
      <w:pPr>
        <w:rPr>
          <w:lang w:val="fr-FR"/>
        </w:rPr>
      </w:pPr>
    </w:p>
    <w:p w14:paraId="1D6FC2BD" w14:textId="2A848680" w:rsidR="00FA1956" w:rsidRPr="002749ED" w:rsidRDefault="00FA1956" w:rsidP="00FA1956">
      <w:pPr>
        <w:rPr>
          <w:lang w:val="fr-FR"/>
        </w:rPr>
      </w:pPr>
    </w:p>
    <w:p w14:paraId="704EC86C" w14:textId="5ADFE818" w:rsidR="00FA1956" w:rsidRPr="002749ED" w:rsidRDefault="00FA1956" w:rsidP="00FA1956">
      <w:pPr>
        <w:rPr>
          <w:lang w:val="fr-FR"/>
        </w:rPr>
      </w:pPr>
    </w:p>
    <w:p w14:paraId="5806E316" w14:textId="00AD3194" w:rsidR="00FA1956" w:rsidRPr="002749ED" w:rsidRDefault="00FA1956" w:rsidP="00FA1956">
      <w:pPr>
        <w:rPr>
          <w:lang w:val="fr-FR"/>
        </w:rPr>
      </w:pPr>
    </w:p>
    <w:p w14:paraId="6927DF47" w14:textId="1F249085" w:rsidR="00FA1956" w:rsidRPr="002749ED" w:rsidRDefault="00FA1956" w:rsidP="00FA1956">
      <w:pPr>
        <w:rPr>
          <w:lang w:val="fr-FR"/>
        </w:rPr>
      </w:pPr>
    </w:p>
    <w:p w14:paraId="51D8E541" w14:textId="27FE8133" w:rsidR="00FA1956" w:rsidRPr="002749ED" w:rsidRDefault="00FA1956" w:rsidP="00FA1956">
      <w:pPr>
        <w:rPr>
          <w:lang w:val="fr-FR"/>
        </w:rPr>
      </w:pPr>
    </w:p>
    <w:p w14:paraId="0BFFFCFB" w14:textId="51BD52B5" w:rsidR="00FA1956" w:rsidRPr="002749ED" w:rsidRDefault="00FA1956" w:rsidP="00FA1956">
      <w:pPr>
        <w:rPr>
          <w:lang w:val="fr-FR"/>
        </w:rPr>
      </w:pPr>
    </w:p>
    <w:p w14:paraId="6113F40A" w14:textId="4655F709" w:rsidR="00FA1956" w:rsidRPr="002749ED" w:rsidRDefault="00FA1956" w:rsidP="00FA1956">
      <w:pPr>
        <w:rPr>
          <w:lang w:val="fr-FR"/>
        </w:rPr>
      </w:pPr>
    </w:p>
    <w:p w14:paraId="13003E1C" w14:textId="5850F5A7" w:rsidR="00FA1956" w:rsidRPr="002749ED" w:rsidRDefault="00FA1956" w:rsidP="00FA1956">
      <w:pPr>
        <w:rPr>
          <w:lang w:val="fr-FR"/>
        </w:rPr>
      </w:pPr>
    </w:p>
    <w:p w14:paraId="50E6A6D1" w14:textId="3B9A7891" w:rsidR="00FA1956" w:rsidRPr="002749ED" w:rsidRDefault="00FA1956" w:rsidP="00FA1956">
      <w:pPr>
        <w:rPr>
          <w:lang w:val="fr-FR"/>
        </w:rPr>
      </w:pPr>
    </w:p>
    <w:p w14:paraId="301027F2" w14:textId="29F33414" w:rsidR="00FA1956" w:rsidRPr="002749ED" w:rsidRDefault="00FA1956" w:rsidP="00FA1956">
      <w:pPr>
        <w:rPr>
          <w:lang w:val="fr-FR"/>
        </w:rPr>
      </w:pPr>
    </w:p>
    <w:p w14:paraId="7221A7D3" w14:textId="6530CB48" w:rsidR="0083768C" w:rsidRPr="002749ED" w:rsidRDefault="0083768C" w:rsidP="00FA1956">
      <w:pPr>
        <w:rPr>
          <w:lang w:val="fr-FR"/>
        </w:rPr>
      </w:pPr>
    </w:p>
    <w:p w14:paraId="1BF375BB" w14:textId="77777777" w:rsidR="0083768C" w:rsidRPr="002749ED" w:rsidRDefault="0083768C" w:rsidP="00FA1956">
      <w:pPr>
        <w:rPr>
          <w:lang w:val="fr-FR"/>
        </w:rPr>
      </w:pPr>
    </w:p>
    <w:p w14:paraId="0719B930" w14:textId="00E21DD0" w:rsidR="00FA1956" w:rsidRPr="002749ED" w:rsidRDefault="00FA1956" w:rsidP="00FA1956">
      <w:pPr>
        <w:rPr>
          <w:lang w:val="fr-FR"/>
        </w:rPr>
      </w:pPr>
    </w:p>
    <w:p w14:paraId="7D9E70F4" w14:textId="458A79DA" w:rsidR="00FA1956" w:rsidRPr="002749ED" w:rsidRDefault="00FA1956" w:rsidP="00FA1956">
      <w:pPr>
        <w:rPr>
          <w:lang w:val="fr-FR"/>
        </w:rPr>
      </w:pPr>
    </w:p>
    <w:p w14:paraId="7E34E353" w14:textId="47E626D3" w:rsidR="00FA1956" w:rsidRPr="002749ED" w:rsidRDefault="00FA1956" w:rsidP="00FA1956">
      <w:pPr>
        <w:rPr>
          <w:lang w:val="fr-FR"/>
        </w:rPr>
      </w:pPr>
    </w:p>
    <w:p w14:paraId="3A297EFA" w14:textId="64F9074C" w:rsidR="00FA1956" w:rsidRPr="002749ED" w:rsidRDefault="00FA1956" w:rsidP="00FA1956">
      <w:pPr>
        <w:rPr>
          <w:lang w:val="fr-FR"/>
        </w:rPr>
      </w:pPr>
    </w:p>
    <w:p w14:paraId="4099DD94" w14:textId="69D650FA" w:rsidR="00FA1956" w:rsidRPr="002749ED" w:rsidRDefault="00FA1956" w:rsidP="00FA1956">
      <w:pPr>
        <w:rPr>
          <w:lang w:val="fr-FR"/>
        </w:rPr>
      </w:pPr>
    </w:p>
    <w:p w14:paraId="5DED7B55" w14:textId="4AE839DC" w:rsidR="00FA1956" w:rsidRDefault="00FA1956" w:rsidP="00FA1956">
      <w:pPr>
        <w:rPr>
          <w:lang w:val="fr-FR"/>
        </w:rPr>
      </w:pPr>
    </w:p>
    <w:p w14:paraId="4A0085A3" w14:textId="0DA99F12" w:rsidR="004B7690" w:rsidRPr="002749ED" w:rsidRDefault="004B7690" w:rsidP="00FA1956">
      <w:pPr>
        <w:rPr>
          <w:lang w:val="fr-FR"/>
        </w:rPr>
      </w:pPr>
      <w:r w:rsidRPr="004B7690">
        <w:rPr>
          <w:noProof/>
          <w:lang w:val="fr-FR"/>
        </w:rPr>
        <w:lastRenderedPageBreak/>
        <w:drawing>
          <wp:inline distT="0" distB="0" distL="0" distR="0" wp14:anchorId="3F483514" wp14:editId="0065D960">
            <wp:extent cx="6299835" cy="4672330"/>
            <wp:effectExtent l="0" t="0" r="5715"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8"/>
                    <a:stretch>
                      <a:fillRect/>
                    </a:stretch>
                  </pic:blipFill>
                  <pic:spPr>
                    <a:xfrm>
                      <a:off x="0" y="0"/>
                      <a:ext cx="6299835" cy="4672330"/>
                    </a:xfrm>
                    <a:prstGeom prst="rect">
                      <a:avLst/>
                    </a:prstGeom>
                  </pic:spPr>
                </pic:pic>
              </a:graphicData>
            </a:graphic>
          </wp:inline>
        </w:drawing>
      </w:r>
    </w:p>
    <w:p w14:paraId="1A9477A5" w14:textId="77777777" w:rsidR="00FA1956" w:rsidRPr="002749ED" w:rsidRDefault="00FA1956" w:rsidP="009E75D6">
      <w:pPr>
        <w:spacing w:line="360" w:lineRule="auto"/>
        <w:rPr>
          <w:lang w:val="fr-FR"/>
        </w:rPr>
      </w:pPr>
    </w:p>
    <w:p w14:paraId="01F3E48E" w14:textId="2CD6675F" w:rsidR="00FA1956" w:rsidRPr="002749ED" w:rsidRDefault="0083768C" w:rsidP="009E75D6">
      <w:pPr>
        <w:spacing w:line="360" w:lineRule="auto"/>
        <w:rPr>
          <w:lang w:val="fr-FR"/>
        </w:rPr>
      </w:pPr>
      <w:r>
        <w:rPr>
          <w:b/>
          <w:bCs/>
          <w:lang w:val="fr"/>
        </w:rPr>
        <w:t xml:space="preserve">Remarque : </w:t>
      </w:r>
      <w:r>
        <w:rPr>
          <w:lang w:val="fr"/>
        </w:rPr>
        <w:t xml:space="preserve">Une identification de véhicule spécifique à un pays n’est actuellement disponible que pour l’Allemagne et l’Autriche, la </w:t>
      </w:r>
      <w:r w:rsidR="00F9479B">
        <w:rPr>
          <w:lang w:val="fr"/>
        </w:rPr>
        <w:t xml:space="preserve">Suisse et la Norvège. </w:t>
      </w:r>
    </w:p>
    <w:p w14:paraId="38488506" w14:textId="2509EEE6" w:rsidR="00F9479B" w:rsidRDefault="00F9479B" w:rsidP="009E75D6">
      <w:pPr>
        <w:spacing w:line="360" w:lineRule="auto"/>
        <w:rPr>
          <w:lang w:val="en-US"/>
        </w:rPr>
      </w:pPr>
      <w:r>
        <w:rPr>
          <w:b/>
          <w:bCs/>
          <w:lang w:val="fr"/>
        </w:rPr>
        <w:t xml:space="preserve">Remarque: </w:t>
      </w:r>
      <w:r>
        <w:rPr>
          <w:lang w:val="fr"/>
        </w:rPr>
        <w:t xml:space="preserve">L’identification du véhicule pour la Norvège ne peut être effectuée que </w:t>
      </w:r>
      <w:r w:rsidR="009E75D6">
        <w:rPr>
          <w:lang w:val="fr"/>
        </w:rPr>
        <w:t xml:space="preserve">si les </w:t>
      </w:r>
      <w:r w:rsidR="00336559">
        <w:rPr>
          <w:lang w:val="fr"/>
        </w:rPr>
        <w:t xml:space="preserve">données d’accès correspondantes pour le service d’identification </w:t>
      </w:r>
      <w:r w:rsidR="00C96D7F">
        <w:rPr>
          <w:lang w:val="fr"/>
        </w:rPr>
        <w:t>sont disponibles. Voir chapitre 2.5.2.2.</w:t>
      </w:r>
    </w:p>
    <w:p w14:paraId="091EB09F" w14:textId="796A66AD" w:rsidR="00DF7D74" w:rsidRDefault="00DF7D74" w:rsidP="009E75D6">
      <w:pPr>
        <w:spacing w:line="360" w:lineRule="auto"/>
        <w:rPr>
          <w:lang w:val="en-US"/>
        </w:rPr>
      </w:pPr>
    </w:p>
    <w:p w14:paraId="01F1ED6B" w14:textId="392DCB02" w:rsidR="00DF7D74" w:rsidRDefault="00DF7D74" w:rsidP="009E75D6">
      <w:pPr>
        <w:spacing w:line="360" w:lineRule="auto"/>
        <w:rPr>
          <w:lang w:val="en-US"/>
        </w:rPr>
      </w:pPr>
    </w:p>
    <w:p w14:paraId="2CD1DADB" w14:textId="09C5C6D9" w:rsidR="00DF7D74" w:rsidRDefault="00DF7D74" w:rsidP="009E75D6">
      <w:pPr>
        <w:spacing w:line="360" w:lineRule="auto"/>
        <w:rPr>
          <w:lang w:val="en-US"/>
        </w:rPr>
      </w:pPr>
    </w:p>
    <w:p w14:paraId="036A2AA8" w14:textId="1AF32EDF" w:rsidR="00DF7D74" w:rsidRDefault="00DF7D74" w:rsidP="009E75D6">
      <w:pPr>
        <w:spacing w:line="360" w:lineRule="auto"/>
        <w:rPr>
          <w:lang w:val="en-US"/>
        </w:rPr>
      </w:pPr>
    </w:p>
    <w:p w14:paraId="7E59F18E" w14:textId="77777777" w:rsidR="00DF7D74" w:rsidRPr="00F9479B" w:rsidRDefault="00DF7D74" w:rsidP="009E75D6">
      <w:pPr>
        <w:spacing w:line="360" w:lineRule="auto"/>
        <w:rPr>
          <w:lang w:val="en-US"/>
        </w:rPr>
      </w:pPr>
    </w:p>
    <w:p w14:paraId="212123CA" w14:textId="20A259E5" w:rsidR="007A6CD6" w:rsidRPr="00252523" w:rsidRDefault="007A6CD6" w:rsidP="00FA1956">
      <w:pPr>
        <w:rPr>
          <w:lang w:val="en-US"/>
        </w:rPr>
      </w:pPr>
    </w:p>
    <w:p w14:paraId="715ED4D2" w14:textId="77777777" w:rsidR="00DF7D74" w:rsidRPr="002749ED" w:rsidRDefault="004D6FBD" w:rsidP="00F75BFA">
      <w:pPr>
        <w:pStyle w:val="berschrift4"/>
        <w:rPr>
          <w:sz w:val="28"/>
          <w:szCs w:val="24"/>
          <w:lang w:val="fr-FR"/>
        </w:rPr>
      </w:pPr>
      <w:bookmarkStart w:id="28" w:name="_Toc115782308"/>
      <w:r w:rsidRPr="00F75BFA">
        <w:rPr>
          <w:sz w:val="28"/>
          <w:szCs w:val="24"/>
          <w:lang w:val="fr"/>
        </w:rPr>
        <w:lastRenderedPageBreak/>
        <w:t>Lecture automatique de la carte grise du véhicule</w:t>
      </w:r>
      <w:bookmarkEnd w:id="28"/>
    </w:p>
    <w:p w14:paraId="244CDF02" w14:textId="6D9201EB" w:rsidR="00413D49" w:rsidRPr="002749ED" w:rsidRDefault="00413D49" w:rsidP="00DF7D74">
      <w:pPr>
        <w:spacing w:line="360" w:lineRule="auto"/>
        <w:rPr>
          <w:lang w:val="fr-FR"/>
        </w:rPr>
      </w:pPr>
      <w:r w:rsidRPr="00DF7D74">
        <w:rPr>
          <w:lang w:val="fr"/>
        </w:rPr>
        <w:t>Pour une identification plus rapide du véhicule, TecAlliance offre la possibilité de lire la carte grise directement via le  TecRMI</w:t>
      </w:r>
      <w:r w:rsidR="0048606F">
        <w:rPr>
          <w:lang w:val="fr"/>
        </w:rPr>
        <w:t xml:space="preserve"> Service Book</w:t>
      </w:r>
      <w:r w:rsidRPr="00DF7D74">
        <w:rPr>
          <w:lang w:val="fr"/>
        </w:rPr>
        <w:t xml:space="preserve">. </w:t>
      </w:r>
    </w:p>
    <w:p w14:paraId="477E72F9" w14:textId="1C285FC7" w:rsidR="00413D49" w:rsidRPr="002749ED" w:rsidRDefault="00413D49" w:rsidP="00DF7D74">
      <w:pPr>
        <w:spacing w:line="360" w:lineRule="auto"/>
        <w:jc w:val="both"/>
        <w:rPr>
          <w:lang w:val="fr-FR"/>
        </w:rPr>
      </w:pPr>
      <w:r w:rsidRPr="00413D49">
        <w:rPr>
          <w:lang w:val="fr"/>
        </w:rPr>
        <w:t>Pour ce faire, cliquez sur le bouton « Lire la carte grise » et téléchargez l’image de la carte grise à partir de votre système.</w:t>
      </w:r>
    </w:p>
    <w:p w14:paraId="2EFC1A79" w14:textId="1B86ADF2" w:rsidR="006D3F36" w:rsidRPr="002749ED" w:rsidRDefault="00576AB8" w:rsidP="00413D49">
      <w:pPr>
        <w:spacing w:line="360" w:lineRule="auto"/>
        <w:jc w:val="both"/>
        <w:rPr>
          <w:lang w:val="fr-FR"/>
        </w:rPr>
      </w:pPr>
      <w:r>
        <w:rPr>
          <w:noProof/>
          <w:lang w:val="fr"/>
        </w:rPr>
        <mc:AlternateContent>
          <mc:Choice Requires="wps">
            <w:drawing>
              <wp:anchor distT="0" distB="0" distL="114300" distR="114300" simplePos="0" relativeHeight="251796616" behindDoc="0" locked="0" layoutInCell="1" allowOverlap="1" wp14:anchorId="2AF9CD1B" wp14:editId="280ECCF2">
                <wp:simplePos x="0" y="0"/>
                <wp:positionH relativeFrom="column">
                  <wp:posOffset>2101215</wp:posOffset>
                </wp:positionH>
                <wp:positionV relativeFrom="paragraph">
                  <wp:posOffset>877570</wp:posOffset>
                </wp:positionV>
                <wp:extent cx="3657600" cy="3619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3657600" cy="361950"/>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861DE" id="Rectangle 30" o:spid="_x0000_s1026" style="position:absolute;margin-left:165.45pt;margin-top:69.1pt;width:4in;height:28.5pt;z-index:251796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" filled="f" strokecolor="red" strokeweight="1pt">
                <v:textbox inset="2mm,2mm,2mm,2mm"/>
              </v:rect>
            </w:pict>
          </mc:Fallback>
        </mc:AlternateContent>
      </w:r>
      <w:r w:rsidRPr="00681E25">
        <w:rPr>
          <w:noProof/>
          <w:lang w:val="fr-FR"/>
        </w:rPr>
        <w:drawing>
          <wp:anchor distT="0" distB="0" distL="114300" distR="114300" simplePos="0" relativeHeight="251795592" behindDoc="0" locked="0" layoutInCell="1" allowOverlap="1" wp14:anchorId="720DAA7F" wp14:editId="36D5A7BF">
            <wp:simplePos x="0" y="0"/>
            <wp:positionH relativeFrom="page">
              <wp:align>center</wp:align>
            </wp:positionH>
            <wp:positionV relativeFrom="paragraph">
              <wp:posOffset>248920</wp:posOffset>
            </wp:positionV>
            <wp:extent cx="5671820" cy="4045585"/>
            <wp:effectExtent l="0" t="0" r="5080" b="0"/>
            <wp:wrapTopAndBottom/>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71820" cy="4045585"/>
                    </a:xfrm>
                    <a:prstGeom prst="rect">
                      <a:avLst/>
                    </a:prstGeom>
                  </pic:spPr>
                </pic:pic>
              </a:graphicData>
            </a:graphic>
          </wp:anchor>
        </w:drawing>
      </w:r>
      <w:r w:rsidR="003439E2" w:rsidRPr="007511C2">
        <w:rPr>
          <w:b/>
          <w:bCs/>
          <w:lang w:val="fr"/>
        </w:rPr>
        <w:t xml:space="preserve">Remarque: </w:t>
      </w:r>
      <w:r w:rsidR="003439E2" w:rsidRPr="007511C2">
        <w:rPr>
          <w:lang w:val="fr"/>
        </w:rPr>
        <w:t>Cette fonction n’est possible que pour les documents d’immatriculation autorisés en Allemagne</w:t>
      </w:r>
      <w:r w:rsidR="003439E2">
        <w:rPr>
          <w:lang w:val="fr"/>
        </w:rPr>
        <w:t>.</w:t>
      </w:r>
    </w:p>
    <w:p w14:paraId="571D6B70" w14:textId="5E50F1A5" w:rsidR="00E27C8A" w:rsidRDefault="00681E25" w:rsidP="00620E9A">
      <w:pPr>
        <w:spacing w:line="360" w:lineRule="auto"/>
        <w:jc w:val="both"/>
        <w:rPr>
          <w:noProof/>
          <w:lang w:val="fr-FR"/>
        </w:rPr>
      </w:pPr>
      <w:r w:rsidRPr="00681E25">
        <w:rPr>
          <w:noProof/>
          <w:lang w:val="fr-FR"/>
        </w:rPr>
        <w:t xml:space="preserve"> </w:t>
      </w:r>
    </w:p>
    <w:p w14:paraId="62532281" w14:textId="6C5FCECA" w:rsidR="004B7690" w:rsidRPr="00681E25" w:rsidRDefault="003B37F2" w:rsidP="00620E9A">
      <w:pPr>
        <w:spacing w:line="360" w:lineRule="auto"/>
        <w:jc w:val="both"/>
        <w:rPr>
          <w:lang w:val="fr-FR"/>
        </w:rPr>
      </w:pPr>
      <w:r w:rsidRPr="003B37F2">
        <w:rPr>
          <w:noProof/>
          <w:lang w:val="fr-FR"/>
        </w:rPr>
        <w:lastRenderedPageBreak/>
        <w:drawing>
          <wp:inline distT="0" distB="0" distL="0" distR="0" wp14:anchorId="328D142B" wp14:editId="692DE4A0">
            <wp:extent cx="6299835" cy="4672330"/>
            <wp:effectExtent l="0" t="0" r="5715"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38"/>
                    <a:stretch>
                      <a:fillRect/>
                    </a:stretch>
                  </pic:blipFill>
                  <pic:spPr>
                    <a:xfrm>
                      <a:off x="0" y="0"/>
                      <a:ext cx="6299835" cy="4672330"/>
                    </a:xfrm>
                    <a:prstGeom prst="rect">
                      <a:avLst/>
                    </a:prstGeom>
                  </pic:spPr>
                </pic:pic>
              </a:graphicData>
            </a:graphic>
          </wp:inline>
        </w:drawing>
      </w:r>
    </w:p>
    <w:p w14:paraId="3AE7A41E" w14:textId="72397E1B" w:rsidR="00C42B63" w:rsidRPr="002749ED" w:rsidRDefault="00C42B63" w:rsidP="003439E2">
      <w:pPr>
        <w:spacing w:line="360" w:lineRule="auto"/>
        <w:jc w:val="both"/>
        <w:rPr>
          <w:lang w:val="fr-FR"/>
        </w:rPr>
      </w:pPr>
      <w:r w:rsidRPr="00C42B63">
        <w:rPr>
          <w:lang w:val="fr"/>
        </w:rPr>
        <w:t xml:space="preserve">Le TecRMI </w:t>
      </w:r>
      <w:r w:rsidR="0073702B">
        <w:rPr>
          <w:lang w:val="fr"/>
        </w:rPr>
        <w:t xml:space="preserve">Service Book </w:t>
      </w:r>
      <w:r w:rsidRPr="00C42B63">
        <w:rPr>
          <w:lang w:val="fr"/>
        </w:rPr>
        <w:t xml:space="preserve">lit la carte grise que vous avez téléchargée et remplit automatiquement les champs correspondants. </w:t>
      </w:r>
    </w:p>
    <w:p w14:paraId="638FEFF5" w14:textId="77777777" w:rsidR="00C42B63" w:rsidRPr="002749ED" w:rsidRDefault="00C42B63" w:rsidP="003439E2">
      <w:pPr>
        <w:spacing w:line="360" w:lineRule="auto"/>
        <w:jc w:val="both"/>
        <w:rPr>
          <w:lang w:val="fr-FR"/>
        </w:rPr>
      </w:pPr>
    </w:p>
    <w:p w14:paraId="23F57AC6" w14:textId="77777777" w:rsidR="00C42B63" w:rsidRPr="002749ED" w:rsidRDefault="00C42B63" w:rsidP="003439E2">
      <w:pPr>
        <w:spacing w:line="360" w:lineRule="auto"/>
        <w:jc w:val="both"/>
        <w:rPr>
          <w:lang w:val="fr-FR"/>
        </w:rPr>
      </w:pPr>
      <w:r w:rsidRPr="00C42B63">
        <w:rPr>
          <w:b/>
          <w:bCs/>
          <w:lang w:val="fr"/>
        </w:rPr>
        <w:t>Remarque:</w:t>
      </w:r>
      <w:r w:rsidRPr="00C42B63">
        <w:rPr>
          <w:lang w:val="fr"/>
        </w:rPr>
        <w:t xml:space="preserve"> Lors du téléchargement de l’image du document d’immatriculation du véhicule, </w:t>
      </w:r>
      <w:proofErr w:type="spellStart"/>
      <w:r w:rsidRPr="00C42B63">
        <w:rPr>
          <w:lang w:val="fr"/>
        </w:rPr>
        <w:t>veuillez vous</w:t>
      </w:r>
      <w:proofErr w:type="spellEnd"/>
      <w:r w:rsidRPr="00C42B63">
        <w:rPr>
          <w:lang w:val="fr"/>
        </w:rPr>
        <w:t xml:space="preserve"> assurer qu’elle est de bonne qualité et que le document d’immatriculation du véhicule est photographié aussi plat et complètement ouvert que possible. </w:t>
      </w:r>
    </w:p>
    <w:p w14:paraId="5526D379" w14:textId="77777777" w:rsidR="000A31F2" w:rsidRPr="002749ED" w:rsidRDefault="000A31F2" w:rsidP="003439E2">
      <w:pPr>
        <w:spacing w:line="360" w:lineRule="auto"/>
        <w:jc w:val="both"/>
        <w:rPr>
          <w:b/>
          <w:bCs/>
          <w:lang w:val="fr-FR"/>
        </w:rPr>
      </w:pPr>
    </w:p>
    <w:p w14:paraId="4288FC03" w14:textId="4305EB76" w:rsidR="00C42B63" w:rsidRPr="002749ED" w:rsidRDefault="00C42B63" w:rsidP="003439E2">
      <w:pPr>
        <w:spacing w:line="360" w:lineRule="auto"/>
        <w:jc w:val="both"/>
        <w:rPr>
          <w:lang w:val="fr-FR"/>
        </w:rPr>
      </w:pPr>
      <w:r w:rsidRPr="00C42B63">
        <w:rPr>
          <w:b/>
          <w:bCs/>
          <w:lang w:val="fr"/>
        </w:rPr>
        <w:t>Remarque :</w:t>
      </w:r>
      <w:r w:rsidRPr="00C42B63">
        <w:rPr>
          <w:lang w:val="fr"/>
        </w:rPr>
        <w:t xml:space="preserve"> La lecture de la carte grise peut prendre quelques secondes.</w:t>
      </w:r>
    </w:p>
    <w:p w14:paraId="321D143F" w14:textId="57CA6F56" w:rsidR="003439E2" w:rsidRPr="002749ED" w:rsidRDefault="00E862FE" w:rsidP="003439E2">
      <w:pPr>
        <w:spacing w:line="360" w:lineRule="auto"/>
        <w:jc w:val="both"/>
        <w:rPr>
          <w:lang w:val="fr-FR"/>
        </w:rPr>
      </w:pPr>
      <w:r>
        <w:rPr>
          <w:noProof/>
          <w:lang w:val="fr-FR"/>
        </w:rPr>
        <w:lastRenderedPageBreak/>
        <mc:AlternateContent>
          <mc:Choice Requires="wps">
            <w:drawing>
              <wp:anchor distT="0" distB="0" distL="114300" distR="114300" simplePos="0" relativeHeight="251801736" behindDoc="0" locked="0" layoutInCell="1" allowOverlap="1" wp14:anchorId="3EB7326A" wp14:editId="5E486906">
                <wp:simplePos x="0" y="0"/>
                <wp:positionH relativeFrom="column">
                  <wp:posOffset>2177416</wp:posOffset>
                </wp:positionH>
                <wp:positionV relativeFrom="paragraph">
                  <wp:posOffset>1446530</wp:posOffset>
                </wp:positionV>
                <wp:extent cx="3810000" cy="489553"/>
                <wp:effectExtent l="0" t="0" r="19050" b="25400"/>
                <wp:wrapNone/>
                <wp:docPr id="52" name="Rectangle 52"/>
                <wp:cNvGraphicFramePr/>
                <a:graphic xmlns:a="http://schemas.openxmlformats.org/drawingml/2006/main">
                  <a:graphicData uri="http://schemas.microsoft.com/office/word/2010/wordprocessingShape">
                    <wps:wsp>
                      <wps:cNvSpPr/>
                      <wps:spPr>
                        <a:xfrm>
                          <a:off x="0" y="0"/>
                          <a:ext cx="3810000" cy="489553"/>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080F4605" id="Rectangle 52" o:spid="_x0000_s1026" style="position:absolute;margin-left:171.45pt;margin-top:113.9pt;width:300pt;height:38.55pt;z-index:251801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" filled="f" strokecolor="red" strokeweight="1pt">
                <v:textbox inset="2mm,2mm,2mm,2mm"/>
              </v:rect>
            </w:pict>
          </mc:Fallback>
        </mc:AlternateContent>
      </w:r>
      <w:r w:rsidRPr="00975686">
        <w:rPr>
          <w:noProof/>
          <w:lang w:val="fr-FR"/>
        </w:rPr>
        <w:drawing>
          <wp:anchor distT="0" distB="0" distL="114300" distR="114300" simplePos="0" relativeHeight="251800712" behindDoc="0" locked="0" layoutInCell="1" allowOverlap="1" wp14:anchorId="4331B6FE" wp14:editId="185C0B84">
            <wp:simplePos x="0" y="0"/>
            <wp:positionH relativeFrom="margin">
              <wp:align>center</wp:align>
            </wp:positionH>
            <wp:positionV relativeFrom="paragraph">
              <wp:posOffset>465455</wp:posOffset>
            </wp:positionV>
            <wp:extent cx="5895975" cy="4171950"/>
            <wp:effectExtent l="0" t="0" r="9525" b="0"/>
            <wp:wrapTopAndBottom/>
            <wp:docPr id="152" name="Picture 15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95975" cy="4171950"/>
                    </a:xfrm>
                    <a:prstGeom prst="rect">
                      <a:avLst/>
                    </a:prstGeom>
                  </pic:spPr>
                </pic:pic>
              </a:graphicData>
            </a:graphic>
          </wp:anchor>
        </w:drawing>
      </w:r>
      <w:r w:rsidR="003439E2">
        <w:rPr>
          <w:lang w:val="fr"/>
        </w:rPr>
        <w:t>Une</w:t>
      </w:r>
      <w:r w:rsidR="0073702B">
        <w:rPr>
          <w:lang w:val="fr"/>
        </w:rPr>
        <w:t xml:space="preserve"> </w:t>
      </w:r>
      <w:r w:rsidR="003439E2" w:rsidRPr="000C17C6">
        <w:rPr>
          <w:lang w:val="fr"/>
        </w:rPr>
        <w:t>fois que les champs ont été remplis, une note correspondante apparaît. Veuillez vérifier les données saisies avant de confirmer avec</w:t>
      </w:r>
      <w:r w:rsidR="000A31F2">
        <w:rPr>
          <w:b/>
          <w:bCs/>
          <w:lang w:val="fr"/>
        </w:rPr>
        <w:t xml:space="preserve"> « Continuer »</w:t>
      </w:r>
      <w:r w:rsidR="003439E2" w:rsidRPr="000C17C6">
        <w:rPr>
          <w:lang w:val="fr"/>
        </w:rPr>
        <w:t>.</w:t>
      </w:r>
    </w:p>
    <w:p w14:paraId="7A768AAB" w14:textId="14C86F8B" w:rsidR="000A31F2" w:rsidRPr="002749ED" w:rsidRDefault="000A31F2" w:rsidP="003439E2">
      <w:pPr>
        <w:spacing w:line="360" w:lineRule="auto"/>
        <w:jc w:val="both"/>
        <w:rPr>
          <w:lang w:val="fr-FR"/>
        </w:rPr>
      </w:pPr>
    </w:p>
    <w:p w14:paraId="023E5F01" w14:textId="40CBC1AF" w:rsidR="00033F14" w:rsidRPr="002749ED" w:rsidRDefault="003D46B5" w:rsidP="00190FE6">
      <w:pPr>
        <w:spacing w:line="360" w:lineRule="auto"/>
        <w:jc w:val="both"/>
        <w:rPr>
          <w:lang w:val="fr-FR"/>
        </w:rPr>
      </w:pPr>
      <w:r>
        <w:rPr>
          <w:noProof/>
          <w:lang w:val="fr-FR"/>
        </w:rPr>
        <mc:AlternateContent>
          <mc:Choice Requires="wps">
            <w:drawing>
              <wp:anchor distT="0" distB="0" distL="114300" distR="114300" simplePos="0" relativeHeight="251803784" behindDoc="0" locked="0" layoutInCell="1" allowOverlap="1" wp14:anchorId="1A0189F7" wp14:editId="3EFCDE2A">
                <wp:simplePos x="0" y="0"/>
                <wp:positionH relativeFrom="column">
                  <wp:posOffset>2177416</wp:posOffset>
                </wp:positionH>
                <wp:positionV relativeFrom="paragraph">
                  <wp:posOffset>1762125</wp:posOffset>
                </wp:positionV>
                <wp:extent cx="3905250" cy="3333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3905250" cy="33337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BA448" id="Rectangle 173" o:spid="_x0000_s1026" style="position:absolute;margin-left:171.45pt;margin-top:138.75pt;width:307.5pt;height:26.25pt;z-index:251803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" filled="f" strokecolor="red" strokeweight="1pt">
                <v:textbox inset="2mm,2mm,2mm,2mm"/>
              </v:rect>
            </w:pict>
          </mc:Fallback>
        </mc:AlternateContent>
      </w:r>
      <w:r w:rsidRPr="008308C2">
        <w:rPr>
          <w:noProof/>
          <w:lang w:val="fr-FR"/>
        </w:rPr>
        <w:drawing>
          <wp:anchor distT="0" distB="0" distL="114300" distR="114300" simplePos="0" relativeHeight="251802760" behindDoc="0" locked="0" layoutInCell="1" allowOverlap="1" wp14:anchorId="251C1BE3" wp14:editId="4874BE55">
            <wp:simplePos x="0" y="0"/>
            <wp:positionH relativeFrom="margin">
              <wp:align>center</wp:align>
            </wp:positionH>
            <wp:positionV relativeFrom="paragraph">
              <wp:posOffset>714375</wp:posOffset>
            </wp:positionV>
            <wp:extent cx="6057900" cy="1468755"/>
            <wp:effectExtent l="0" t="0" r="0" b="0"/>
            <wp:wrapTopAndBottom/>
            <wp:docPr id="170" name="Picture 17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57900" cy="1468755"/>
                    </a:xfrm>
                    <a:prstGeom prst="rect">
                      <a:avLst/>
                    </a:prstGeom>
                  </pic:spPr>
                </pic:pic>
              </a:graphicData>
            </a:graphic>
            <wp14:sizeRelH relativeFrom="margin">
              <wp14:pctWidth>0</wp14:pctWidth>
            </wp14:sizeRelH>
            <wp14:sizeRelV relativeFrom="margin">
              <wp14:pctHeight>0</wp14:pctHeight>
            </wp14:sizeRelV>
          </wp:anchor>
        </w:drawing>
      </w:r>
      <w:r w:rsidR="00EC36AD" w:rsidRPr="00EC36AD">
        <w:rPr>
          <w:lang w:val="fr"/>
        </w:rPr>
        <w:t>Si la carte grise du véhicule n’a pas pu être lue par le TecRMI</w:t>
      </w:r>
      <w:r w:rsidR="0096596D">
        <w:rPr>
          <w:lang w:val="fr"/>
        </w:rPr>
        <w:t xml:space="preserve"> Service Book</w:t>
      </w:r>
      <w:r w:rsidR="00EC36AD" w:rsidRPr="00EC36AD">
        <w:rPr>
          <w:lang w:val="fr"/>
        </w:rPr>
        <w:t>, un message correspondant s’affiche. Veuillez réessayer de lire avec une image de meilleure qualité de la carte grise du véhicule ou entrez les données manuellement.</w:t>
      </w:r>
    </w:p>
    <w:p w14:paraId="5BC3EE7F" w14:textId="7E985574" w:rsidR="00033F14" w:rsidRPr="002749ED" w:rsidRDefault="00F56DE3" w:rsidP="00190FE6">
      <w:pPr>
        <w:spacing w:line="360" w:lineRule="auto"/>
        <w:jc w:val="both"/>
        <w:rPr>
          <w:lang w:val="fr-FR"/>
        </w:rPr>
      </w:pPr>
      <w:r>
        <w:rPr>
          <w:noProof/>
          <w:lang w:val="fr"/>
        </w:rPr>
        <mc:AlternateContent>
          <mc:Choice Requires="wps">
            <w:drawing>
              <wp:anchor distT="0" distB="0" distL="114300" distR="114300" simplePos="0" relativeHeight="251734152" behindDoc="0" locked="0" layoutInCell="1" allowOverlap="1" wp14:anchorId="709E94C5" wp14:editId="6173E982">
                <wp:simplePos x="0" y="0"/>
                <wp:positionH relativeFrom="column">
                  <wp:posOffset>5040630</wp:posOffset>
                </wp:positionH>
                <wp:positionV relativeFrom="paragraph">
                  <wp:posOffset>177165</wp:posOffset>
                </wp:positionV>
                <wp:extent cx="651510" cy="95250"/>
                <wp:effectExtent l="0" t="0" r="0" b="0"/>
                <wp:wrapNone/>
                <wp:docPr id="164" name="Rectangle 164"/>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6DBAD315" id="Rectangle 164" o:spid="_x0000_s1026" style="position:absolute;margin-left:396.9pt;margin-top:13.95pt;width:51.3pt;height:7.5pt;z-index:251734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" fillcolor="white [3212]" strokecolor="white [3212]" strokeweight=".5pt">
                <v:textbox inset="2mm,2mm,2mm,2mm"/>
              </v:rect>
            </w:pict>
          </mc:Fallback>
        </mc:AlternateContent>
      </w:r>
      <w:r w:rsidR="00033F14" w:rsidRPr="00ED0465">
        <w:rPr>
          <w:b/>
          <w:bCs/>
          <w:color w:val="FF0000"/>
          <w:lang w:val="fr"/>
        </w:rPr>
        <w:t xml:space="preserve">Remarque : </w:t>
      </w:r>
      <w:r w:rsidR="00033F14" w:rsidRPr="00ED0465">
        <w:rPr>
          <w:color w:val="FF0000"/>
          <w:lang w:val="fr"/>
        </w:rPr>
        <w:t xml:space="preserve">L’intégration du scanner de documents d’immatriculation du véhicule est actuellement en phase de test et peut donc être utilisée gratuitement. Après la mise en œuvre finale, des coûts supplémentaires pour l’utilisation de cette fonction </w:t>
      </w:r>
      <w:r w:rsidR="00241288">
        <w:rPr>
          <w:color w:val="FF0000"/>
          <w:lang w:val="fr"/>
        </w:rPr>
        <w:t>pourrons alors être exigés</w:t>
      </w:r>
    </w:p>
    <w:p w14:paraId="3A694002" w14:textId="230DAC60" w:rsidR="00467C4D" w:rsidRPr="002749ED" w:rsidRDefault="00033F14" w:rsidP="00033F14">
      <w:pPr>
        <w:pStyle w:val="berschrift4"/>
        <w:rPr>
          <w:sz w:val="28"/>
          <w:szCs w:val="24"/>
          <w:lang w:val="fr-FR"/>
        </w:rPr>
      </w:pPr>
      <w:r w:rsidRPr="009453A9">
        <w:rPr>
          <w:sz w:val="28"/>
          <w:szCs w:val="24"/>
          <w:lang w:val="fr"/>
        </w:rPr>
        <w:lastRenderedPageBreak/>
        <w:t xml:space="preserve"> </w:t>
      </w:r>
      <w:bookmarkStart w:id="29" w:name="_Toc115782309"/>
      <w:r w:rsidRPr="009453A9">
        <w:rPr>
          <w:sz w:val="28"/>
          <w:szCs w:val="24"/>
          <w:lang w:val="fr"/>
        </w:rPr>
        <w:t>Message d’avertissement pour les entrées déjà existantes</w:t>
      </w:r>
      <w:bookmarkEnd w:id="29"/>
    </w:p>
    <w:p w14:paraId="6F0696E2" w14:textId="730797B1" w:rsidR="00DF3D80" w:rsidRPr="002749ED" w:rsidRDefault="00F86865" w:rsidP="00DF3D80">
      <w:pPr>
        <w:spacing w:line="360" w:lineRule="auto"/>
        <w:jc w:val="both"/>
        <w:rPr>
          <w:lang w:val="fr-FR"/>
        </w:rPr>
      </w:pPr>
      <w:r w:rsidRPr="00F86865">
        <w:rPr>
          <w:lang w:val="fr"/>
        </w:rPr>
        <w:t xml:space="preserve">Si vous souhaitez effectuer une entrée pour un véhicule pour lequel une entrée a déjà été effectuée au cours des 30 derniers jours, un message d’avertissement s’affiche. </w:t>
      </w:r>
      <w:r w:rsidR="00DF3D80">
        <w:rPr>
          <w:lang w:val="fr"/>
        </w:rPr>
        <w:t xml:space="preserve">  Vous</w:t>
      </w:r>
      <w:r w:rsidR="00264F35">
        <w:rPr>
          <w:lang w:val="fr"/>
        </w:rPr>
        <w:t xml:space="preserve"> </w:t>
      </w:r>
      <w:r w:rsidR="00DF3D80" w:rsidRPr="00DF3D80">
        <w:rPr>
          <w:lang w:val="fr"/>
        </w:rPr>
        <w:t xml:space="preserve">avez alors la possibilité </w:t>
      </w:r>
      <w:r w:rsidR="00DF3D80">
        <w:rPr>
          <w:lang w:val="fr"/>
        </w:rPr>
        <w:t xml:space="preserve">d’afficher </w:t>
      </w:r>
      <w:r w:rsidR="00DF3D80" w:rsidRPr="00DF3D80">
        <w:rPr>
          <w:lang w:val="fr"/>
        </w:rPr>
        <w:t>ces entrées ou d’ignorer le message d’avertissement et de le fermer.</w:t>
      </w:r>
    </w:p>
    <w:p w14:paraId="354AE503" w14:textId="68249BC4" w:rsidR="00467C4D" w:rsidRPr="002749ED" w:rsidRDefault="00DF3D80" w:rsidP="00DF3D80">
      <w:pPr>
        <w:spacing w:line="360" w:lineRule="auto"/>
        <w:jc w:val="both"/>
        <w:rPr>
          <w:lang w:val="fr-FR"/>
        </w:rPr>
      </w:pPr>
      <w:r w:rsidRPr="00DF3D80">
        <w:rPr>
          <w:b/>
          <w:bCs/>
          <w:lang w:val="fr"/>
        </w:rPr>
        <w:t>Remarque :</w:t>
      </w:r>
      <w:r w:rsidRPr="00DF3D80">
        <w:rPr>
          <w:lang w:val="fr"/>
        </w:rPr>
        <w:t xml:space="preserve"> Le système vérifie toutes les entrées dans la filiale de l’utilisateur  en fonction du NIV.</w:t>
      </w:r>
    </w:p>
    <w:p w14:paraId="032A57AE" w14:textId="373B56FA" w:rsidR="009453A9" w:rsidRPr="002749ED" w:rsidRDefault="000974EF" w:rsidP="00190FE6">
      <w:pPr>
        <w:spacing w:line="360" w:lineRule="auto"/>
        <w:jc w:val="both"/>
        <w:rPr>
          <w:color w:val="FF0000"/>
          <w:lang w:val="fr-FR"/>
        </w:rPr>
      </w:pPr>
      <w:r>
        <w:rPr>
          <w:noProof/>
          <w:lang w:val="fr-FR"/>
        </w:rPr>
        <mc:AlternateContent>
          <mc:Choice Requires="wps">
            <w:drawing>
              <wp:anchor distT="0" distB="0" distL="114300" distR="114300" simplePos="0" relativeHeight="251805832" behindDoc="0" locked="0" layoutInCell="1" allowOverlap="1" wp14:anchorId="7A847CD3" wp14:editId="4E719075">
                <wp:simplePos x="0" y="0"/>
                <wp:positionH relativeFrom="column">
                  <wp:posOffset>2120264</wp:posOffset>
                </wp:positionH>
                <wp:positionV relativeFrom="paragraph">
                  <wp:posOffset>4109720</wp:posOffset>
                </wp:positionV>
                <wp:extent cx="4048125" cy="5524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4048125" cy="552450"/>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9D9DF" id="Rectangle 186" o:spid="_x0000_s1026" style="position:absolute;margin-left:166.95pt;margin-top:323.6pt;width:318.75pt;height:43.5pt;z-index:251805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" filled="f" strokecolor="red" strokeweight="1pt">
                <v:textbox inset="2mm,2mm,2mm,2mm"/>
              </v:rect>
            </w:pict>
          </mc:Fallback>
        </mc:AlternateContent>
      </w:r>
      <w:r w:rsidRPr="000974EF">
        <w:rPr>
          <w:noProof/>
          <w:color w:val="FF0000"/>
          <w:lang w:val="fr-FR"/>
        </w:rPr>
        <w:drawing>
          <wp:inline distT="0" distB="0" distL="0" distR="0" wp14:anchorId="74ADF11D" wp14:editId="10B14583">
            <wp:extent cx="6299835" cy="5030470"/>
            <wp:effectExtent l="0" t="0" r="5715"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42"/>
                    <a:stretch>
                      <a:fillRect/>
                    </a:stretch>
                  </pic:blipFill>
                  <pic:spPr>
                    <a:xfrm>
                      <a:off x="0" y="0"/>
                      <a:ext cx="6299835" cy="5030470"/>
                    </a:xfrm>
                    <a:prstGeom prst="rect">
                      <a:avLst/>
                    </a:prstGeom>
                  </pic:spPr>
                </pic:pic>
              </a:graphicData>
            </a:graphic>
          </wp:inline>
        </w:drawing>
      </w:r>
    </w:p>
    <w:p w14:paraId="61344D72" w14:textId="2E8C0013" w:rsidR="009453A9" w:rsidRPr="002749ED" w:rsidRDefault="009453A9" w:rsidP="00190FE6">
      <w:pPr>
        <w:spacing w:line="360" w:lineRule="auto"/>
        <w:jc w:val="both"/>
        <w:rPr>
          <w:color w:val="FF0000"/>
          <w:lang w:val="fr-FR"/>
        </w:rPr>
      </w:pPr>
    </w:p>
    <w:p w14:paraId="4BEB9226" w14:textId="7A91362F" w:rsidR="009453A9" w:rsidRPr="002749ED" w:rsidRDefault="009453A9" w:rsidP="00190FE6">
      <w:pPr>
        <w:spacing w:line="360" w:lineRule="auto"/>
        <w:jc w:val="both"/>
        <w:rPr>
          <w:color w:val="FF0000"/>
          <w:lang w:val="fr-FR"/>
        </w:rPr>
      </w:pPr>
    </w:p>
    <w:p w14:paraId="24F63B9E" w14:textId="00EC7703" w:rsidR="009453A9" w:rsidRPr="002749ED" w:rsidRDefault="009453A9" w:rsidP="00190FE6">
      <w:pPr>
        <w:spacing w:line="360" w:lineRule="auto"/>
        <w:jc w:val="both"/>
        <w:rPr>
          <w:color w:val="FF0000"/>
          <w:lang w:val="fr-FR"/>
        </w:rPr>
      </w:pPr>
    </w:p>
    <w:p w14:paraId="55EF004C" w14:textId="4CEB4158" w:rsidR="009453A9" w:rsidRPr="002749ED" w:rsidRDefault="009453A9" w:rsidP="00190FE6">
      <w:pPr>
        <w:spacing w:line="360" w:lineRule="auto"/>
        <w:jc w:val="both"/>
        <w:rPr>
          <w:color w:val="FF0000"/>
          <w:lang w:val="fr-FR"/>
        </w:rPr>
      </w:pPr>
    </w:p>
    <w:p w14:paraId="7836AFB9" w14:textId="6500357B" w:rsidR="009453A9" w:rsidRPr="002749ED" w:rsidRDefault="009453A9" w:rsidP="00190FE6">
      <w:pPr>
        <w:spacing w:line="360" w:lineRule="auto"/>
        <w:jc w:val="both"/>
        <w:rPr>
          <w:color w:val="FF0000"/>
          <w:lang w:val="fr-FR"/>
        </w:rPr>
      </w:pPr>
    </w:p>
    <w:p w14:paraId="54109177" w14:textId="1AA95DA5" w:rsidR="009453A9" w:rsidRPr="002749ED" w:rsidRDefault="009453A9" w:rsidP="00190FE6">
      <w:pPr>
        <w:spacing w:line="360" w:lineRule="auto"/>
        <w:jc w:val="both"/>
        <w:rPr>
          <w:color w:val="FF0000"/>
          <w:lang w:val="fr-FR"/>
        </w:rPr>
      </w:pPr>
    </w:p>
    <w:p w14:paraId="28EACD47" w14:textId="465369BE" w:rsidR="008952DA" w:rsidRPr="00DC6CF1" w:rsidRDefault="00DC6CF1" w:rsidP="00F83559">
      <w:pPr>
        <w:spacing w:line="360" w:lineRule="auto"/>
        <w:jc w:val="both"/>
        <w:rPr>
          <w:lang w:val="fr"/>
        </w:rPr>
      </w:pPr>
      <w:r w:rsidRPr="00DC6CF1">
        <w:rPr>
          <w:noProof/>
          <w:lang w:val="fr-FR"/>
        </w:rPr>
        <w:lastRenderedPageBreak/>
        <w:drawing>
          <wp:anchor distT="0" distB="0" distL="114300" distR="114300" simplePos="0" relativeHeight="251806856" behindDoc="0" locked="0" layoutInCell="1" allowOverlap="1" wp14:anchorId="12A05A72" wp14:editId="4A226BFD">
            <wp:simplePos x="0" y="0"/>
            <wp:positionH relativeFrom="margin">
              <wp:align>right</wp:align>
            </wp:positionH>
            <wp:positionV relativeFrom="paragraph">
              <wp:posOffset>389255</wp:posOffset>
            </wp:positionV>
            <wp:extent cx="6299835" cy="2633980"/>
            <wp:effectExtent l="0" t="0" r="5715" b="0"/>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99835" cy="2633980"/>
                    </a:xfrm>
                    <a:prstGeom prst="rect">
                      <a:avLst/>
                    </a:prstGeom>
                  </pic:spPr>
                </pic:pic>
              </a:graphicData>
            </a:graphic>
          </wp:anchor>
        </w:drawing>
      </w:r>
      <w:r w:rsidR="006B5B7D">
        <w:rPr>
          <w:noProof/>
          <w:lang w:val="fr"/>
        </w:rPr>
        <mc:AlternateContent>
          <mc:Choice Requires="wps">
            <w:drawing>
              <wp:anchor distT="0" distB="0" distL="114300" distR="114300" simplePos="0" relativeHeight="251737224" behindDoc="0" locked="0" layoutInCell="1" allowOverlap="1" wp14:anchorId="3AFCDFBD" wp14:editId="340546B9">
                <wp:simplePos x="0" y="0"/>
                <wp:positionH relativeFrom="column">
                  <wp:posOffset>5120640</wp:posOffset>
                </wp:positionH>
                <wp:positionV relativeFrom="paragraph">
                  <wp:posOffset>222885</wp:posOffset>
                </wp:positionV>
                <wp:extent cx="651510" cy="95250"/>
                <wp:effectExtent l="0" t="0" r="0" b="0"/>
                <wp:wrapNone/>
                <wp:docPr id="166" name="Rectangle 166"/>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47BAA1E" id="Rectangle 166" o:spid="_x0000_s1026" style="position:absolute;margin-left:403.2pt;margin-top:17.55pt;width:51.3pt;height:7.5pt;z-index:251737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" fillcolor="white [3212]" strokecolor="white [3212]" strokeweight=".5pt">
                <v:textbox inset="2mm,2mm,2mm,2mm"/>
              </v:rect>
            </w:pict>
          </mc:Fallback>
        </mc:AlternateContent>
      </w:r>
      <w:r w:rsidR="004B768C">
        <w:rPr>
          <w:lang w:val="fr"/>
        </w:rPr>
        <w:t>Si vous avez fermé le message</w:t>
      </w:r>
      <w:r w:rsidR="008952DA">
        <w:rPr>
          <w:lang w:val="fr"/>
        </w:rPr>
        <w:t xml:space="preserve">, vous pouvez cliquer sur le </w:t>
      </w:r>
      <w:r w:rsidR="006B5B7D">
        <w:rPr>
          <w:lang w:val="fr"/>
        </w:rPr>
        <w:t xml:space="preserve"> bouton </w:t>
      </w:r>
      <w:r w:rsidR="008952DA">
        <w:rPr>
          <w:b/>
          <w:bCs/>
          <w:lang w:val="fr"/>
        </w:rPr>
        <w:t xml:space="preserve">« Continuer » </w:t>
      </w:r>
      <w:r w:rsidR="008952DA">
        <w:rPr>
          <w:lang w:val="fr"/>
        </w:rPr>
        <w:t xml:space="preserve"> pour </w:t>
      </w:r>
      <w:r w:rsidR="00B90384">
        <w:rPr>
          <w:lang w:val="fr"/>
        </w:rPr>
        <w:t xml:space="preserve">accéder à la sélection du véhicule. </w:t>
      </w:r>
    </w:p>
    <w:p w14:paraId="0FEE6E80" w14:textId="406E2993" w:rsidR="00264F35" w:rsidRDefault="00190FE6" w:rsidP="008834C9">
      <w:pPr>
        <w:spacing w:line="360" w:lineRule="auto"/>
        <w:jc w:val="both"/>
        <w:rPr>
          <w:lang w:val="fr"/>
        </w:rPr>
      </w:pPr>
      <w:r>
        <w:rPr>
          <w:lang w:val="fr"/>
        </w:rPr>
        <w:t>Sur la base du numéro d’identification du véhicule et du HSN/TSN, votre véhicule sera identifié aussi précisément que possible grâce à la « Recherche intelligente de véhicules ». Dans des cas</w:t>
      </w:r>
      <w:r w:rsidR="0013642C">
        <w:rPr>
          <w:lang w:val="fr"/>
        </w:rPr>
        <w:t xml:space="preserve"> particuliers</w:t>
      </w:r>
      <w:r>
        <w:rPr>
          <w:lang w:val="fr"/>
        </w:rPr>
        <w:t xml:space="preserve"> , le modèle ou le type de véhicule</w:t>
      </w:r>
      <w:r w:rsidR="00264F35">
        <w:rPr>
          <w:lang w:val="fr"/>
        </w:rPr>
        <w:t xml:space="preserve"> </w:t>
      </w:r>
      <w:r>
        <w:rPr>
          <w:lang w:val="fr"/>
        </w:rPr>
        <w:t xml:space="preserve">doit également être sélectionné. </w:t>
      </w:r>
    </w:p>
    <w:p w14:paraId="4B6171FD" w14:textId="77777777" w:rsidR="00DC6CF1" w:rsidRDefault="00190FE6" w:rsidP="00DC6CF1">
      <w:pPr>
        <w:spacing w:line="360" w:lineRule="auto"/>
        <w:rPr>
          <w:lang w:val="fr-FR"/>
        </w:rPr>
      </w:pPr>
      <w:r>
        <w:rPr>
          <w:lang w:val="fr"/>
        </w:rPr>
        <w:t xml:space="preserve">Si l’identification du véhicule est incorrecte, vous avez la possibilité de sélectionner un véhicule via la « Recherche manuelle du véhicule » quel que soit le numéro d’identification du véhicule. </w:t>
      </w:r>
    </w:p>
    <w:p w14:paraId="6C5D3778" w14:textId="4918C7E0" w:rsidR="00DC6CF1" w:rsidRDefault="00190FE6" w:rsidP="00DC6CF1">
      <w:pPr>
        <w:spacing w:line="360" w:lineRule="auto"/>
        <w:rPr>
          <w:lang w:val="fr"/>
        </w:rPr>
      </w:pPr>
      <w:r w:rsidRPr="00E7048F">
        <w:rPr>
          <w:lang w:val="fr"/>
        </w:rPr>
        <w:t xml:space="preserve">Sur la base de la date de première immatriculation, un contrôle est également effectué pour déterminer si le véhicule nécessite ou non un certificat </w:t>
      </w:r>
      <w:r w:rsidR="0013642C">
        <w:rPr>
          <w:lang w:val="fr"/>
        </w:rPr>
        <w:t>numérique de révision</w:t>
      </w:r>
    </w:p>
    <w:p w14:paraId="7012FDA6" w14:textId="2A350694" w:rsidR="00DC6CF1" w:rsidRDefault="00DC6CF1" w:rsidP="00DC6CF1">
      <w:pPr>
        <w:spacing w:line="360" w:lineRule="auto"/>
        <w:rPr>
          <w:lang w:val="fr"/>
        </w:rPr>
      </w:pPr>
    </w:p>
    <w:commentRangeStart w:id="30"/>
    <w:p w14:paraId="624E993E" w14:textId="064F743D" w:rsidR="00800CD5" w:rsidRPr="00DC6CF1" w:rsidRDefault="00DC6CF1" w:rsidP="00DC6CF1">
      <w:pPr>
        <w:spacing w:line="360" w:lineRule="auto"/>
        <w:rPr>
          <w:lang w:val="fr-FR"/>
        </w:rPr>
      </w:pPr>
      <w:r>
        <w:rPr>
          <w:noProof/>
          <w:lang w:val="fr"/>
        </w:rPr>
        <mc:AlternateContent>
          <mc:Choice Requires="wpg">
            <w:drawing>
              <wp:anchor distT="0" distB="0" distL="114300" distR="114300" simplePos="0" relativeHeight="251638841" behindDoc="0" locked="0" layoutInCell="1" allowOverlap="1" wp14:anchorId="406BA498" wp14:editId="21FB490B">
                <wp:simplePos x="0" y="0"/>
                <wp:positionH relativeFrom="margin">
                  <wp:align>right</wp:align>
                </wp:positionH>
                <wp:positionV relativeFrom="paragraph">
                  <wp:posOffset>296545</wp:posOffset>
                </wp:positionV>
                <wp:extent cx="6238875" cy="2645410"/>
                <wp:effectExtent l="0" t="0" r="9525" b="2540"/>
                <wp:wrapTopAndBottom/>
                <wp:docPr id="55" name="Group 55"/>
                <wp:cNvGraphicFramePr/>
                <a:graphic xmlns:a="http://schemas.openxmlformats.org/drawingml/2006/main">
                  <a:graphicData uri="http://schemas.microsoft.com/office/word/2010/wordprocessingGroup">
                    <wpg:wgp>
                      <wpg:cNvGrpSpPr/>
                      <wpg:grpSpPr>
                        <a:xfrm>
                          <a:off x="0" y="0"/>
                          <a:ext cx="6238875" cy="2645410"/>
                          <a:chOff x="76200" y="457200"/>
                          <a:chExt cx="6238875" cy="2645410"/>
                        </a:xfrm>
                      </wpg:grpSpPr>
                      <pic:pic xmlns:pic="http://schemas.openxmlformats.org/drawingml/2006/picture">
                        <pic:nvPicPr>
                          <pic:cNvPr id="57" name="Picture 57"/>
                          <pic:cNvPicPr>
                            <a:picLocks noChangeAspect="1"/>
                          </pic:cNvPicPr>
                        </pic:nvPicPr>
                        <pic:blipFill>
                          <a:blip r:embed="rId44"/>
                          <a:stretch>
                            <a:fillRect/>
                          </a:stretch>
                        </pic:blipFill>
                        <pic:spPr>
                          <a:xfrm>
                            <a:off x="76200" y="457200"/>
                            <a:ext cx="6238875" cy="2645410"/>
                          </a:xfrm>
                          <a:prstGeom prst="rect">
                            <a:avLst/>
                          </a:prstGeom>
                        </pic:spPr>
                      </pic:pic>
                      <wps:wsp>
                        <wps:cNvPr id="58" name="Rectangle 58"/>
                        <wps:cNvSpPr/>
                        <wps:spPr>
                          <a:xfrm>
                            <a:off x="2215862" y="915266"/>
                            <a:ext cx="3960158" cy="524435"/>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50264E63" id="Group 55" o:spid="_x0000_s1026" style="position:absolute;margin-left:440.05pt;margin-top:23.35pt;width:491.25pt;height:208.3pt;z-index:251638841;mso-position-horizontal:right;mso-position-horizontal-relative:margin" coordorigin="762,4572" coordsize="62388,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">
                <v:shape id="Picture 57" o:spid="_x0000_s1027" type="#_x0000_t75" style="position:absolute;left:762;top:4572;width:62388;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">
                  <v:imagedata r:id="rId45" o:title=""/>
                </v:shape>
                <v:rect id="Rectangle 58" o:spid="_x0000_s1028" style="position:absolute;left:22158;top:9152;width:39602;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" filled="f" strokecolor="#ff4112 [3207]" strokeweight="1pt">
                  <v:textbox inset="2mm,2mm,2mm,2mm"/>
                </v:rect>
                <w10:wrap type="topAndBottom" anchorx="margin"/>
              </v:group>
            </w:pict>
          </mc:Fallback>
        </mc:AlternateContent>
      </w:r>
      <w:commentRangeEnd w:id="30"/>
      <w:r w:rsidR="005D638C">
        <w:rPr>
          <w:rStyle w:val="Kommentarzeichen"/>
          <w:rFonts w:asciiTheme="minorHAnsi" w:hAnsiTheme="minorHAnsi"/>
        </w:rPr>
        <w:commentReference w:id="30"/>
      </w:r>
      <w:r w:rsidR="00190FE6" w:rsidRPr="00713C37">
        <w:rPr>
          <w:lang w:val="fr"/>
        </w:rPr>
        <w:t>Si le véhicule n’a pas besoin d’un dossier d’entretien numérique, le message d’avertissement suivant s’affiche :</w:t>
      </w:r>
    </w:p>
    <w:p w14:paraId="0C0AEDB6" w14:textId="3E2FCF39" w:rsidR="00A367FC" w:rsidRDefault="00A367FC" w:rsidP="00310442">
      <w:pPr>
        <w:spacing w:line="360" w:lineRule="auto"/>
        <w:jc w:val="both"/>
        <w:rPr>
          <w:lang w:val="fr"/>
        </w:rPr>
      </w:pPr>
      <w:bookmarkStart w:id="31" w:name="_Toc83705794"/>
      <w:commentRangeStart w:id="32"/>
      <w:r w:rsidRPr="00A367FC">
        <w:rPr>
          <w:noProof/>
          <w:lang w:val="fr"/>
        </w:rPr>
        <w:lastRenderedPageBreak/>
        <w:drawing>
          <wp:inline distT="0" distB="0" distL="0" distR="0" wp14:anchorId="4B2D9A18" wp14:editId="1162F6B2">
            <wp:extent cx="6299835" cy="6128385"/>
            <wp:effectExtent l="0" t="0" r="5715" b="571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46"/>
                    <a:stretch>
                      <a:fillRect/>
                    </a:stretch>
                  </pic:blipFill>
                  <pic:spPr>
                    <a:xfrm>
                      <a:off x="0" y="0"/>
                      <a:ext cx="6299835" cy="6128385"/>
                    </a:xfrm>
                    <a:prstGeom prst="rect">
                      <a:avLst/>
                    </a:prstGeom>
                  </pic:spPr>
                </pic:pic>
              </a:graphicData>
            </a:graphic>
          </wp:inline>
        </w:drawing>
      </w:r>
      <w:commentRangeEnd w:id="32"/>
      <w:r>
        <w:rPr>
          <w:rStyle w:val="Kommentarzeichen"/>
          <w:rFonts w:asciiTheme="minorHAnsi" w:hAnsiTheme="minorHAnsi"/>
        </w:rPr>
        <w:commentReference w:id="32"/>
      </w:r>
    </w:p>
    <w:p w14:paraId="407C9F45" w14:textId="77777777" w:rsidR="00A367FC" w:rsidRDefault="00A367FC" w:rsidP="00310442">
      <w:pPr>
        <w:spacing w:line="360" w:lineRule="auto"/>
        <w:jc w:val="both"/>
        <w:rPr>
          <w:lang w:val="fr"/>
        </w:rPr>
      </w:pPr>
    </w:p>
    <w:p w14:paraId="08474B7E" w14:textId="1A4E14B2" w:rsidR="00243F26" w:rsidRPr="002749ED" w:rsidRDefault="00243F26" w:rsidP="00310442">
      <w:pPr>
        <w:spacing w:line="360" w:lineRule="auto"/>
        <w:jc w:val="both"/>
        <w:rPr>
          <w:lang w:val="fr-FR"/>
        </w:rPr>
      </w:pPr>
      <w:r w:rsidRPr="00D678D8">
        <w:rPr>
          <w:lang w:val="fr"/>
        </w:rPr>
        <w:t>Si vous cliquez sur</w:t>
      </w:r>
      <w:r w:rsidR="004D58C8">
        <w:rPr>
          <w:b/>
          <w:bCs/>
          <w:lang w:val="fr"/>
        </w:rPr>
        <w:t xml:space="preserve"> « Non » </w:t>
      </w:r>
      <w:r w:rsidRPr="00D678D8">
        <w:rPr>
          <w:lang w:val="fr"/>
        </w:rPr>
        <w:t>pour confirmer que le véhicule ne nécessite pas de dossier d’entretien numérique, le processus est supprimé de votre tableau de bord. Lorsque vous confirmez</w:t>
      </w:r>
      <w:r w:rsidR="00B964D1">
        <w:rPr>
          <w:b/>
          <w:bCs/>
          <w:lang w:val="fr"/>
        </w:rPr>
        <w:t xml:space="preserve"> « Oui »,</w:t>
      </w:r>
      <w:r>
        <w:rPr>
          <w:lang w:val="fr"/>
        </w:rPr>
        <w:t xml:space="preserve"> </w:t>
      </w:r>
      <w:r w:rsidRPr="00D678D8">
        <w:rPr>
          <w:lang w:val="fr"/>
        </w:rPr>
        <w:t xml:space="preserve">vous pouvez procéder au traitement de la demande. </w:t>
      </w:r>
    </w:p>
    <w:p w14:paraId="02A17937" w14:textId="59625ED3" w:rsidR="0032642E" w:rsidRPr="002749ED" w:rsidRDefault="0032642E" w:rsidP="00243F26">
      <w:pPr>
        <w:jc w:val="both"/>
        <w:rPr>
          <w:lang w:val="fr-FR"/>
        </w:rPr>
      </w:pPr>
    </w:p>
    <w:p w14:paraId="36C4F0E9" w14:textId="554CC4F0" w:rsidR="003439E2" w:rsidRPr="002749ED" w:rsidRDefault="00B964D1" w:rsidP="00B964D1">
      <w:pPr>
        <w:pStyle w:val="berschrift4"/>
        <w:rPr>
          <w:sz w:val="28"/>
          <w:szCs w:val="24"/>
          <w:lang w:val="fr-FR"/>
        </w:rPr>
      </w:pPr>
      <w:r w:rsidRPr="0059615A">
        <w:rPr>
          <w:sz w:val="28"/>
          <w:szCs w:val="24"/>
          <w:lang w:val="fr"/>
        </w:rPr>
        <w:lastRenderedPageBreak/>
        <w:t xml:space="preserve"> </w:t>
      </w:r>
      <w:bookmarkStart w:id="33" w:name="_Toc115782310"/>
      <w:r w:rsidRPr="0059615A">
        <w:rPr>
          <w:sz w:val="28"/>
          <w:szCs w:val="24"/>
          <w:lang w:val="fr"/>
        </w:rPr>
        <w:t>Contrôle de plausibilité de la première inscription</w:t>
      </w:r>
      <w:bookmarkEnd w:id="33"/>
    </w:p>
    <w:p w14:paraId="45996879" w14:textId="1C41B369" w:rsidR="003439E2" w:rsidRPr="002749ED" w:rsidRDefault="0059615A" w:rsidP="002A2D49">
      <w:pPr>
        <w:spacing w:line="360" w:lineRule="auto"/>
        <w:jc w:val="both"/>
        <w:rPr>
          <w:lang w:val="fr-FR"/>
        </w:rPr>
      </w:pPr>
      <w:r>
        <w:rPr>
          <w:lang w:val="fr"/>
        </w:rPr>
        <w:t>Une fois le véhicule identifié, le système vérifie si la</w:t>
      </w:r>
      <w:r w:rsidR="006B2E51">
        <w:rPr>
          <w:lang w:val="fr"/>
        </w:rPr>
        <w:t xml:space="preserve"> </w:t>
      </w:r>
      <w:r w:rsidR="002A2D49">
        <w:rPr>
          <w:lang w:val="fr"/>
        </w:rPr>
        <w:t xml:space="preserve">date spécifiée de la première immatriculation se situe dans la période de production du véhicule. </w:t>
      </w:r>
      <w:r>
        <w:rPr>
          <w:lang w:val="fr"/>
        </w:rPr>
        <w:t xml:space="preserve"> </w:t>
      </w:r>
      <w:r w:rsidR="003C0692">
        <w:rPr>
          <w:lang w:val="fr"/>
        </w:rPr>
        <w:t xml:space="preserve">Si ce n’est pas le cas, un message d’avertissement </w:t>
      </w:r>
      <w:r w:rsidR="005C1786">
        <w:rPr>
          <w:lang w:val="fr"/>
        </w:rPr>
        <w:t xml:space="preserve">s’affiche et vous pouvez vérifier à nouveau la date. </w:t>
      </w:r>
    </w:p>
    <w:p w14:paraId="2C688AFA" w14:textId="0D7DACA2" w:rsidR="005C1786" w:rsidRPr="002749ED" w:rsidRDefault="005C1786" w:rsidP="002A2D49">
      <w:pPr>
        <w:spacing w:line="360" w:lineRule="auto"/>
        <w:jc w:val="both"/>
        <w:rPr>
          <w:lang w:val="fr-FR"/>
        </w:rPr>
      </w:pPr>
      <w:r>
        <w:rPr>
          <w:lang w:val="fr"/>
        </w:rPr>
        <w:t xml:space="preserve">Si vous avez </w:t>
      </w:r>
      <w:r w:rsidR="0037000E">
        <w:rPr>
          <w:lang w:val="fr"/>
        </w:rPr>
        <w:t xml:space="preserve">entré la date correctement, vous pouvez ignorer le message d’avertissement et </w:t>
      </w:r>
      <w:r w:rsidR="005F55B9">
        <w:rPr>
          <w:lang w:val="fr"/>
        </w:rPr>
        <w:t xml:space="preserve"> procéder à l’entrée en cliquant sur </w:t>
      </w:r>
      <w:r w:rsidR="002702B9">
        <w:rPr>
          <w:b/>
          <w:bCs/>
          <w:lang w:val="fr"/>
        </w:rPr>
        <w:t>« Confirmer le véhicule »</w:t>
      </w:r>
      <w:r w:rsidR="002702B9">
        <w:rPr>
          <w:lang w:val="fr"/>
        </w:rPr>
        <w:t>.</w:t>
      </w:r>
    </w:p>
    <w:p w14:paraId="29547E0C" w14:textId="2DD5BBFF" w:rsidR="002702B9" w:rsidRPr="002749ED" w:rsidRDefault="001B4E93" w:rsidP="002A2D49">
      <w:pPr>
        <w:spacing w:line="360" w:lineRule="auto"/>
        <w:jc w:val="both"/>
        <w:rPr>
          <w:lang w:val="fr-FR"/>
        </w:rPr>
      </w:pPr>
      <w:r>
        <w:rPr>
          <w:noProof/>
        </w:rPr>
        <mc:AlternateContent>
          <mc:Choice Requires="wps">
            <w:drawing>
              <wp:anchor distT="0" distB="0" distL="114300" distR="114300" simplePos="0" relativeHeight="251808904" behindDoc="0" locked="0" layoutInCell="1" allowOverlap="1" wp14:anchorId="3F2AC002" wp14:editId="2B9FF992">
                <wp:simplePos x="0" y="0"/>
                <wp:positionH relativeFrom="column">
                  <wp:posOffset>2148839</wp:posOffset>
                </wp:positionH>
                <wp:positionV relativeFrom="paragraph">
                  <wp:posOffset>467360</wp:posOffset>
                </wp:positionV>
                <wp:extent cx="4029075" cy="714375"/>
                <wp:effectExtent l="0" t="0" r="28575" b="28575"/>
                <wp:wrapNone/>
                <wp:docPr id="204" name="Rectangle 204"/>
                <wp:cNvGraphicFramePr/>
                <a:graphic xmlns:a="http://schemas.openxmlformats.org/drawingml/2006/main">
                  <a:graphicData uri="http://schemas.microsoft.com/office/word/2010/wordprocessingShape">
                    <wps:wsp>
                      <wps:cNvSpPr/>
                      <wps:spPr>
                        <a:xfrm>
                          <a:off x="0" y="0"/>
                          <a:ext cx="4029075" cy="714375"/>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3874" id="Rectangle 204" o:spid="_x0000_s1026" style="position:absolute;margin-left:169.2pt;margin-top:36.8pt;width:317.25pt;height:56.25pt;z-index:251808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" filled="f" strokecolor="#ff4112 [3207]" strokeweight="1pt">
                <v:textbox inset="2mm,2mm,2mm,2mm"/>
              </v:rect>
            </w:pict>
          </mc:Fallback>
        </mc:AlternateContent>
      </w:r>
      <w:r w:rsidRPr="001B4E93">
        <w:rPr>
          <w:noProof/>
          <w:lang w:val="fr-FR"/>
        </w:rPr>
        <w:drawing>
          <wp:inline distT="0" distB="0" distL="0" distR="0" wp14:anchorId="014E9A71" wp14:editId="3C4CA66F">
            <wp:extent cx="6299835" cy="2664460"/>
            <wp:effectExtent l="0" t="0" r="5715" b="254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47"/>
                    <a:stretch>
                      <a:fillRect/>
                    </a:stretch>
                  </pic:blipFill>
                  <pic:spPr>
                    <a:xfrm>
                      <a:off x="0" y="0"/>
                      <a:ext cx="6299835" cy="2664460"/>
                    </a:xfrm>
                    <a:prstGeom prst="rect">
                      <a:avLst/>
                    </a:prstGeom>
                  </pic:spPr>
                </pic:pic>
              </a:graphicData>
            </a:graphic>
          </wp:inline>
        </w:drawing>
      </w:r>
    </w:p>
    <w:p w14:paraId="6F821390" w14:textId="7B19EA02" w:rsidR="002702B9" w:rsidRPr="002749ED" w:rsidRDefault="002702B9" w:rsidP="002A2D49">
      <w:pPr>
        <w:spacing w:line="360" w:lineRule="auto"/>
        <w:jc w:val="both"/>
        <w:rPr>
          <w:lang w:val="fr-FR"/>
        </w:rPr>
      </w:pPr>
    </w:p>
    <w:bookmarkEnd w:id="31"/>
    <w:p w14:paraId="0130505A" w14:textId="41EB45A6" w:rsidR="00342548" w:rsidRPr="002749ED" w:rsidRDefault="00342548" w:rsidP="00342548">
      <w:pPr>
        <w:pStyle w:val="berschrift3"/>
        <w:numPr>
          <w:ilvl w:val="0"/>
          <w:numId w:val="0"/>
        </w:numPr>
        <w:ind w:left="397" w:hanging="397"/>
        <w:rPr>
          <w:lang w:val="fr-FR"/>
        </w:rPr>
      </w:pPr>
    </w:p>
    <w:p w14:paraId="11BCD802" w14:textId="14B78385" w:rsidR="00342548" w:rsidRPr="002749ED" w:rsidRDefault="00342548" w:rsidP="00342548">
      <w:pPr>
        <w:rPr>
          <w:lang w:val="fr-FR"/>
        </w:rPr>
      </w:pPr>
    </w:p>
    <w:p w14:paraId="5F3D4108" w14:textId="6816BF39" w:rsidR="00342548" w:rsidRPr="002749ED" w:rsidRDefault="00342548" w:rsidP="00342548">
      <w:pPr>
        <w:rPr>
          <w:lang w:val="fr-FR"/>
        </w:rPr>
      </w:pPr>
    </w:p>
    <w:p w14:paraId="088A833D" w14:textId="44D965DF" w:rsidR="00342548" w:rsidRPr="002749ED" w:rsidRDefault="00342548" w:rsidP="00342548">
      <w:pPr>
        <w:rPr>
          <w:lang w:val="fr-FR"/>
        </w:rPr>
      </w:pPr>
    </w:p>
    <w:p w14:paraId="6325E404" w14:textId="4E7D092C" w:rsidR="00342548" w:rsidRPr="002749ED" w:rsidRDefault="00342548" w:rsidP="00342548">
      <w:pPr>
        <w:rPr>
          <w:lang w:val="fr-FR"/>
        </w:rPr>
      </w:pPr>
    </w:p>
    <w:p w14:paraId="5F54150F" w14:textId="37B8C89A" w:rsidR="00342548" w:rsidRPr="002749ED" w:rsidRDefault="00342548" w:rsidP="00342548">
      <w:pPr>
        <w:rPr>
          <w:lang w:val="fr-FR"/>
        </w:rPr>
      </w:pPr>
    </w:p>
    <w:p w14:paraId="46F481DA" w14:textId="2D267418" w:rsidR="00342548" w:rsidRPr="002749ED" w:rsidRDefault="00342548" w:rsidP="00342548">
      <w:pPr>
        <w:rPr>
          <w:lang w:val="fr-FR"/>
        </w:rPr>
      </w:pPr>
    </w:p>
    <w:p w14:paraId="374085C6" w14:textId="4158DA97" w:rsidR="00342548" w:rsidRPr="002749ED" w:rsidRDefault="00342548" w:rsidP="00342548">
      <w:pPr>
        <w:rPr>
          <w:lang w:val="fr-FR"/>
        </w:rPr>
      </w:pPr>
    </w:p>
    <w:p w14:paraId="08C6AEA5" w14:textId="4926B6F9" w:rsidR="00342548" w:rsidRPr="002749ED" w:rsidRDefault="00342548" w:rsidP="00342548">
      <w:pPr>
        <w:rPr>
          <w:lang w:val="fr-FR"/>
        </w:rPr>
      </w:pPr>
    </w:p>
    <w:p w14:paraId="6D464FC9" w14:textId="3D6FD059" w:rsidR="00342548" w:rsidRPr="002749ED" w:rsidRDefault="00342548" w:rsidP="00342548">
      <w:pPr>
        <w:rPr>
          <w:lang w:val="fr-FR"/>
        </w:rPr>
      </w:pPr>
    </w:p>
    <w:p w14:paraId="0598C9C4" w14:textId="5181191A" w:rsidR="00342548" w:rsidRPr="002749ED" w:rsidRDefault="00342548" w:rsidP="00342548">
      <w:pPr>
        <w:rPr>
          <w:lang w:val="fr-FR"/>
        </w:rPr>
      </w:pPr>
    </w:p>
    <w:p w14:paraId="60ACDD6D" w14:textId="62B77669" w:rsidR="00342548" w:rsidRPr="002749ED" w:rsidRDefault="00342548" w:rsidP="00342548">
      <w:pPr>
        <w:rPr>
          <w:lang w:val="fr-FR"/>
        </w:rPr>
      </w:pPr>
    </w:p>
    <w:p w14:paraId="334695DA" w14:textId="35EFA1C4" w:rsidR="00342548" w:rsidRPr="002749ED" w:rsidRDefault="00342548" w:rsidP="00342548">
      <w:pPr>
        <w:rPr>
          <w:lang w:val="fr-FR"/>
        </w:rPr>
      </w:pPr>
    </w:p>
    <w:p w14:paraId="3A1241A0" w14:textId="34B315B8" w:rsidR="00907F07" w:rsidRPr="002749ED" w:rsidRDefault="00F605B4" w:rsidP="00907F07">
      <w:pPr>
        <w:pStyle w:val="berschrift3"/>
        <w:rPr>
          <w:lang w:val="fr-FR"/>
        </w:rPr>
      </w:pPr>
      <w:bookmarkStart w:id="34" w:name="_Toc115782311"/>
      <w:r>
        <w:rPr>
          <w:lang w:val="fr"/>
        </w:rPr>
        <w:lastRenderedPageBreak/>
        <w:t>Entrez les  données du véhicule / de la commande</w:t>
      </w:r>
      <w:bookmarkEnd w:id="34"/>
    </w:p>
    <w:p w14:paraId="3516A774" w14:textId="7D4FCC70" w:rsidR="009D17DE" w:rsidRPr="002749ED" w:rsidRDefault="00292C2E" w:rsidP="00292C2E">
      <w:pPr>
        <w:spacing w:line="360" w:lineRule="auto"/>
        <w:jc w:val="both"/>
        <w:rPr>
          <w:lang w:val="fr-FR"/>
        </w:rPr>
      </w:pPr>
      <w:r w:rsidRPr="00292C2E">
        <w:rPr>
          <w:noProof/>
          <w:lang w:val="fr"/>
        </w:rPr>
        <w:drawing>
          <wp:anchor distT="0" distB="0" distL="114300" distR="114300" simplePos="0" relativeHeight="251809928" behindDoc="0" locked="0" layoutInCell="1" allowOverlap="1" wp14:anchorId="495CD15C" wp14:editId="547CE9D1">
            <wp:simplePos x="0" y="0"/>
            <wp:positionH relativeFrom="margin">
              <wp:align>right</wp:align>
            </wp:positionH>
            <wp:positionV relativeFrom="paragraph">
              <wp:posOffset>442595</wp:posOffset>
            </wp:positionV>
            <wp:extent cx="6299835" cy="2699385"/>
            <wp:effectExtent l="0" t="0" r="5715" b="5715"/>
            <wp:wrapTopAndBottom/>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99835" cy="2699385"/>
                    </a:xfrm>
                    <a:prstGeom prst="rect">
                      <a:avLst/>
                    </a:prstGeom>
                  </pic:spPr>
                </pic:pic>
              </a:graphicData>
            </a:graphic>
          </wp:anchor>
        </w:drawing>
      </w:r>
      <w:r w:rsidR="00310442" w:rsidRPr="0097384B">
        <w:rPr>
          <w:lang w:val="fr"/>
        </w:rPr>
        <w:t>Dans le</w:t>
      </w:r>
      <w:r w:rsidR="00DE3151">
        <w:rPr>
          <w:lang w:val="fr"/>
        </w:rPr>
        <w:t xml:space="preserve"> champ</w:t>
      </w:r>
      <w:r w:rsidR="00310442" w:rsidRPr="0097384B">
        <w:rPr>
          <w:lang w:val="fr"/>
        </w:rPr>
        <w:t xml:space="preserve"> de saisie suivant, entrez toutes les informations demandées. Notez que les informations demandées peuvent varier d’un fabricant à l’autre.</w:t>
      </w:r>
      <w:r w:rsidR="00105DCF">
        <w:rPr>
          <w:noProof/>
          <w:lang w:val="fr"/>
        </w:rPr>
        <w:drawing>
          <wp:anchor distT="0" distB="0" distL="114300" distR="114300" simplePos="0" relativeHeight="251745416" behindDoc="0" locked="0" layoutInCell="1" allowOverlap="1" wp14:anchorId="3D4D976A" wp14:editId="7C20D4F7">
            <wp:simplePos x="0" y="0"/>
            <wp:positionH relativeFrom="column">
              <wp:posOffset>5152390</wp:posOffset>
            </wp:positionH>
            <wp:positionV relativeFrom="paragraph">
              <wp:posOffset>9525</wp:posOffset>
            </wp:positionV>
            <wp:extent cx="324485" cy="15049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105DCF">
        <w:rPr>
          <w:noProof/>
          <w:lang w:val="fr"/>
        </w:rPr>
        <mc:AlternateContent>
          <mc:Choice Requires="wps">
            <w:drawing>
              <wp:anchor distT="0" distB="0" distL="114300" distR="114300" simplePos="0" relativeHeight="251744392" behindDoc="0" locked="0" layoutInCell="1" allowOverlap="1" wp14:anchorId="07381E40" wp14:editId="08FA0F12">
                <wp:simplePos x="0" y="0"/>
                <wp:positionH relativeFrom="column">
                  <wp:posOffset>4794637</wp:posOffset>
                </wp:positionH>
                <wp:positionV relativeFrom="paragraph">
                  <wp:posOffset>49944</wp:posOffset>
                </wp:positionV>
                <wp:extent cx="651510" cy="95250"/>
                <wp:effectExtent l="0" t="0" r="0" b="0"/>
                <wp:wrapNone/>
                <wp:docPr id="139" name="Rectangle 13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F1AC5A8" id="Rectangle 139" o:spid="_x0000_s1026" style="position:absolute;margin-left:377.55pt;margin-top:3.95pt;width:51.3pt;height:7.5pt;z-index:251744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" fillcolor="white [3212]" strokecolor="white [3212]" strokeweight=".5pt">
                <v:textbox inset="2mm,2mm,2mm,2mm"/>
              </v:rect>
            </w:pict>
          </mc:Fallback>
        </mc:AlternateContent>
      </w:r>
    </w:p>
    <w:p w14:paraId="58867E56" w14:textId="451B7746" w:rsidR="00D61353" w:rsidRPr="002749ED" w:rsidRDefault="00D61353" w:rsidP="00D61353">
      <w:pPr>
        <w:jc w:val="both"/>
        <w:rPr>
          <w:lang w:val="fr-FR"/>
        </w:rPr>
      </w:pPr>
      <w:r w:rsidRPr="00E437FA">
        <w:rPr>
          <w:lang w:val="fr"/>
        </w:rPr>
        <w:t>En cliquant sur</w:t>
      </w:r>
      <w:r>
        <w:rPr>
          <w:b/>
          <w:bCs/>
          <w:lang w:val="fr"/>
        </w:rPr>
        <w:t xml:space="preserve"> « Continuer » </w:t>
      </w:r>
      <w:r>
        <w:rPr>
          <w:lang w:val="fr"/>
        </w:rPr>
        <w:t>, vous serez alors amené à sélectionner les données de maintenance</w:t>
      </w:r>
      <w:r w:rsidRPr="00E437FA">
        <w:rPr>
          <w:lang w:val="fr"/>
        </w:rPr>
        <w:t>.</w:t>
      </w:r>
    </w:p>
    <w:p w14:paraId="3682F1E4" w14:textId="52C355F9" w:rsidR="00D61353" w:rsidRPr="002749ED" w:rsidRDefault="00D61353" w:rsidP="002728E8">
      <w:pPr>
        <w:spacing w:line="360" w:lineRule="auto"/>
        <w:jc w:val="both"/>
        <w:rPr>
          <w:lang w:val="fr-FR"/>
        </w:rPr>
      </w:pPr>
    </w:p>
    <w:p w14:paraId="2D882491" w14:textId="7A988B3B" w:rsidR="00922038" w:rsidRDefault="002728E8" w:rsidP="002728E8">
      <w:pPr>
        <w:spacing w:line="360" w:lineRule="auto"/>
        <w:jc w:val="both"/>
        <w:rPr>
          <w:lang w:val="en-US"/>
        </w:rPr>
      </w:pPr>
      <w:r w:rsidRPr="002728E8">
        <w:rPr>
          <w:lang w:val="fr"/>
        </w:rPr>
        <w:t xml:space="preserve">Si vous sélectionnez une date de service postérieure à la date limite du fabricant, l’avertissement suivant s’affiche. </w:t>
      </w:r>
      <w:r w:rsidRPr="000468AB">
        <w:rPr>
          <w:lang w:val="fr"/>
        </w:rPr>
        <w:t>Dans ce cas, vous ne pouvez pas continuer l’entrée.</w:t>
      </w:r>
    </w:p>
    <w:p w14:paraId="63815CF9" w14:textId="2D9DDF27" w:rsidR="000468AB" w:rsidRPr="000468AB" w:rsidRDefault="00743323" w:rsidP="002728E8">
      <w:pPr>
        <w:spacing w:line="360" w:lineRule="auto"/>
        <w:jc w:val="both"/>
        <w:rPr>
          <w:lang w:val="en-US"/>
        </w:rPr>
      </w:pPr>
      <w:commentRangeStart w:id="35"/>
      <w:r w:rsidRPr="00743323">
        <w:rPr>
          <w:noProof/>
          <w:lang w:val="fr"/>
        </w:rPr>
        <w:drawing>
          <wp:anchor distT="0" distB="0" distL="114300" distR="114300" simplePos="0" relativeHeight="251665545" behindDoc="0" locked="0" layoutInCell="1" allowOverlap="1" wp14:anchorId="5F21D49B" wp14:editId="3567AFF5">
            <wp:simplePos x="0" y="0"/>
            <wp:positionH relativeFrom="margin">
              <wp:align>right</wp:align>
            </wp:positionH>
            <wp:positionV relativeFrom="paragraph">
              <wp:posOffset>31060</wp:posOffset>
            </wp:positionV>
            <wp:extent cx="6299835" cy="3569335"/>
            <wp:effectExtent l="0" t="0" r="5715" b="0"/>
            <wp:wrapNone/>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99835" cy="3569335"/>
                    </a:xfrm>
                    <a:prstGeom prst="rect">
                      <a:avLst/>
                    </a:prstGeom>
                  </pic:spPr>
                </pic:pic>
              </a:graphicData>
            </a:graphic>
          </wp:anchor>
        </w:drawing>
      </w:r>
      <w:commentRangeEnd w:id="35"/>
      <w:r w:rsidR="0000304B">
        <w:rPr>
          <w:rStyle w:val="Kommentarzeichen"/>
          <w:rFonts w:asciiTheme="minorHAnsi" w:hAnsiTheme="minorHAnsi"/>
        </w:rPr>
        <w:commentReference w:id="35"/>
      </w:r>
    </w:p>
    <w:p w14:paraId="3BD3FF6A" w14:textId="505B3203" w:rsidR="00AE5FC8" w:rsidRDefault="00AE5FC8" w:rsidP="00BB44D7">
      <w:pPr>
        <w:jc w:val="both"/>
        <w:rPr>
          <w:lang w:val="en-US"/>
        </w:rPr>
      </w:pPr>
      <w:bookmarkStart w:id="36" w:name="_Toc83705795"/>
    </w:p>
    <w:p w14:paraId="259A6D0D" w14:textId="556BEC76" w:rsidR="00743323" w:rsidRDefault="00743323" w:rsidP="00BB44D7">
      <w:pPr>
        <w:jc w:val="both"/>
        <w:rPr>
          <w:lang w:val="en-US"/>
        </w:rPr>
      </w:pPr>
    </w:p>
    <w:p w14:paraId="7827F4AB" w14:textId="339DD72F" w:rsidR="00743323" w:rsidRDefault="00743323" w:rsidP="00BB44D7">
      <w:pPr>
        <w:jc w:val="both"/>
        <w:rPr>
          <w:lang w:val="en-US"/>
        </w:rPr>
      </w:pPr>
    </w:p>
    <w:p w14:paraId="44EDE9B5" w14:textId="608BBD7E" w:rsidR="00743323" w:rsidRDefault="00743323" w:rsidP="00BB44D7">
      <w:pPr>
        <w:jc w:val="both"/>
        <w:rPr>
          <w:lang w:val="en-US"/>
        </w:rPr>
      </w:pPr>
    </w:p>
    <w:p w14:paraId="6BF18236" w14:textId="1AED81D3" w:rsidR="00743323" w:rsidRDefault="00743323" w:rsidP="00BB44D7">
      <w:pPr>
        <w:jc w:val="both"/>
        <w:rPr>
          <w:lang w:val="en-US"/>
        </w:rPr>
      </w:pPr>
    </w:p>
    <w:p w14:paraId="28B31AE1" w14:textId="115C2168" w:rsidR="00743323" w:rsidRDefault="00743323" w:rsidP="00BB44D7">
      <w:pPr>
        <w:jc w:val="both"/>
        <w:rPr>
          <w:lang w:val="en-US"/>
        </w:rPr>
      </w:pPr>
    </w:p>
    <w:p w14:paraId="167A54A5" w14:textId="02BC5A4A" w:rsidR="00743323" w:rsidRDefault="00743323" w:rsidP="00BB44D7">
      <w:pPr>
        <w:jc w:val="both"/>
        <w:rPr>
          <w:lang w:val="en-US"/>
        </w:rPr>
      </w:pPr>
    </w:p>
    <w:p w14:paraId="3E509F4D" w14:textId="7308D76C" w:rsidR="00743323" w:rsidRDefault="00743323" w:rsidP="00BB44D7">
      <w:pPr>
        <w:jc w:val="both"/>
        <w:rPr>
          <w:lang w:val="en-US"/>
        </w:rPr>
      </w:pPr>
    </w:p>
    <w:p w14:paraId="353D4006" w14:textId="3A1234FB" w:rsidR="00743323" w:rsidRDefault="00743323" w:rsidP="00BB44D7">
      <w:pPr>
        <w:jc w:val="both"/>
        <w:rPr>
          <w:lang w:val="en-US"/>
        </w:rPr>
      </w:pPr>
    </w:p>
    <w:p w14:paraId="2CFC33D9" w14:textId="3850B839" w:rsidR="00743323" w:rsidRDefault="00743323" w:rsidP="00BB44D7">
      <w:pPr>
        <w:jc w:val="both"/>
        <w:rPr>
          <w:lang w:val="en-US"/>
        </w:rPr>
      </w:pPr>
    </w:p>
    <w:p w14:paraId="56E44EF6" w14:textId="48F1267A" w:rsidR="00743323" w:rsidRDefault="00743323" w:rsidP="00BB44D7">
      <w:pPr>
        <w:jc w:val="both"/>
        <w:rPr>
          <w:lang w:val="en-US"/>
        </w:rPr>
      </w:pPr>
    </w:p>
    <w:p w14:paraId="3978EC33" w14:textId="1C86A008" w:rsidR="00743323" w:rsidRDefault="00743323" w:rsidP="00BB44D7">
      <w:pPr>
        <w:jc w:val="both"/>
        <w:rPr>
          <w:lang w:val="en-US"/>
        </w:rPr>
      </w:pPr>
      <w:r>
        <w:rPr>
          <w:noProof/>
          <w:lang w:val="fr"/>
        </w:rPr>
        <mc:AlternateContent>
          <mc:Choice Requires="wps">
            <w:drawing>
              <wp:anchor distT="0" distB="0" distL="114300" distR="114300" simplePos="0" relativeHeight="251667593" behindDoc="0" locked="0" layoutInCell="1" allowOverlap="1" wp14:anchorId="33D7A727" wp14:editId="65D6086B">
                <wp:simplePos x="0" y="0"/>
                <wp:positionH relativeFrom="margin">
                  <wp:posOffset>2145941</wp:posOffset>
                </wp:positionH>
                <wp:positionV relativeFrom="paragraph">
                  <wp:posOffset>22446</wp:posOffset>
                </wp:positionV>
                <wp:extent cx="4047214" cy="492981"/>
                <wp:effectExtent l="0" t="0" r="10795" b="21590"/>
                <wp:wrapNone/>
                <wp:docPr id="121" name="Rectangle 121"/>
                <wp:cNvGraphicFramePr/>
                <a:graphic xmlns:a="http://schemas.openxmlformats.org/drawingml/2006/main">
                  <a:graphicData uri="http://schemas.microsoft.com/office/word/2010/wordprocessingShape">
                    <wps:wsp>
                      <wps:cNvSpPr/>
                      <wps:spPr>
                        <a:xfrm>
                          <a:off x="0" y="0"/>
                          <a:ext cx="4047214" cy="492981"/>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B27B" id="Rectangle 121" o:spid="_x0000_s1026" style="position:absolute;margin-left:168.95pt;margin-top:1.75pt;width:318.7pt;height:38.8pt;z-index:251667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" filled="f" strokecolor="#ff4112 [3207]" strokeweight="1pt">
                <v:textbox inset="2mm,2mm,2mm,2mm"/>
                <w10:wrap anchorx="margin"/>
              </v:rect>
            </w:pict>
          </mc:Fallback>
        </mc:AlternateContent>
      </w:r>
    </w:p>
    <w:p w14:paraId="72C76ECF" w14:textId="10E1E096" w:rsidR="00743323" w:rsidRDefault="00743323" w:rsidP="00BB44D7">
      <w:pPr>
        <w:jc w:val="both"/>
        <w:rPr>
          <w:lang w:val="en-US"/>
        </w:rPr>
      </w:pPr>
    </w:p>
    <w:p w14:paraId="64F81688" w14:textId="0A237326" w:rsidR="00743323" w:rsidRDefault="00743323" w:rsidP="00BB44D7">
      <w:pPr>
        <w:jc w:val="both"/>
        <w:rPr>
          <w:lang w:val="en-US"/>
        </w:rPr>
      </w:pPr>
    </w:p>
    <w:p w14:paraId="0D0537F9" w14:textId="03B838A4" w:rsidR="00743323" w:rsidRDefault="00743323" w:rsidP="00BB44D7">
      <w:pPr>
        <w:jc w:val="both"/>
        <w:rPr>
          <w:lang w:val="en-US"/>
        </w:rPr>
      </w:pPr>
    </w:p>
    <w:p w14:paraId="4D61AB0B" w14:textId="6D946750" w:rsidR="00743323" w:rsidRDefault="00743323" w:rsidP="00BB44D7">
      <w:pPr>
        <w:jc w:val="both"/>
        <w:rPr>
          <w:lang w:val="en-US"/>
        </w:rPr>
      </w:pPr>
    </w:p>
    <w:p w14:paraId="714C662A" w14:textId="701CE902" w:rsidR="00743323" w:rsidRDefault="00743323" w:rsidP="00BB44D7">
      <w:pPr>
        <w:jc w:val="both"/>
        <w:rPr>
          <w:lang w:val="en-US"/>
        </w:rPr>
      </w:pPr>
    </w:p>
    <w:p w14:paraId="2023F5FA" w14:textId="1E170901" w:rsidR="00743323" w:rsidRDefault="00743323" w:rsidP="00BB44D7">
      <w:pPr>
        <w:jc w:val="both"/>
        <w:rPr>
          <w:lang w:val="en-US"/>
        </w:rPr>
      </w:pPr>
    </w:p>
    <w:p w14:paraId="74C120B6" w14:textId="5B476B61" w:rsidR="00195971" w:rsidRDefault="00195971" w:rsidP="00BB44D7">
      <w:pPr>
        <w:jc w:val="both"/>
        <w:rPr>
          <w:lang w:val="en-US"/>
        </w:rPr>
      </w:pPr>
    </w:p>
    <w:p w14:paraId="5DEF5E8C" w14:textId="316C8485" w:rsidR="00A367FC" w:rsidRDefault="00A367FC" w:rsidP="00BB44D7">
      <w:pPr>
        <w:jc w:val="both"/>
        <w:rPr>
          <w:lang w:val="en-US"/>
        </w:rPr>
      </w:pPr>
      <w:r w:rsidRPr="00A367FC">
        <w:rPr>
          <w:noProof/>
          <w:lang w:val="en-US"/>
        </w:rPr>
        <w:lastRenderedPageBreak/>
        <w:drawing>
          <wp:inline distT="0" distB="0" distL="0" distR="0" wp14:anchorId="2B24AF58" wp14:editId="0C962742">
            <wp:extent cx="6299835" cy="6690995"/>
            <wp:effectExtent l="0" t="0" r="5715"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50"/>
                    <a:stretch>
                      <a:fillRect/>
                    </a:stretch>
                  </pic:blipFill>
                  <pic:spPr>
                    <a:xfrm>
                      <a:off x="0" y="0"/>
                      <a:ext cx="6299835" cy="6690995"/>
                    </a:xfrm>
                    <a:prstGeom prst="rect">
                      <a:avLst/>
                    </a:prstGeom>
                  </pic:spPr>
                </pic:pic>
              </a:graphicData>
            </a:graphic>
          </wp:inline>
        </w:drawing>
      </w:r>
    </w:p>
    <w:p w14:paraId="27C26F58" w14:textId="0F89DE4F" w:rsidR="00195971" w:rsidRPr="002749ED" w:rsidRDefault="006D4F80" w:rsidP="00195971">
      <w:pPr>
        <w:pStyle w:val="berschrift4"/>
        <w:rPr>
          <w:sz w:val="28"/>
          <w:szCs w:val="24"/>
          <w:lang w:val="fr-FR"/>
        </w:rPr>
      </w:pPr>
      <w:bookmarkStart w:id="37" w:name="_Toc115782312"/>
      <w:r w:rsidRPr="006D4F80">
        <w:rPr>
          <w:sz w:val="28"/>
          <w:szCs w:val="24"/>
          <w:lang w:val="fr"/>
        </w:rPr>
        <w:t>Vérification de la plausibilité du kilométrage</w:t>
      </w:r>
      <w:bookmarkEnd w:id="37"/>
    </w:p>
    <w:p w14:paraId="3722296F" w14:textId="2F9FECD1" w:rsidR="006D4F80" w:rsidRPr="002749ED" w:rsidRDefault="00785C9D" w:rsidP="00785C9D">
      <w:pPr>
        <w:spacing w:line="360" w:lineRule="auto"/>
        <w:jc w:val="both"/>
        <w:rPr>
          <w:lang w:val="fr-FR"/>
        </w:rPr>
      </w:pPr>
      <w:r w:rsidRPr="00785C9D">
        <w:rPr>
          <w:lang w:val="fr"/>
        </w:rPr>
        <w:t xml:space="preserve">Dès que vous avez entré le kilométrage du véhicule, le système effectue automatiquement un contrôle de plausibilité. Cela signifie qu’une vérification est effectuée sur la base du </w:t>
      </w:r>
      <w:r w:rsidR="009A7465">
        <w:rPr>
          <w:lang w:val="fr"/>
        </w:rPr>
        <w:t>VIN</w:t>
      </w:r>
      <w:r w:rsidR="009A7465" w:rsidRPr="00785C9D">
        <w:rPr>
          <w:lang w:val="fr"/>
        </w:rPr>
        <w:t xml:space="preserve"> </w:t>
      </w:r>
      <w:r w:rsidRPr="00785C9D">
        <w:rPr>
          <w:lang w:val="fr"/>
        </w:rPr>
        <w:t xml:space="preserve">pour </w:t>
      </w:r>
      <w:r w:rsidR="009A7465">
        <w:rPr>
          <w:lang w:val="fr"/>
        </w:rPr>
        <w:t>contrôler</w:t>
      </w:r>
      <w:r w:rsidRPr="00785C9D">
        <w:rPr>
          <w:lang w:val="fr"/>
        </w:rPr>
        <w:t xml:space="preserve"> si le kilométrage </w:t>
      </w:r>
      <w:r>
        <w:rPr>
          <w:lang w:val="fr"/>
        </w:rPr>
        <w:t xml:space="preserve">saisi </w:t>
      </w:r>
      <w:r w:rsidRPr="00785C9D">
        <w:rPr>
          <w:lang w:val="fr"/>
        </w:rPr>
        <w:t>est inférieur</w:t>
      </w:r>
      <w:r>
        <w:rPr>
          <w:lang w:val="fr"/>
        </w:rPr>
        <w:t xml:space="preserve"> à </w:t>
      </w:r>
      <w:r w:rsidR="009224C1">
        <w:rPr>
          <w:lang w:val="fr"/>
        </w:rPr>
        <w:t xml:space="preserve"> celui d’une</w:t>
      </w:r>
      <w:r w:rsidRPr="00785C9D">
        <w:rPr>
          <w:lang w:val="fr"/>
        </w:rPr>
        <w:t xml:space="preserve"> entrée précédente pour le même véhicule.</w:t>
      </w:r>
    </w:p>
    <w:p w14:paraId="4CDEA548" w14:textId="22E5E852" w:rsidR="00B62FAE" w:rsidRPr="002749ED" w:rsidRDefault="00B62FAE" w:rsidP="00B62FAE">
      <w:pPr>
        <w:spacing w:line="360" w:lineRule="auto"/>
        <w:jc w:val="both"/>
        <w:rPr>
          <w:lang w:val="fr-FR"/>
        </w:rPr>
      </w:pPr>
      <w:r w:rsidRPr="00B62FAE">
        <w:rPr>
          <w:lang w:val="fr"/>
        </w:rPr>
        <w:lastRenderedPageBreak/>
        <w:t xml:space="preserve">Un avertissement correspondant s’affiche, </w:t>
      </w:r>
      <w:r w:rsidR="009D01FB">
        <w:rPr>
          <w:lang w:val="fr"/>
        </w:rPr>
        <w:t xml:space="preserve">ce qui </w:t>
      </w:r>
      <w:r w:rsidRPr="00B62FAE">
        <w:rPr>
          <w:lang w:val="fr"/>
        </w:rPr>
        <w:t>ne vous empêche toutefois pas de poursuivre l’entrée.</w:t>
      </w:r>
    </w:p>
    <w:p w14:paraId="6B6AC2BD" w14:textId="4F83DDB0" w:rsidR="00195971" w:rsidRPr="002749ED" w:rsidRDefault="00B62FAE" w:rsidP="00B62FAE">
      <w:pPr>
        <w:spacing w:line="360" w:lineRule="auto"/>
        <w:jc w:val="both"/>
        <w:rPr>
          <w:lang w:val="fr-FR"/>
        </w:rPr>
      </w:pPr>
      <w:r w:rsidRPr="00B62FAE">
        <w:rPr>
          <w:b/>
          <w:bCs/>
          <w:lang w:val="fr"/>
        </w:rPr>
        <w:t>Remarque :</w:t>
      </w:r>
      <w:r w:rsidRPr="00B62FAE">
        <w:rPr>
          <w:lang w:val="fr"/>
        </w:rPr>
        <w:t xml:space="preserve"> Seules les entrées portant le statut « Enregistré » sont cochées.</w:t>
      </w:r>
    </w:p>
    <w:p w14:paraId="44B0C11B" w14:textId="727046ED" w:rsidR="00195971" w:rsidRPr="002749ED" w:rsidRDefault="00211668" w:rsidP="00BB44D7">
      <w:pPr>
        <w:jc w:val="both"/>
        <w:rPr>
          <w:lang w:val="fr-FR"/>
        </w:rPr>
      </w:pPr>
      <w:r>
        <w:rPr>
          <w:noProof/>
          <w:lang w:val="fr"/>
        </w:rPr>
        <mc:AlternateContent>
          <mc:Choice Requires="wps">
            <w:drawing>
              <wp:anchor distT="0" distB="0" distL="114300" distR="114300" simplePos="0" relativeHeight="251670665" behindDoc="0" locked="0" layoutInCell="1" allowOverlap="1" wp14:anchorId="7AEAF051" wp14:editId="7238F8DD">
                <wp:simplePos x="0" y="0"/>
                <wp:positionH relativeFrom="margin">
                  <wp:posOffset>2129790</wp:posOffset>
                </wp:positionH>
                <wp:positionV relativeFrom="paragraph">
                  <wp:posOffset>1156970</wp:posOffset>
                </wp:positionV>
                <wp:extent cx="4019550" cy="466725"/>
                <wp:effectExtent l="0" t="0" r="19050" b="28575"/>
                <wp:wrapNone/>
                <wp:docPr id="126" name="Rectangle 126"/>
                <wp:cNvGraphicFramePr/>
                <a:graphic xmlns:a="http://schemas.openxmlformats.org/drawingml/2006/main">
                  <a:graphicData uri="http://schemas.microsoft.com/office/word/2010/wordprocessingShape">
                    <wps:wsp>
                      <wps:cNvSpPr/>
                      <wps:spPr>
                        <a:xfrm>
                          <a:off x="0" y="0"/>
                          <a:ext cx="4019550" cy="466725"/>
                        </a:xfrm>
                        <a:prstGeom prst="rect">
                          <a:avLst/>
                        </a:prstGeom>
                        <a:noFill/>
                        <a:ln w="1270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9DD4D" id="Rectangle 126" o:spid="_x0000_s1026" style="position:absolute;margin-left:167.7pt;margin-top:91.1pt;width:316.5pt;height:36.75pt;z-index:251670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" filled="f" strokecolor="#ff4112 [3207]" strokeweight="1pt">
                <v:textbox inset="2mm,2mm,2mm,2mm"/>
                <w10:wrap anchorx="margin"/>
              </v:rect>
            </w:pict>
          </mc:Fallback>
        </mc:AlternateContent>
      </w:r>
      <w:r w:rsidRPr="00211668">
        <w:rPr>
          <w:noProof/>
          <w:lang w:val="fr-FR"/>
        </w:rPr>
        <w:drawing>
          <wp:inline distT="0" distB="0" distL="0" distR="0" wp14:anchorId="65174414" wp14:editId="7B190D98">
            <wp:extent cx="6299835" cy="3101975"/>
            <wp:effectExtent l="0" t="0" r="5715" b="3175"/>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51"/>
                    <a:stretch>
                      <a:fillRect/>
                    </a:stretch>
                  </pic:blipFill>
                  <pic:spPr>
                    <a:xfrm>
                      <a:off x="0" y="0"/>
                      <a:ext cx="6299835" cy="3101975"/>
                    </a:xfrm>
                    <a:prstGeom prst="rect">
                      <a:avLst/>
                    </a:prstGeom>
                  </pic:spPr>
                </pic:pic>
              </a:graphicData>
            </a:graphic>
          </wp:inline>
        </w:drawing>
      </w:r>
    </w:p>
    <w:p w14:paraId="3130B408" w14:textId="7248DF31" w:rsidR="00195971" w:rsidRPr="002749ED" w:rsidRDefault="00195971" w:rsidP="00BB44D7">
      <w:pPr>
        <w:jc w:val="both"/>
        <w:rPr>
          <w:lang w:val="fr-FR"/>
        </w:rPr>
      </w:pPr>
    </w:p>
    <w:p w14:paraId="75B82248" w14:textId="0B99E894" w:rsidR="00195971" w:rsidRPr="002749ED" w:rsidRDefault="00E05C7D" w:rsidP="00BB44D7">
      <w:pPr>
        <w:jc w:val="both"/>
        <w:rPr>
          <w:lang w:val="fr-FR"/>
        </w:rPr>
      </w:pPr>
      <w:r>
        <w:rPr>
          <w:lang w:val="fr"/>
        </w:rPr>
        <w:t xml:space="preserve">En cliquant sur </w:t>
      </w:r>
      <w:r>
        <w:rPr>
          <w:b/>
          <w:bCs/>
          <w:lang w:val="fr"/>
        </w:rPr>
        <w:t>« Continuer »,</w:t>
      </w:r>
      <w:r>
        <w:rPr>
          <w:lang w:val="fr"/>
        </w:rPr>
        <w:t xml:space="preserve"> vous passerez à l’étape suivante. </w:t>
      </w:r>
    </w:p>
    <w:p w14:paraId="2A7C3D06" w14:textId="30EAE59A" w:rsidR="00E05C7D" w:rsidRPr="002749ED" w:rsidRDefault="00E05C7D" w:rsidP="00BB44D7">
      <w:pPr>
        <w:jc w:val="both"/>
        <w:rPr>
          <w:lang w:val="fr-FR"/>
        </w:rPr>
      </w:pPr>
    </w:p>
    <w:p w14:paraId="3E771498" w14:textId="29AE4207" w:rsidR="00E05C7D" w:rsidRPr="002749ED" w:rsidRDefault="00E05C7D" w:rsidP="00BB44D7">
      <w:pPr>
        <w:jc w:val="both"/>
        <w:rPr>
          <w:lang w:val="fr-FR"/>
        </w:rPr>
      </w:pPr>
    </w:p>
    <w:p w14:paraId="1D27C57C" w14:textId="7802B4B8" w:rsidR="00E05C7D" w:rsidRPr="002749ED" w:rsidRDefault="00E05C7D" w:rsidP="00BB44D7">
      <w:pPr>
        <w:jc w:val="both"/>
        <w:rPr>
          <w:lang w:val="fr-FR"/>
        </w:rPr>
      </w:pPr>
    </w:p>
    <w:p w14:paraId="1ADBE73D" w14:textId="2C78540E" w:rsidR="00E05C7D" w:rsidRPr="002749ED" w:rsidRDefault="00E05C7D" w:rsidP="00BB44D7">
      <w:pPr>
        <w:jc w:val="both"/>
        <w:rPr>
          <w:lang w:val="fr-FR"/>
        </w:rPr>
      </w:pPr>
    </w:p>
    <w:p w14:paraId="1F3D5C41" w14:textId="02812E0C" w:rsidR="00E05C7D" w:rsidRPr="002749ED" w:rsidRDefault="00E05C7D" w:rsidP="00BB44D7">
      <w:pPr>
        <w:jc w:val="both"/>
        <w:rPr>
          <w:lang w:val="fr-FR"/>
        </w:rPr>
      </w:pPr>
    </w:p>
    <w:p w14:paraId="30D041D3" w14:textId="6ED41184" w:rsidR="00E05C7D" w:rsidRPr="002749ED" w:rsidRDefault="00E05C7D" w:rsidP="00BB44D7">
      <w:pPr>
        <w:jc w:val="both"/>
        <w:rPr>
          <w:lang w:val="fr-FR"/>
        </w:rPr>
      </w:pPr>
    </w:p>
    <w:p w14:paraId="58B0F3E1" w14:textId="659CC5B7" w:rsidR="00E05C7D" w:rsidRPr="002749ED" w:rsidRDefault="00E05C7D" w:rsidP="00BB44D7">
      <w:pPr>
        <w:jc w:val="both"/>
        <w:rPr>
          <w:lang w:val="fr-FR"/>
        </w:rPr>
      </w:pPr>
    </w:p>
    <w:p w14:paraId="4A59DF90" w14:textId="3586F695" w:rsidR="00E05C7D" w:rsidRPr="002749ED" w:rsidRDefault="00E05C7D" w:rsidP="00BB44D7">
      <w:pPr>
        <w:jc w:val="both"/>
        <w:rPr>
          <w:lang w:val="fr-FR"/>
        </w:rPr>
      </w:pPr>
    </w:p>
    <w:p w14:paraId="15AE811B" w14:textId="3F1E4A0B" w:rsidR="00E05C7D" w:rsidRPr="002749ED" w:rsidRDefault="00E05C7D" w:rsidP="00BB44D7">
      <w:pPr>
        <w:jc w:val="both"/>
        <w:rPr>
          <w:lang w:val="fr-FR"/>
        </w:rPr>
      </w:pPr>
    </w:p>
    <w:p w14:paraId="080B5FAA" w14:textId="2E923EE7" w:rsidR="00E05C7D" w:rsidRPr="002749ED" w:rsidRDefault="00E05C7D" w:rsidP="00BB44D7">
      <w:pPr>
        <w:jc w:val="both"/>
        <w:rPr>
          <w:lang w:val="fr-FR"/>
        </w:rPr>
      </w:pPr>
    </w:p>
    <w:p w14:paraId="3B83E2B5" w14:textId="3649A731" w:rsidR="00E05C7D" w:rsidRPr="002749ED" w:rsidRDefault="00E05C7D" w:rsidP="00BB44D7">
      <w:pPr>
        <w:jc w:val="both"/>
        <w:rPr>
          <w:lang w:val="fr-FR"/>
        </w:rPr>
      </w:pPr>
    </w:p>
    <w:p w14:paraId="429FD3E0" w14:textId="10F80315" w:rsidR="00E05C7D" w:rsidRPr="002749ED" w:rsidRDefault="00E05C7D" w:rsidP="00BB44D7">
      <w:pPr>
        <w:jc w:val="both"/>
        <w:rPr>
          <w:lang w:val="fr-FR"/>
        </w:rPr>
      </w:pPr>
    </w:p>
    <w:p w14:paraId="159AFE6B" w14:textId="6DF9DADA" w:rsidR="00E05C7D" w:rsidRPr="002749ED" w:rsidRDefault="00E05C7D" w:rsidP="00BB44D7">
      <w:pPr>
        <w:jc w:val="both"/>
        <w:rPr>
          <w:lang w:val="fr-FR"/>
        </w:rPr>
      </w:pPr>
    </w:p>
    <w:p w14:paraId="254DE139" w14:textId="2D7D0CB7" w:rsidR="00E05C7D" w:rsidRPr="002749ED" w:rsidRDefault="00E05C7D" w:rsidP="00BB44D7">
      <w:pPr>
        <w:jc w:val="both"/>
        <w:rPr>
          <w:lang w:val="fr-FR"/>
        </w:rPr>
      </w:pPr>
    </w:p>
    <w:p w14:paraId="315DA132" w14:textId="77777777" w:rsidR="00E05C7D" w:rsidRPr="002749ED" w:rsidRDefault="00E05C7D" w:rsidP="00BB44D7">
      <w:pPr>
        <w:jc w:val="both"/>
        <w:rPr>
          <w:lang w:val="fr-FR"/>
        </w:rPr>
      </w:pPr>
    </w:p>
    <w:p w14:paraId="08DD9ACB" w14:textId="77777777" w:rsidR="00E67B6B" w:rsidRPr="002749ED" w:rsidRDefault="00E67B6B" w:rsidP="00E67B6B">
      <w:pPr>
        <w:pStyle w:val="berschrift3"/>
        <w:numPr>
          <w:ilvl w:val="2"/>
          <w:numId w:val="1"/>
        </w:numPr>
        <w:tabs>
          <w:tab w:val="clear" w:pos="397"/>
        </w:tabs>
        <w:rPr>
          <w:lang w:val="fr-FR"/>
        </w:rPr>
      </w:pPr>
      <w:bookmarkStart w:id="38" w:name="_Toc97041210"/>
      <w:bookmarkStart w:id="39" w:name="_Toc115782313"/>
      <w:bookmarkEnd w:id="36"/>
      <w:r w:rsidRPr="00971C7B">
        <w:rPr>
          <w:lang w:val="fr"/>
        </w:rPr>
        <w:t>Entrez les données d’entretien du véhicule</w:t>
      </w:r>
      <w:bookmarkEnd w:id="38"/>
      <w:bookmarkEnd w:id="39"/>
    </w:p>
    <w:p w14:paraId="6B6AF44D" w14:textId="4AB3BBAE" w:rsidR="00E67B6B" w:rsidRPr="002749ED" w:rsidRDefault="00E67B6B" w:rsidP="00E67B6B">
      <w:pPr>
        <w:spacing w:line="360" w:lineRule="auto"/>
        <w:jc w:val="both"/>
        <w:rPr>
          <w:lang w:val="fr-FR"/>
        </w:rPr>
      </w:pPr>
      <w:r>
        <w:rPr>
          <w:lang w:val="fr"/>
        </w:rPr>
        <w:t xml:space="preserve">À l’étape suivante, vous sélectionnez le travail principal et le travail supplémentaire effectué. </w:t>
      </w:r>
    </w:p>
    <w:p w14:paraId="5A2E652B" w14:textId="49EBFCA5" w:rsidR="00E67B6B" w:rsidRPr="002749ED" w:rsidRDefault="00E67B6B" w:rsidP="00E67B6B">
      <w:pPr>
        <w:spacing w:line="360" w:lineRule="auto"/>
        <w:jc w:val="both"/>
        <w:rPr>
          <w:lang w:val="fr-FR"/>
        </w:rPr>
      </w:pPr>
      <w:r w:rsidRPr="00581CE2">
        <w:rPr>
          <w:b/>
          <w:bCs/>
          <w:lang w:val="fr"/>
        </w:rPr>
        <w:t>Remarque :</w:t>
      </w:r>
      <w:r>
        <w:rPr>
          <w:lang w:val="fr"/>
        </w:rPr>
        <w:t xml:space="preserve"> Assurez-vous </w:t>
      </w:r>
      <w:r w:rsidRPr="00940D45">
        <w:rPr>
          <w:lang w:val="fr"/>
        </w:rPr>
        <w:t>de sélectionner exactement les</w:t>
      </w:r>
      <w:r w:rsidR="00911841">
        <w:rPr>
          <w:lang w:val="fr"/>
        </w:rPr>
        <w:t xml:space="preserve"> opérations</w:t>
      </w:r>
      <w:r w:rsidRPr="00940D45">
        <w:rPr>
          <w:lang w:val="fr"/>
        </w:rPr>
        <w:t xml:space="preserve"> que vous avez réellement effectuées.</w:t>
      </w:r>
    </w:p>
    <w:p w14:paraId="5161AEC1" w14:textId="1888A2C7" w:rsidR="00907F07" w:rsidRDefault="0060204B" w:rsidP="00E67B6B">
      <w:pPr>
        <w:spacing w:line="360" w:lineRule="auto"/>
        <w:jc w:val="both"/>
      </w:pPr>
      <w:r w:rsidRPr="0060204B">
        <w:rPr>
          <w:noProof/>
        </w:rPr>
        <w:lastRenderedPageBreak/>
        <w:drawing>
          <wp:inline distT="0" distB="0" distL="0" distR="0" wp14:anchorId="06D5DDBA" wp14:editId="4CD978DF">
            <wp:extent cx="6299835" cy="4808855"/>
            <wp:effectExtent l="0" t="0" r="5715"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52"/>
                    <a:stretch>
                      <a:fillRect/>
                    </a:stretch>
                  </pic:blipFill>
                  <pic:spPr>
                    <a:xfrm>
                      <a:off x="0" y="0"/>
                      <a:ext cx="6299835" cy="4808855"/>
                    </a:xfrm>
                    <a:prstGeom prst="rect">
                      <a:avLst/>
                    </a:prstGeom>
                  </pic:spPr>
                </pic:pic>
              </a:graphicData>
            </a:graphic>
          </wp:inline>
        </w:drawing>
      </w:r>
    </w:p>
    <w:p w14:paraId="396AE9FF" w14:textId="59E53E96" w:rsidR="00D85C22" w:rsidRDefault="00D85C22" w:rsidP="00E67B6B">
      <w:pPr>
        <w:spacing w:line="360" w:lineRule="auto"/>
        <w:jc w:val="both"/>
      </w:pPr>
    </w:p>
    <w:p w14:paraId="50267C50" w14:textId="61C7A1E0" w:rsidR="00285FA4" w:rsidRPr="002749ED" w:rsidRDefault="00285FA4" w:rsidP="00E122E0">
      <w:pPr>
        <w:spacing w:line="360" w:lineRule="auto"/>
        <w:jc w:val="both"/>
        <w:rPr>
          <w:lang w:val="fr-FR"/>
        </w:rPr>
      </w:pPr>
      <w:r w:rsidRPr="000B3681">
        <w:rPr>
          <w:lang w:val="fr"/>
        </w:rPr>
        <w:t>En cliquant sur</w:t>
      </w:r>
      <w:r w:rsidR="001F056C">
        <w:rPr>
          <w:b/>
          <w:bCs/>
          <w:lang w:val="fr"/>
        </w:rPr>
        <w:t xml:space="preserve"> « Ajouter »</w:t>
      </w:r>
      <w:r w:rsidRPr="000B3681">
        <w:rPr>
          <w:lang w:val="fr"/>
        </w:rPr>
        <w:t xml:space="preserve">, vous avez la possibilité d’ajouter un ou plusieurs éléments (gratuitement) au cas où l’une des </w:t>
      </w:r>
      <w:r w:rsidR="00911841">
        <w:rPr>
          <w:lang w:val="fr"/>
        </w:rPr>
        <w:t>opérations</w:t>
      </w:r>
      <w:r w:rsidR="00911841" w:rsidRPr="000B3681">
        <w:rPr>
          <w:lang w:val="fr"/>
        </w:rPr>
        <w:t xml:space="preserve"> </w:t>
      </w:r>
      <w:r w:rsidRPr="000B3681">
        <w:rPr>
          <w:lang w:val="fr"/>
        </w:rPr>
        <w:t xml:space="preserve">réalisées ne serait pas incluse dans la liste. </w:t>
      </w:r>
      <w:r>
        <w:rPr>
          <w:lang w:val="fr"/>
        </w:rPr>
        <w:t xml:space="preserve"> </w:t>
      </w:r>
      <w:r w:rsidRPr="00D73093">
        <w:rPr>
          <w:lang w:val="fr"/>
        </w:rPr>
        <w:t xml:space="preserve">En cliquant sur </w:t>
      </w:r>
      <w:r w:rsidR="001F056C">
        <w:rPr>
          <w:b/>
          <w:bCs/>
          <w:lang w:val="fr"/>
        </w:rPr>
        <w:t>« Continuer »,</w:t>
      </w:r>
      <w:r>
        <w:rPr>
          <w:lang w:val="fr"/>
        </w:rPr>
        <w:t xml:space="preserve"> vous accéderez</w:t>
      </w:r>
      <w:r w:rsidRPr="00BF5F93">
        <w:rPr>
          <w:lang w:val="fr"/>
        </w:rPr>
        <w:t xml:space="preserve"> à la sélection des pièces de rechange (pas pour Mazda et Honda; voir </w:t>
      </w:r>
      <w:r w:rsidR="000A4309">
        <w:rPr>
          <w:lang w:val="fr"/>
        </w:rPr>
        <w:fldChar w:fldCharType="begin"/>
      </w:r>
      <w:r w:rsidR="000A4309">
        <w:rPr>
          <w:lang w:val="fr"/>
        </w:rPr>
        <w:instrText xml:space="preserve"> REF _Ref115424422 \h </w:instrText>
      </w:r>
      <w:r w:rsidR="000A4309">
        <w:rPr>
          <w:lang w:val="fr"/>
        </w:rPr>
      </w:r>
      <w:r w:rsidR="000A4309">
        <w:rPr>
          <w:lang w:val="fr"/>
        </w:rPr>
        <w:fldChar w:fldCharType="separate"/>
      </w:r>
      <w:r w:rsidR="00E84446">
        <w:rPr>
          <w:lang w:val="fr"/>
        </w:rPr>
        <w:t xml:space="preserve">Saisie du Plan de </w:t>
      </w:r>
      <w:proofErr w:type="spellStart"/>
      <w:r w:rsidR="00E84446">
        <w:rPr>
          <w:lang w:val="fr"/>
        </w:rPr>
        <w:t>Revision</w:t>
      </w:r>
      <w:proofErr w:type="spellEnd"/>
      <w:r w:rsidR="00E84446" w:rsidRPr="00CA232A">
        <w:rPr>
          <w:lang w:val="fr"/>
        </w:rPr>
        <w:t xml:space="preserve"> (Mazda </w:t>
      </w:r>
      <w:r w:rsidR="00E84446">
        <w:rPr>
          <w:lang w:val="fr"/>
        </w:rPr>
        <w:t>seulement</w:t>
      </w:r>
      <w:r w:rsidR="00E84446" w:rsidRPr="00CA232A">
        <w:rPr>
          <w:lang w:val="fr"/>
        </w:rPr>
        <w:t>)</w:t>
      </w:r>
      <w:r w:rsidR="000A4309">
        <w:rPr>
          <w:lang w:val="fr"/>
        </w:rPr>
        <w:fldChar w:fldCharType="end"/>
      </w:r>
      <w:r w:rsidR="004B7379">
        <w:rPr>
          <w:lang w:val="fr"/>
        </w:rPr>
        <w:fldChar w:fldCharType="begin"/>
      </w:r>
      <w:r w:rsidR="004B7379">
        <w:rPr>
          <w:lang w:val="fr"/>
        </w:rPr>
        <w:instrText xml:space="preserve"> REF _Ref115424440 \r \h </w:instrText>
      </w:r>
      <w:r w:rsidR="004B7379">
        <w:rPr>
          <w:lang w:val="fr"/>
        </w:rPr>
      </w:r>
      <w:r w:rsidR="004B7379">
        <w:rPr>
          <w:lang w:val="fr"/>
        </w:rPr>
        <w:fldChar w:fldCharType="separate"/>
      </w:r>
      <w:r w:rsidR="00E84446">
        <w:rPr>
          <w:lang w:val="fr"/>
        </w:rPr>
        <w:t>2.3.4</w:t>
      </w:r>
      <w:r w:rsidR="004B7379">
        <w:rPr>
          <w:lang w:val="fr"/>
        </w:rPr>
        <w:fldChar w:fldCharType="end"/>
      </w:r>
      <w:r w:rsidR="004B7379">
        <w:rPr>
          <w:lang w:val="fr"/>
        </w:rPr>
        <w:t xml:space="preserve">, </w:t>
      </w:r>
      <w:r w:rsidR="004B7379">
        <w:rPr>
          <w:lang w:val="fr"/>
        </w:rPr>
        <w:fldChar w:fldCharType="begin"/>
      </w:r>
      <w:r w:rsidR="004B7379">
        <w:rPr>
          <w:lang w:val="fr"/>
        </w:rPr>
        <w:instrText xml:space="preserve"> REF _Ref115424442 \r \h </w:instrText>
      </w:r>
      <w:r w:rsidR="004B7379">
        <w:rPr>
          <w:lang w:val="fr"/>
        </w:rPr>
      </w:r>
      <w:r w:rsidR="004B7379">
        <w:rPr>
          <w:lang w:val="fr"/>
        </w:rPr>
        <w:fldChar w:fldCharType="separate"/>
      </w:r>
      <w:r w:rsidR="00E84446">
        <w:rPr>
          <w:lang w:val="fr"/>
        </w:rPr>
        <w:t>2.3.5</w:t>
      </w:r>
      <w:r w:rsidR="004B7379">
        <w:rPr>
          <w:lang w:val="fr"/>
        </w:rPr>
        <w:fldChar w:fldCharType="end"/>
      </w:r>
      <w:r w:rsidR="004B7379">
        <w:rPr>
          <w:lang w:val="fr"/>
        </w:rPr>
        <w:t xml:space="preserve">, </w:t>
      </w:r>
      <w:r w:rsidR="004B7379">
        <w:rPr>
          <w:lang w:val="fr"/>
        </w:rPr>
        <w:fldChar w:fldCharType="begin"/>
      </w:r>
      <w:r w:rsidR="004B7379">
        <w:rPr>
          <w:lang w:val="fr"/>
        </w:rPr>
        <w:instrText xml:space="preserve"> REF _Ref115424444 \r \h </w:instrText>
      </w:r>
      <w:r w:rsidR="004B7379">
        <w:rPr>
          <w:lang w:val="fr"/>
        </w:rPr>
      </w:r>
      <w:r w:rsidR="004B7379">
        <w:rPr>
          <w:lang w:val="fr"/>
        </w:rPr>
        <w:fldChar w:fldCharType="separate"/>
      </w:r>
      <w:r w:rsidR="00E84446">
        <w:rPr>
          <w:lang w:val="fr"/>
        </w:rPr>
        <w:t>2.3.6</w:t>
      </w:r>
      <w:r w:rsidR="004B7379">
        <w:rPr>
          <w:lang w:val="fr"/>
        </w:rPr>
        <w:fldChar w:fldCharType="end"/>
      </w:r>
      <w:r w:rsidRPr="00BF5F93">
        <w:rPr>
          <w:lang w:val="fr"/>
        </w:rPr>
        <w:t>)</w:t>
      </w:r>
      <w:r w:rsidR="00126B19">
        <w:rPr>
          <w:lang w:val="fr"/>
        </w:rPr>
        <w:t>.</w:t>
      </w:r>
    </w:p>
    <w:p w14:paraId="3E649A22" w14:textId="1B531E42" w:rsidR="005C1433" w:rsidRPr="002749ED" w:rsidRDefault="005C1433" w:rsidP="00E122E0">
      <w:pPr>
        <w:spacing w:line="360" w:lineRule="auto"/>
        <w:jc w:val="both"/>
        <w:rPr>
          <w:lang w:val="fr-FR"/>
        </w:rPr>
      </w:pPr>
    </w:p>
    <w:p w14:paraId="73731D2F" w14:textId="669F01C6" w:rsidR="009C64C0" w:rsidRPr="00C75ABD" w:rsidRDefault="00C15337" w:rsidP="009C64C0">
      <w:pPr>
        <w:pStyle w:val="berschrift3"/>
        <w:numPr>
          <w:ilvl w:val="2"/>
          <w:numId w:val="1"/>
        </w:numPr>
        <w:tabs>
          <w:tab w:val="clear" w:pos="397"/>
        </w:tabs>
        <w:rPr>
          <w:lang w:val="fr-FR"/>
        </w:rPr>
      </w:pPr>
      <w:bookmarkStart w:id="40" w:name="_Toc97041211"/>
      <w:bookmarkStart w:id="41" w:name="_Ref115424422"/>
      <w:bookmarkStart w:id="42" w:name="_Ref115424440"/>
      <w:bookmarkStart w:id="43" w:name="_Toc83705796"/>
      <w:bookmarkStart w:id="44" w:name="_Ref93904548"/>
      <w:bookmarkStart w:id="45" w:name="_Toc115782314"/>
      <w:r>
        <w:rPr>
          <w:lang w:val="fr"/>
        </w:rPr>
        <w:t xml:space="preserve">Saisie du Plan de </w:t>
      </w:r>
      <w:proofErr w:type="spellStart"/>
      <w:r>
        <w:rPr>
          <w:lang w:val="fr"/>
        </w:rPr>
        <w:t>Revision</w:t>
      </w:r>
      <w:proofErr w:type="spellEnd"/>
      <w:r w:rsidR="009C64C0" w:rsidRPr="00CA232A">
        <w:rPr>
          <w:lang w:val="fr"/>
        </w:rPr>
        <w:t xml:space="preserve"> (Mazda </w:t>
      </w:r>
      <w:r>
        <w:rPr>
          <w:lang w:val="fr"/>
        </w:rPr>
        <w:t>seulement</w:t>
      </w:r>
      <w:r w:rsidR="009C64C0" w:rsidRPr="00CA232A">
        <w:rPr>
          <w:lang w:val="fr"/>
        </w:rPr>
        <w:t>)</w:t>
      </w:r>
      <w:bookmarkEnd w:id="40"/>
      <w:bookmarkEnd w:id="41"/>
      <w:bookmarkEnd w:id="42"/>
      <w:bookmarkEnd w:id="43"/>
      <w:bookmarkEnd w:id="44"/>
      <w:bookmarkEnd w:id="45"/>
    </w:p>
    <w:p w14:paraId="22337928" w14:textId="43D0FB9A" w:rsidR="009C64C0" w:rsidRPr="002749ED" w:rsidRDefault="009C64C0" w:rsidP="009C64C0">
      <w:pPr>
        <w:spacing w:line="360" w:lineRule="auto"/>
        <w:jc w:val="both"/>
        <w:rPr>
          <w:lang w:val="fr-FR"/>
        </w:rPr>
      </w:pPr>
      <w:r>
        <w:rPr>
          <w:lang w:val="fr"/>
        </w:rPr>
        <w:t xml:space="preserve">Une fois que vous avez entré toutes les données d’entretien (pour Mazda uniquement), le plan de </w:t>
      </w:r>
      <w:r w:rsidR="00C15337">
        <w:rPr>
          <w:lang w:val="fr"/>
        </w:rPr>
        <w:t>révision</w:t>
      </w:r>
      <w:r>
        <w:rPr>
          <w:lang w:val="fr"/>
        </w:rPr>
        <w:t xml:space="preserve"> s’affiche. Remplissez-le avec les mêmes informations que vous avez déjà entrées dans le plan de </w:t>
      </w:r>
      <w:r w:rsidR="00C15337">
        <w:rPr>
          <w:lang w:val="fr"/>
        </w:rPr>
        <w:t>révision</w:t>
      </w:r>
      <w:r>
        <w:rPr>
          <w:lang w:val="fr"/>
        </w:rPr>
        <w:t xml:space="preserve"> utilisé pour effectuer la </w:t>
      </w:r>
      <w:commentRangeStart w:id="46"/>
      <w:r>
        <w:rPr>
          <w:lang w:val="fr"/>
        </w:rPr>
        <w:t>maintenance</w:t>
      </w:r>
      <w:commentRangeEnd w:id="46"/>
      <w:r w:rsidR="00A367FC">
        <w:rPr>
          <w:rStyle w:val="Kommentarzeichen"/>
          <w:rFonts w:asciiTheme="minorHAnsi" w:hAnsiTheme="minorHAnsi"/>
        </w:rPr>
        <w:commentReference w:id="46"/>
      </w:r>
      <w:r>
        <w:rPr>
          <w:lang w:val="fr"/>
        </w:rPr>
        <w:t>.</w:t>
      </w:r>
    </w:p>
    <w:p w14:paraId="25222959" w14:textId="451DA3C4" w:rsidR="008F63D4" w:rsidRPr="002749ED" w:rsidRDefault="003C7EB0" w:rsidP="00EE2E1A">
      <w:pPr>
        <w:spacing w:line="360" w:lineRule="auto"/>
        <w:jc w:val="center"/>
        <w:rPr>
          <w:lang w:val="fr-FR"/>
        </w:rPr>
      </w:pPr>
      <w:r>
        <w:rPr>
          <w:noProof/>
          <w:lang w:val="fr"/>
        </w:rPr>
        <w:lastRenderedPageBreak/>
        <mc:AlternateContent>
          <mc:Choice Requires="wps">
            <w:drawing>
              <wp:anchor distT="0" distB="0" distL="114300" distR="114300" simplePos="0" relativeHeight="251753608" behindDoc="0" locked="0" layoutInCell="1" allowOverlap="1" wp14:anchorId="2470F1C1" wp14:editId="1D207750">
                <wp:simplePos x="0" y="0"/>
                <wp:positionH relativeFrom="column">
                  <wp:posOffset>4603805</wp:posOffset>
                </wp:positionH>
                <wp:positionV relativeFrom="paragraph">
                  <wp:posOffset>73798</wp:posOffset>
                </wp:positionV>
                <wp:extent cx="651510" cy="95250"/>
                <wp:effectExtent l="0" t="0" r="0" b="0"/>
                <wp:wrapNone/>
                <wp:docPr id="177" name="Rectangle 177"/>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56DCCC3" id="Rectangle 177" o:spid="_x0000_s1026" style="position:absolute;margin-left:362.5pt;margin-top:5.8pt;width:51.3pt;height:7.5pt;z-index:251753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" fillcolor="white [3212]" strokecolor="white [3212]" strokeweight=".5pt">
                <v:textbox inset="2mm,2mm,2mm,2mm"/>
              </v:rect>
            </w:pict>
          </mc:Fallback>
        </mc:AlternateContent>
      </w:r>
      <w:r w:rsidR="00FE3210" w:rsidRPr="00FE3210">
        <w:rPr>
          <w:noProof/>
          <w:lang w:val="fr-FR"/>
        </w:rPr>
        <w:drawing>
          <wp:inline distT="0" distB="0" distL="0" distR="0" wp14:anchorId="27C3AC7C" wp14:editId="4D21EDFA">
            <wp:extent cx="6299835" cy="4625975"/>
            <wp:effectExtent l="0" t="0" r="5715" b="317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53"/>
                    <a:stretch>
                      <a:fillRect/>
                    </a:stretch>
                  </pic:blipFill>
                  <pic:spPr>
                    <a:xfrm>
                      <a:off x="0" y="0"/>
                      <a:ext cx="6299835" cy="4625975"/>
                    </a:xfrm>
                    <a:prstGeom prst="rect">
                      <a:avLst/>
                    </a:prstGeom>
                  </pic:spPr>
                </pic:pic>
              </a:graphicData>
            </a:graphic>
          </wp:inline>
        </w:drawing>
      </w:r>
    </w:p>
    <w:p w14:paraId="161F4CC5" w14:textId="55D2C7E4" w:rsidR="00907F07" w:rsidRPr="002749ED" w:rsidRDefault="00907F07" w:rsidP="00EE2E1A">
      <w:pPr>
        <w:spacing w:line="360" w:lineRule="auto"/>
        <w:jc w:val="center"/>
        <w:rPr>
          <w:lang w:val="fr-FR"/>
        </w:rPr>
      </w:pPr>
    </w:p>
    <w:p w14:paraId="4297195B" w14:textId="77777777" w:rsidR="0066774E" w:rsidRPr="002749ED" w:rsidRDefault="0066774E" w:rsidP="0066774E">
      <w:pPr>
        <w:spacing w:line="360" w:lineRule="auto"/>
        <w:jc w:val="both"/>
        <w:rPr>
          <w:lang w:val="fr-FR"/>
        </w:rPr>
      </w:pPr>
      <w:r>
        <w:rPr>
          <w:lang w:val="fr"/>
        </w:rPr>
        <w:t xml:space="preserve">Dès que vous marquez une position comme « Pas OK » ou </w:t>
      </w:r>
      <w:r w:rsidRPr="0066774E">
        <w:rPr>
          <w:lang w:val="fr"/>
        </w:rPr>
        <w:t>« fixe », un champ</w:t>
      </w:r>
      <w:r>
        <w:rPr>
          <w:lang w:val="fr"/>
        </w:rPr>
        <w:t xml:space="preserve"> apparaîtra au bas de la page sous la section « Ce qui a été corrigé / </w:t>
      </w:r>
      <w:r w:rsidRPr="00D83AFB">
        <w:rPr>
          <w:highlight w:val="yellow"/>
          <w:lang w:val="fr"/>
        </w:rPr>
        <w:t>pourquoi pas corrigé » par position</w:t>
      </w:r>
      <w:r>
        <w:rPr>
          <w:lang w:val="fr"/>
        </w:rPr>
        <w:t xml:space="preserve">. </w:t>
      </w:r>
    </w:p>
    <w:p w14:paraId="443B0C74" w14:textId="77777777" w:rsidR="00FE3210" w:rsidRDefault="00FE3210" w:rsidP="00907F07">
      <w:pPr>
        <w:spacing w:line="360" w:lineRule="auto"/>
        <w:jc w:val="center"/>
        <w:rPr>
          <w:lang w:val="fr-FR"/>
        </w:rPr>
      </w:pPr>
    </w:p>
    <w:p w14:paraId="6E94D59E" w14:textId="7510C7B7" w:rsidR="00907F07" w:rsidRDefault="00AC3F04" w:rsidP="00907F07">
      <w:pPr>
        <w:spacing w:line="360" w:lineRule="auto"/>
        <w:jc w:val="center"/>
      </w:pPr>
      <w:r w:rsidRPr="0057049F">
        <w:rPr>
          <w:noProof/>
        </w:rPr>
        <w:drawing>
          <wp:inline distT="0" distB="0" distL="0" distR="0" wp14:anchorId="1BEBBFCF" wp14:editId="3E2A3500">
            <wp:extent cx="4343400" cy="1012372"/>
            <wp:effectExtent l="0" t="0" r="0" b="0"/>
            <wp:docPr id="73" name="Picture 73" descr="Interface utilisateur graphique, application, Team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54"/>
                    <a:stretch>
                      <a:fillRect/>
                    </a:stretch>
                  </pic:blipFill>
                  <pic:spPr>
                    <a:xfrm>
                      <a:off x="0" y="0"/>
                      <a:ext cx="4375150" cy="1019772"/>
                    </a:xfrm>
                    <a:prstGeom prst="rect">
                      <a:avLst/>
                    </a:prstGeom>
                  </pic:spPr>
                </pic:pic>
              </a:graphicData>
            </a:graphic>
          </wp:inline>
        </w:drawing>
      </w:r>
    </w:p>
    <w:p w14:paraId="1FCAB703" w14:textId="3C9A4F92" w:rsidR="00883BFF" w:rsidRDefault="00883BFF" w:rsidP="00883BFF">
      <w:pPr>
        <w:spacing w:line="360" w:lineRule="auto"/>
      </w:pPr>
      <w:r>
        <w:tab/>
      </w:r>
      <w:r>
        <w:tab/>
      </w:r>
      <w:r>
        <w:tab/>
      </w:r>
      <w:r>
        <w:tab/>
      </w:r>
      <w:r w:rsidRPr="00883BFF">
        <w:rPr>
          <w:noProof/>
        </w:rPr>
        <w:drawing>
          <wp:inline distT="0" distB="0" distL="0" distR="0" wp14:anchorId="06EB72D4" wp14:editId="70FF697A">
            <wp:extent cx="3838353" cy="752891"/>
            <wp:effectExtent l="0" t="0" r="0" b="9525"/>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55"/>
                    <a:stretch>
                      <a:fillRect/>
                    </a:stretch>
                  </pic:blipFill>
                  <pic:spPr>
                    <a:xfrm>
                      <a:off x="0" y="0"/>
                      <a:ext cx="3894882" cy="763979"/>
                    </a:xfrm>
                    <a:prstGeom prst="rect">
                      <a:avLst/>
                    </a:prstGeom>
                  </pic:spPr>
                </pic:pic>
              </a:graphicData>
            </a:graphic>
          </wp:inline>
        </w:drawing>
      </w:r>
    </w:p>
    <w:p w14:paraId="41FDB71E" w14:textId="77777777" w:rsidR="00DB7E2F" w:rsidRDefault="00C428E4" w:rsidP="00C428E4">
      <w:pPr>
        <w:spacing w:line="360" w:lineRule="auto"/>
        <w:rPr>
          <w:lang w:val="fr"/>
        </w:rPr>
      </w:pPr>
      <w:r w:rsidRPr="00B673A2">
        <w:rPr>
          <w:noProof/>
          <w:lang w:val="fr"/>
        </w:rPr>
        <w:drawing>
          <wp:anchor distT="0" distB="0" distL="114300" distR="114300" simplePos="0" relativeHeight="251638850" behindDoc="0" locked="0" layoutInCell="1" allowOverlap="1" wp14:anchorId="12DA4EAA" wp14:editId="5E731D0C">
            <wp:simplePos x="0" y="0"/>
            <wp:positionH relativeFrom="column">
              <wp:posOffset>1294765</wp:posOffset>
            </wp:positionH>
            <wp:positionV relativeFrom="paragraph">
              <wp:posOffset>290830</wp:posOffset>
            </wp:positionV>
            <wp:extent cx="1321903" cy="218209"/>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21903" cy="218209"/>
                    </a:xfrm>
                    <a:prstGeom prst="rect">
                      <a:avLst/>
                    </a:prstGeom>
                  </pic:spPr>
                </pic:pic>
              </a:graphicData>
            </a:graphic>
            <wp14:sizeRelH relativeFrom="margin">
              <wp14:pctWidth>0</wp14:pctWidth>
            </wp14:sizeRelH>
            <wp14:sizeRelV relativeFrom="margin">
              <wp14:pctHeight>0</wp14:pctHeight>
            </wp14:sizeRelV>
          </wp:anchor>
        </w:drawing>
      </w:r>
      <w:r>
        <w:rPr>
          <w:lang w:val="fr"/>
        </w:rPr>
        <w:t>Veuillez saisir les informations suivantes ici :</w:t>
      </w:r>
      <w:r w:rsidR="00DB7E2F" w:rsidRPr="00DB7E2F">
        <w:rPr>
          <w:lang w:val="fr"/>
        </w:rPr>
        <w:t xml:space="preserve"> </w:t>
      </w:r>
    </w:p>
    <w:p w14:paraId="5F7B5499" w14:textId="5F6BB4A3" w:rsidR="00C428E4" w:rsidRPr="002749ED" w:rsidRDefault="00DB7E2F" w:rsidP="00C428E4">
      <w:pPr>
        <w:spacing w:line="360" w:lineRule="auto"/>
        <w:rPr>
          <w:lang w:val="fr-FR"/>
        </w:rPr>
      </w:pPr>
      <w:r w:rsidRPr="00883BFF">
        <w:rPr>
          <w:noProof/>
          <w:lang w:val="fr"/>
        </w:rPr>
        <w:lastRenderedPageBreak/>
        <w:drawing>
          <wp:inline distT="0" distB="0" distL="0" distR="0" wp14:anchorId="076D3DF0" wp14:editId="04EDE37A">
            <wp:extent cx="1304039" cy="268024"/>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1330" cy="283910"/>
                    </a:xfrm>
                    <a:prstGeom prst="rect">
                      <a:avLst/>
                    </a:prstGeom>
                  </pic:spPr>
                </pic:pic>
              </a:graphicData>
            </a:graphic>
          </wp:inline>
        </w:drawing>
      </w:r>
    </w:p>
    <w:p w14:paraId="196955C4" w14:textId="4EA0A649" w:rsidR="00C428E4" w:rsidRPr="00883BFF" w:rsidRDefault="00C428E4" w:rsidP="001352CA">
      <w:pPr>
        <w:pStyle w:val="Listenabsatz"/>
        <w:numPr>
          <w:ilvl w:val="0"/>
          <w:numId w:val="19"/>
        </w:numPr>
        <w:spacing w:line="360" w:lineRule="auto"/>
      </w:pPr>
      <w:r>
        <w:rPr>
          <w:lang w:val="fr"/>
        </w:rPr>
        <w:t xml:space="preserve">Si un élément </w:t>
      </w:r>
    </w:p>
    <w:p w14:paraId="78C8577E" w14:textId="3DFC71F5" w:rsidR="00883BFF" w:rsidRDefault="00883BFF" w:rsidP="00883BFF">
      <w:pPr>
        <w:pStyle w:val="Listenabsatz"/>
        <w:spacing w:line="360" w:lineRule="auto"/>
        <w:ind w:left="720"/>
      </w:pPr>
      <w:r>
        <w:rPr>
          <w:lang w:val="fr"/>
        </w:rPr>
        <w:tab/>
      </w:r>
      <w:r>
        <w:rPr>
          <w:lang w:val="fr"/>
        </w:rPr>
        <w:tab/>
      </w:r>
      <w:r>
        <w:rPr>
          <w:lang w:val="fr"/>
        </w:rPr>
        <w:tab/>
      </w:r>
      <w:r>
        <w:rPr>
          <w:lang w:val="fr"/>
        </w:rPr>
        <w:tab/>
      </w:r>
    </w:p>
    <w:p w14:paraId="790BEE0E" w14:textId="69437A57" w:rsidR="00C428E4" w:rsidRPr="00883BFF" w:rsidRDefault="00C428E4" w:rsidP="001352CA">
      <w:pPr>
        <w:pStyle w:val="Listenabsatz"/>
        <w:numPr>
          <w:ilvl w:val="1"/>
          <w:numId w:val="36"/>
        </w:numPr>
        <w:spacing w:line="360" w:lineRule="auto"/>
        <w:rPr>
          <w:lang w:val="fr-FR"/>
        </w:rPr>
      </w:pPr>
      <w:r>
        <w:rPr>
          <w:lang w:val="fr"/>
        </w:rPr>
        <w:t>Spécifiez exactement ce que vous avez fixé pour ce poste.</w:t>
      </w:r>
    </w:p>
    <w:p w14:paraId="56BA460B" w14:textId="5CB958BC" w:rsidR="00883BFF" w:rsidRPr="002749ED" w:rsidRDefault="00883BFF" w:rsidP="00883BFF">
      <w:pPr>
        <w:pStyle w:val="Listenabsatz"/>
        <w:spacing w:line="360" w:lineRule="auto"/>
        <w:ind w:left="1440"/>
        <w:rPr>
          <w:lang w:val="fr-FR"/>
        </w:rPr>
      </w:pPr>
      <w:r w:rsidRPr="004C2900">
        <w:rPr>
          <w:noProof/>
          <w:lang w:val="fr"/>
        </w:rPr>
        <w:drawing>
          <wp:anchor distT="0" distB="0" distL="114300" distR="114300" simplePos="0" relativeHeight="251638851" behindDoc="0" locked="0" layoutInCell="1" allowOverlap="1" wp14:anchorId="4FFB0B4F" wp14:editId="384CD9E3">
            <wp:simplePos x="0" y="0"/>
            <wp:positionH relativeFrom="column">
              <wp:posOffset>2347388</wp:posOffset>
            </wp:positionH>
            <wp:positionV relativeFrom="paragraph">
              <wp:posOffset>2998</wp:posOffset>
            </wp:positionV>
            <wp:extent cx="1314675" cy="207818"/>
            <wp:effectExtent l="0" t="0" r="0" b="190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14675" cy="207818"/>
                    </a:xfrm>
                    <a:prstGeom prst="rect">
                      <a:avLst/>
                    </a:prstGeom>
                  </pic:spPr>
                </pic:pic>
              </a:graphicData>
            </a:graphic>
            <wp14:sizeRelH relativeFrom="margin">
              <wp14:pctWidth>0</wp14:pctWidth>
            </wp14:sizeRelH>
            <wp14:sizeRelV relativeFrom="margin">
              <wp14:pctHeight>0</wp14:pctHeight>
            </wp14:sizeRelV>
          </wp:anchor>
        </w:drawing>
      </w:r>
      <w:r w:rsidRPr="00883BFF">
        <w:rPr>
          <w:noProof/>
          <w:lang w:val="fr-FR"/>
        </w:rPr>
        <w:drawing>
          <wp:inline distT="0" distB="0" distL="0" distR="0" wp14:anchorId="13017B00" wp14:editId="36D1A35F">
            <wp:extent cx="1163136" cy="258475"/>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85638" cy="263475"/>
                    </a:xfrm>
                    <a:prstGeom prst="rect">
                      <a:avLst/>
                    </a:prstGeom>
                  </pic:spPr>
                </pic:pic>
              </a:graphicData>
            </a:graphic>
          </wp:inline>
        </w:drawing>
      </w:r>
    </w:p>
    <w:p w14:paraId="59B89595" w14:textId="7D484B95" w:rsidR="00C428E4" w:rsidRDefault="00C428E4" w:rsidP="001352CA">
      <w:pPr>
        <w:pStyle w:val="Listenabsatz"/>
        <w:numPr>
          <w:ilvl w:val="0"/>
          <w:numId w:val="19"/>
        </w:numPr>
        <w:spacing w:line="360" w:lineRule="auto"/>
      </w:pPr>
      <w:r>
        <w:rPr>
          <w:lang w:val="fr"/>
        </w:rPr>
        <w:t xml:space="preserve">Si un élément </w:t>
      </w:r>
    </w:p>
    <w:p w14:paraId="194F50C5" w14:textId="0147302A" w:rsidR="00C428E4" w:rsidRPr="002749ED" w:rsidRDefault="00C428E4" w:rsidP="001352CA">
      <w:pPr>
        <w:pStyle w:val="Listenabsatz"/>
        <w:numPr>
          <w:ilvl w:val="1"/>
          <w:numId w:val="19"/>
        </w:numPr>
        <w:spacing w:line="360" w:lineRule="auto"/>
        <w:rPr>
          <w:lang w:val="fr-FR"/>
        </w:rPr>
      </w:pPr>
      <w:r>
        <w:rPr>
          <w:lang w:val="fr"/>
        </w:rPr>
        <w:t>Veuillez indiquer pourquoi vous n’avez pas corrigé le défaut/l’erreur</w:t>
      </w:r>
      <w:r w:rsidRPr="00FF2303">
        <w:rPr>
          <w:lang w:val="fr"/>
        </w:rPr>
        <w:t>.</w:t>
      </w:r>
    </w:p>
    <w:p w14:paraId="230F6B97" w14:textId="77777777" w:rsidR="00AD1B45" w:rsidRPr="002749ED" w:rsidRDefault="00AD1B45" w:rsidP="00AD1B45">
      <w:pPr>
        <w:pStyle w:val="Listenabsatz"/>
        <w:spacing w:line="360" w:lineRule="auto"/>
        <w:ind w:left="1440"/>
        <w:rPr>
          <w:lang w:val="fr-FR"/>
        </w:rPr>
      </w:pPr>
    </w:p>
    <w:p w14:paraId="2401A97C" w14:textId="77777777" w:rsidR="00ED1497" w:rsidRPr="002749ED" w:rsidRDefault="00ED1497" w:rsidP="00ED1497">
      <w:pPr>
        <w:pStyle w:val="Listenabsatz"/>
        <w:tabs>
          <w:tab w:val="clear" w:pos="397"/>
          <w:tab w:val="clear" w:pos="794"/>
          <w:tab w:val="clear" w:pos="1191"/>
        </w:tabs>
        <w:spacing w:line="360" w:lineRule="auto"/>
        <w:ind w:left="0"/>
        <w:jc w:val="both"/>
        <w:rPr>
          <w:lang w:val="fr-FR"/>
        </w:rPr>
      </w:pPr>
      <w:r w:rsidRPr="00ED1497">
        <w:rPr>
          <w:lang w:val="fr"/>
        </w:rPr>
        <w:t>À l’extrémité inférieure de l’écran de saisie, il est également possible d’ajouter un ou plusieurs éléments (librement) si l’une des tâches effectuées n’est pas répertoriée dans le plan de service.</w:t>
      </w:r>
    </w:p>
    <w:p w14:paraId="5C5F9C1F" w14:textId="37932B1C" w:rsidR="001D7B8B" w:rsidRPr="002749ED" w:rsidRDefault="009B2F17" w:rsidP="001D7B8B">
      <w:pPr>
        <w:pStyle w:val="berschrift3"/>
        <w:rPr>
          <w:lang w:val="fr-FR"/>
        </w:rPr>
      </w:pPr>
      <w:bookmarkStart w:id="47" w:name="_Ref115424442"/>
      <w:bookmarkStart w:id="48" w:name="_Toc115782315"/>
      <w:r w:rsidRPr="009B2F17">
        <w:rPr>
          <w:lang w:val="fr"/>
        </w:rPr>
        <w:t>Saisie des données sur les roues et les pneus (</w:t>
      </w:r>
      <w:r>
        <w:rPr>
          <w:lang w:val="fr"/>
        </w:rPr>
        <w:t xml:space="preserve">uniquement pour </w:t>
      </w:r>
      <w:r w:rsidR="001D7B8B" w:rsidRPr="009B2F17">
        <w:rPr>
          <w:lang w:val="fr"/>
        </w:rPr>
        <w:t>Mazda)</w:t>
      </w:r>
      <w:bookmarkEnd w:id="47"/>
      <w:bookmarkEnd w:id="48"/>
    </w:p>
    <w:p w14:paraId="40321515" w14:textId="77777777" w:rsidR="001D7B8B" w:rsidRPr="002749ED" w:rsidRDefault="001D7B8B" w:rsidP="001D7B8B">
      <w:pPr>
        <w:rPr>
          <w:lang w:val="fr-FR"/>
        </w:rPr>
      </w:pPr>
    </w:p>
    <w:p w14:paraId="79839236" w14:textId="6F779142" w:rsidR="0000333A" w:rsidRPr="002749ED" w:rsidRDefault="0000333A" w:rsidP="0000333A">
      <w:pPr>
        <w:spacing w:line="360" w:lineRule="auto"/>
        <w:rPr>
          <w:lang w:val="fr-FR"/>
        </w:rPr>
      </w:pPr>
      <w:r>
        <w:rPr>
          <w:lang w:val="fr"/>
        </w:rPr>
        <w:t>Sur cette page, entrez toutes les informations requises sur les roues et les pneus, puis cliquez sur</w:t>
      </w:r>
      <w:r w:rsidR="004102AE">
        <w:rPr>
          <w:b/>
          <w:bCs/>
          <w:lang w:val="fr"/>
        </w:rPr>
        <w:t xml:space="preserve"> « Continuer »</w:t>
      </w:r>
      <w:r>
        <w:rPr>
          <w:lang w:val="fr"/>
        </w:rPr>
        <w:t xml:space="preserve"> pour </w:t>
      </w:r>
      <w:r w:rsidR="004102AE">
        <w:rPr>
          <w:lang w:val="fr"/>
        </w:rPr>
        <w:t>accéder</w:t>
      </w:r>
      <w:r w:rsidRPr="00BB77B1">
        <w:rPr>
          <w:lang w:val="fr"/>
        </w:rPr>
        <w:t xml:space="preserve"> à la sélection de « pièces de rechange ».</w:t>
      </w:r>
    </w:p>
    <w:p w14:paraId="6F26BB2C" w14:textId="0A09C18E" w:rsidR="00A95A11" w:rsidRPr="002749ED" w:rsidRDefault="0012656F" w:rsidP="00BF76B0">
      <w:pPr>
        <w:spacing w:line="360" w:lineRule="auto"/>
        <w:jc w:val="center"/>
        <w:rPr>
          <w:lang w:val="fr-FR"/>
        </w:rPr>
      </w:pPr>
      <w:r>
        <w:rPr>
          <w:noProof/>
          <w:lang w:val="fr"/>
        </w:rPr>
        <w:drawing>
          <wp:anchor distT="0" distB="0" distL="114300" distR="114300" simplePos="0" relativeHeight="251757704" behindDoc="0" locked="0" layoutInCell="1" allowOverlap="1" wp14:anchorId="7BD5778C" wp14:editId="009A2703">
            <wp:simplePos x="0" y="0"/>
            <wp:positionH relativeFrom="column">
              <wp:posOffset>4906010</wp:posOffset>
            </wp:positionH>
            <wp:positionV relativeFrom="paragraph">
              <wp:posOffset>33655</wp:posOffset>
            </wp:positionV>
            <wp:extent cx="324485" cy="150495"/>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lang w:val="fr"/>
        </w:rPr>
        <mc:AlternateContent>
          <mc:Choice Requires="wps">
            <w:drawing>
              <wp:anchor distT="0" distB="0" distL="114300" distR="114300" simplePos="0" relativeHeight="251756680" behindDoc="0" locked="0" layoutInCell="1" allowOverlap="1" wp14:anchorId="3DCA31EC" wp14:editId="7C4BBCE2">
                <wp:simplePos x="0" y="0"/>
                <wp:positionH relativeFrom="column">
                  <wp:posOffset>4548146</wp:posOffset>
                </wp:positionH>
                <wp:positionV relativeFrom="paragraph">
                  <wp:posOffset>73798</wp:posOffset>
                </wp:positionV>
                <wp:extent cx="651510" cy="95250"/>
                <wp:effectExtent l="0" t="0" r="0" b="0"/>
                <wp:wrapNone/>
                <wp:docPr id="179" name="Rectangle 17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0758211D" id="Rectangle 179" o:spid="_x0000_s1026" style="position:absolute;margin-left:358.1pt;margin-top:5.8pt;width:51.3pt;height:7.5pt;z-index:251756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" fillcolor="white [3212]" strokecolor="white [3212]" strokeweight=".5pt">
                <v:textbox inset="2mm,2mm,2mm,2mm"/>
              </v:rect>
            </w:pict>
          </mc:Fallback>
        </mc:AlternateContent>
      </w:r>
      <w:r w:rsidR="00A95A11" w:rsidRPr="00E66982">
        <w:rPr>
          <w:noProof/>
          <w:lang w:val="fr"/>
        </w:rPr>
        <mc:AlternateContent>
          <mc:Choice Requires="wpg">
            <w:drawing>
              <wp:anchor distT="0" distB="0" distL="114300" distR="114300" simplePos="0" relativeHeight="251638853" behindDoc="0" locked="0" layoutInCell="1" allowOverlap="1" wp14:anchorId="62B95173" wp14:editId="638DAC6E">
                <wp:simplePos x="0" y="0"/>
                <wp:positionH relativeFrom="page">
                  <wp:posOffset>1423439</wp:posOffset>
                </wp:positionH>
                <wp:positionV relativeFrom="paragraph">
                  <wp:posOffset>36484</wp:posOffset>
                </wp:positionV>
                <wp:extent cx="4914900" cy="2348230"/>
                <wp:effectExtent l="0" t="0" r="0" b="0"/>
                <wp:wrapSquare wrapText="bothSides"/>
                <wp:docPr id="79" name="Group 5"/>
                <wp:cNvGraphicFramePr/>
                <a:graphic xmlns:a="http://schemas.openxmlformats.org/drawingml/2006/main">
                  <a:graphicData uri="http://schemas.microsoft.com/office/word/2010/wordprocessingGroup">
                    <wpg:wgp>
                      <wpg:cNvGrpSpPr/>
                      <wpg:grpSpPr>
                        <a:xfrm>
                          <a:off x="0" y="0"/>
                          <a:ext cx="4914900" cy="2348230"/>
                          <a:chOff x="0" y="0"/>
                          <a:chExt cx="10297962" cy="4915586"/>
                        </a:xfrm>
                      </wpg:grpSpPr>
                      <pic:pic xmlns:pic="http://schemas.openxmlformats.org/drawingml/2006/picture">
                        <pic:nvPicPr>
                          <pic:cNvPr id="80" name="Picture 80"/>
                          <pic:cNvPicPr>
                            <a:picLocks noChangeAspect="1"/>
                          </pic:cNvPicPr>
                        </pic:nvPicPr>
                        <pic:blipFill>
                          <a:blip r:embed="rId60"/>
                          <a:stretch>
                            <a:fillRect/>
                          </a:stretch>
                        </pic:blipFill>
                        <pic:spPr>
                          <a:xfrm>
                            <a:off x="0" y="0"/>
                            <a:ext cx="10297962" cy="4915586"/>
                          </a:xfrm>
                          <a:prstGeom prst="rect">
                            <a:avLst/>
                          </a:prstGeom>
                        </pic:spPr>
                      </pic:pic>
                      <pic:pic xmlns:pic="http://schemas.openxmlformats.org/drawingml/2006/picture">
                        <pic:nvPicPr>
                          <pic:cNvPr id="82" name="Picture 82"/>
                          <pic:cNvPicPr>
                            <a:picLocks noChangeAspect="1"/>
                          </pic:cNvPicPr>
                        </pic:nvPicPr>
                        <pic:blipFill>
                          <a:blip r:embed="rId61"/>
                          <a:stretch>
                            <a:fillRect/>
                          </a:stretch>
                        </pic:blipFill>
                        <pic:spPr>
                          <a:xfrm>
                            <a:off x="3579695" y="1252881"/>
                            <a:ext cx="173306" cy="1786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8CA438" id="Group 5" o:spid="_x0000_s1026" style="position:absolute;margin-left:112.1pt;margin-top:2.85pt;width:387pt;height:184.9pt;z-index:251638853;mso-position-horizontal-relative:page;mso-width-relative:margin;mso-height-relative:margin" coordsize="102979,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">
                <v:shape id="Picture 80" o:spid="_x0000_s1027" type="#_x0000_t75" style="position:absolute;width:102979;height:49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">
                  <v:imagedata r:id="rId62" o:title=""/>
                </v:shape>
                <v:shape id="Picture 82" o:spid="_x0000_s1028" type="#_x0000_t75" style="position:absolute;left:35796;top:12528;width:1734;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">
                  <v:imagedata r:id="rId63" o:title=""/>
                </v:shape>
                <w10:wrap type="square" anchorx="page"/>
              </v:group>
            </w:pict>
          </mc:Fallback>
        </mc:AlternateContent>
      </w:r>
    </w:p>
    <w:p w14:paraId="6E9A8DCE" w14:textId="4D8E0B2C" w:rsidR="00907F07" w:rsidRDefault="00907F07" w:rsidP="00BF76B0">
      <w:pPr>
        <w:spacing w:line="360" w:lineRule="auto"/>
        <w:jc w:val="center"/>
        <w:rPr>
          <w:lang w:val="fr-FR"/>
        </w:rPr>
      </w:pPr>
    </w:p>
    <w:p w14:paraId="5D4F7FE2" w14:textId="4DE9E654" w:rsidR="00883BFF" w:rsidRDefault="00883BFF" w:rsidP="00BF76B0">
      <w:pPr>
        <w:spacing w:line="360" w:lineRule="auto"/>
        <w:jc w:val="center"/>
        <w:rPr>
          <w:lang w:val="fr-FR"/>
        </w:rPr>
      </w:pPr>
    </w:p>
    <w:p w14:paraId="37BEBA63" w14:textId="77777777" w:rsidR="00883BFF" w:rsidRDefault="00883BFF" w:rsidP="00BF76B0">
      <w:pPr>
        <w:spacing w:line="360" w:lineRule="auto"/>
        <w:jc w:val="center"/>
        <w:rPr>
          <w:lang w:val="fr-FR"/>
        </w:rPr>
      </w:pPr>
      <w:r>
        <w:rPr>
          <w:lang w:val="fr-FR"/>
        </w:rPr>
        <w:tab/>
      </w:r>
      <w:r>
        <w:rPr>
          <w:lang w:val="fr-FR"/>
        </w:rPr>
        <w:tab/>
      </w:r>
      <w:r>
        <w:rPr>
          <w:lang w:val="fr-FR"/>
        </w:rPr>
        <w:tab/>
      </w:r>
      <w:r>
        <w:rPr>
          <w:lang w:val="fr-FR"/>
        </w:rPr>
        <w:tab/>
      </w:r>
      <w:r>
        <w:rPr>
          <w:lang w:val="fr-FR"/>
        </w:rPr>
        <w:tab/>
      </w:r>
    </w:p>
    <w:p w14:paraId="21360D91" w14:textId="793DC64F" w:rsidR="00883BFF" w:rsidRDefault="00883BFF" w:rsidP="00BF76B0">
      <w:pPr>
        <w:spacing w:line="360" w:lineRule="auto"/>
        <w:jc w:val="center"/>
        <w:rPr>
          <w:lang w:val="fr-FR"/>
        </w:rPr>
      </w:pP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p>
    <w:p w14:paraId="51EDAB0D" w14:textId="3AC049F0" w:rsidR="00883BFF" w:rsidRPr="00883BFF" w:rsidRDefault="00883BFF" w:rsidP="00883BFF">
      <w:pPr>
        <w:rPr>
          <w:lang w:val="fr-FR"/>
        </w:rPr>
      </w:pPr>
    </w:p>
    <w:p w14:paraId="7DE16263" w14:textId="4A887DE1" w:rsidR="00883BFF" w:rsidRPr="00883BFF" w:rsidRDefault="00883BFF" w:rsidP="00883BFF">
      <w:pPr>
        <w:rPr>
          <w:lang w:val="fr-FR"/>
        </w:rPr>
      </w:pPr>
    </w:p>
    <w:p w14:paraId="7151FBC6" w14:textId="7134CF5E" w:rsidR="00883BFF" w:rsidRDefault="00883BFF" w:rsidP="00883BFF">
      <w:pPr>
        <w:rPr>
          <w:lang w:val="fr-FR"/>
        </w:rPr>
      </w:pPr>
    </w:p>
    <w:p w14:paraId="12042D7B" w14:textId="5A20D8D1" w:rsidR="00883BFF" w:rsidRDefault="00883BFF" w:rsidP="00883BFF">
      <w:pPr>
        <w:rPr>
          <w:lang w:val="fr-FR"/>
        </w:rPr>
      </w:pPr>
    </w:p>
    <w:p w14:paraId="392AC21D" w14:textId="263A708D" w:rsidR="00883BFF" w:rsidRDefault="00883BFF" w:rsidP="00883BFF">
      <w:pPr>
        <w:rPr>
          <w:lang w:val="fr-FR"/>
        </w:rPr>
      </w:pPr>
    </w:p>
    <w:p w14:paraId="2AFC9629" w14:textId="38C5AA57" w:rsidR="00883BFF" w:rsidRDefault="00883BFF" w:rsidP="00883BFF">
      <w:pPr>
        <w:rPr>
          <w:lang w:val="fr-FR"/>
        </w:rPr>
      </w:pPr>
    </w:p>
    <w:p w14:paraId="1224AED0" w14:textId="235EB02D" w:rsidR="00883BFF" w:rsidRDefault="00883BFF" w:rsidP="00883BFF">
      <w:pPr>
        <w:rPr>
          <w:lang w:val="fr-FR"/>
        </w:rPr>
      </w:pPr>
    </w:p>
    <w:p w14:paraId="029967E6" w14:textId="47A77426" w:rsidR="00883BFF" w:rsidRDefault="00883BFF" w:rsidP="00883BFF">
      <w:pPr>
        <w:rPr>
          <w:lang w:val="fr-FR"/>
        </w:rPr>
      </w:pPr>
    </w:p>
    <w:p w14:paraId="7E1FAE24" w14:textId="4D130D82" w:rsidR="00883BFF" w:rsidRDefault="00883BFF" w:rsidP="00883BFF">
      <w:pPr>
        <w:rPr>
          <w:lang w:val="fr-FR"/>
        </w:rPr>
      </w:pPr>
    </w:p>
    <w:p w14:paraId="6EFA17CE" w14:textId="6CD0844A" w:rsidR="00883BFF" w:rsidRDefault="00883BFF" w:rsidP="00883BFF">
      <w:pPr>
        <w:rPr>
          <w:lang w:val="fr-FR"/>
        </w:rPr>
      </w:pPr>
    </w:p>
    <w:p w14:paraId="166FFF8D" w14:textId="18B807EC" w:rsidR="00883BFF" w:rsidRDefault="00883BFF" w:rsidP="00883BFF">
      <w:pPr>
        <w:rPr>
          <w:lang w:val="fr-FR"/>
        </w:rPr>
      </w:pPr>
      <w:r w:rsidRPr="00883BFF">
        <w:rPr>
          <w:noProof/>
          <w:lang w:val="fr-FR"/>
        </w:rPr>
        <w:lastRenderedPageBreak/>
        <w:drawing>
          <wp:inline distT="0" distB="0" distL="0" distR="0" wp14:anchorId="67149B75" wp14:editId="5D735DFB">
            <wp:extent cx="4805916" cy="2425483"/>
            <wp:effectExtent l="0" t="0" r="0" b="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64"/>
                    <a:stretch>
                      <a:fillRect/>
                    </a:stretch>
                  </pic:blipFill>
                  <pic:spPr>
                    <a:xfrm>
                      <a:off x="0" y="0"/>
                      <a:ext cx="4830304" cy="2437791"/>
                    </a:xfrm>
                    <a:prstGeom prst="rect">
                      <a:avLst/>
                    </a:prstGeom>
                  </pic:spPr>
                </pic:pic>
              </a:graphicData>
            </a:graphic>
          </wp:inline>
        </w:drawing>
      </w:r>
    </w:p>
    <w:p w14:paraId="0A8DF70A" w14:textId="77777777" w:rsidR="00883BFF" w:rsidRPr="00883BFF" w:rsidRDefault="00883BFF" w:rsidP="00883BFF">
      <w:pPr>
        <w:rPr>
          <w:lang w:val="fr-FR"/>
        </w:rPr>
      </w:pPr>
    </w:p>
    <w:p w14:paraId="2ABB2623" w14:textId="092C6830" w:rsidR="00907F07" w:rsidRDefault="00A95A11" w:rsidP="00907F07">
      <w:pPr>
        <w:pStyle w:val="berschrift3"/>
      </w:pPr>
      <w:bookmarkStart w:id="49" w:name="_Toc83705798"/>
      <w:bookmarkStart w:id="50" w:name="_Ref93904574"/>
      <w:bookmarkStart w:id="51" w:name="_Ref115424444"/>
      <w:bookmarkStart w:id="52" w:name="_Toc115782316"/>
      <w:bookmarkEnd w:id="49"/>
      <w:bookmarkEnd w:id="50"/>
      <w:r>
        <w:rPr>
          <w:lang w:val="fr"/>
        </w:rPr>
        <w:t>Téléchargement de documents</w:t>
      </w:r>
      <w:bookmarkEnd w:id="51"/>
      <w:bookmarkEnd w:id="52"/>
    </w:p>
    <w:p w14:paraId="2F5B5A07" w14:textId="77777777" w:rsidR="004C5536" w:rsidRPr="002749ED" w:rsidRDefault="004C5536" w:rsidP="004C5536">
      <w:pPr>
        <w:tabs>
          <w:tab w:val="clear" w:pos="397"/>
          <w:tab w:val="clear" w:pos="794"/>
          <w:tab w:val="clear" w:pos="1191"/>
        </w:tabs>
        <w:spacing w:before="0" w:after="200" w:line="276" w:lineRule="auto"/>
        <w:contextualSpacing w:val="0"/>
        <w:rPr>
          <w:lang w:val="fr-FR"/>
        </w:rPr>
      </w:pPr>
      <w:r>
        <w:rPr>
          <w:lang w:val="fr"/>
        </w:rPr>
        <w:t>Le téléchargement de documents est nécessaire dans les cas suivants:</w:t>
      </w:r>
    </w:p>
    <w:p w14:paraId="5E9979FF" w14:textId="60B4486B" w:rsidR="004C5536" w:rsidRPr="002749ED" w:rsidRDefault="004C5536" w:rsidP="001352CA">
      <w:pPr>
        <w:pStyle w:val="Listenabsatz"/>
        <w:numPr>
          <w:ilvl w:val="6"/>
          <w:numId w:val="37"/>
        </w:numPr>
        <w:tabs>
          <w:tab w:val="clear" w:pos="397"/>
          <w:tab w:val="clear" w:pos="794"/>
          <w:tab w:val="clear" w:pos="1191"/>
        </w:tabs>
        <w:spacing w:before="0" w:after="200" w:line="276" w:lineRule="auto"/>
        <w:ind w:left="567" w:hanging="283"/>
        <w:contextualSpacing w:val="0"/>
        <w:rPr>
          <w:lang w:val="fr-FR"/>
        </w:rPr>
      </w:pPr>
      <w:r w:rsidRPr="004C4AB0">
        <w:rPr>
          <w:lang w:val="fr"/>
        </w:rPr>
        <w:t>véhicule de marque</w:t>
      </w:r>
      <w:r>
        <w:rPr>
          <w:lang w:val="fr"/>
        </w:rPr>
        <w:t xml:space="preserve"> </w:t>
      </w:r>
      <w:r w:rsidRPr="009839D6">
        <w:rPr>
          <w:b/>
          <w:bCs/>
          <w:lang w:val="fr"/>
        </w:rPr>
        <w:t>Honda</w:t>
      </w:r>
    </w:p>
    <w:p w14:paraId="40EA1DB7" w14:textId="3A0D0C70" w:rsidR="004C5536" w:rsidRPr="002749ED" w:rsidRDefault="0050126E" w:rsidP="004C5536">
      <w:pPr>
        <w:tabs>
          <w:tab w:val="clear" w:pos="397"/>
          <w:tab w:val="clear" w:pos="794"/>
          <w:tab w:val="clear" w:pos="1191"/>
        </w:tabs>
        <w:spacing w:before="0" w:after="200" w:line="360" w:lineRule="auto"/>
        <w:contextualSpacing w:val="0"/>
        <w:jc w:val="both"/>
        <w:rPr>
          <w:lang w:val="fr-FR"/>
        </w:rPr>
      </w:pPr>
      <w:r w:rsidRPr="00CF5D19">
        <w:rPr>
          <w:noProof/>
          <w:lang w:val="fr"/>
        </w:rPr>
        <w:drawing>
          <wp:anchor distT="0" distB="0" distL="114300" distR="114300" simplePos="0" relativeHeight="251638854" behindDoc="0" locked="0" layoutInCell="1" allowOverlap="1" wp14:anchorId="7082D131" wp14:editId="4D1CEBA7">
            <wp:simplePos x="0" y="0"/>
            <wp:positionH relativeFrom="margin">
              <wp:posOffset>74287</wp:posOffset>
            </wp:positionH>
            <wp:positionV relativeFrom="paragraph">
              <wp:posOffset>732790</wp:posOffset>
            </wp:positionV>
            <wp:extent cx="6150708" cy="2465615"/>
            <wp:effectExtent l="0" t="0" r="2540" b="0"/>
            <wp:wrapNone/>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50708" cy="2465615"/>
                    </a:xfrm>
                    <a:prstGeom prst="rect">
                      <a:avLst/>
                    </a:prstGeom>
                  </pic:spPr>
                </pic:pic>
              </a:graphicData>
            </a:graphic>
            <wp14:sizeRelH relativeFrom="margin">
              <wp14:pctWidth>0</wp14:pctWidth>
            </wp14:sizeRelH>
            <wp14:sizeRelV relativeFrom="margin">
              <wp14:pctHeight>0</wp14:pctHeight>
            </wp14:sizeRelV>
          </wp:anchor>
        </w:drawing>
      </w:r>
      <w:r w:rsidR="0082211B">
        <w:rPr>
          <w:noProof/>
          <w:lang w:val="fr"/>
        </w:rPr>
        <mc:AlternateContent>
          <mc:Choice Requires="wps">
            <w:drawing>
              <wp:anchor distT="0" distB="0" distL="114300" distR="114300" simplePos="0" relativeHeight="251759752" behindDoc="0" locked="0" layoutInCell="1" allowOverlap="1" wp14:anchorId="10FE7AD6" wp14:editId="34D749C6">
                <wp:simplePos x="0" y="0"/>
                <wp:positionH relativeFrom="column">
                  <wp:posOffset>5072380</wp:posOffset>
                </wp:positionH>
                <wp:positionV relativeFrom="paragraph">
                  <wp:posOffset>532765</wp:posOffset>
                </wp:positionV>
                <wp:extent cx="651510" cy="95250"/>
                <wp:effectExtent l="0" t="0" r="0" b="0"/>
                <wp:wrapNone/>
                <wp:docPr id="181" name="Rectangle 181"/>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D2F1E29" id="Rectangle 181" o:spid="_x0000_s1026" style="position:absolute;margin-left:399.4pt;margin-top:41.95pt;width:51.3pt;height:7.5pt;z-index:251759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" fillcolor="white [3212]" strokecolor="white [3212]" strokeweight=".5pt">
                <v:textbox inset="2mm,2mm,2mm,2mm"/>
              </v:rect>
            </w:pict>
          </mc:Fallback>
        </mc:AlternateContent>
      </w:r>
      <w:r w:rsidR="0082211B">
        <w:rPr>
          <w:noProof/>
          <w:lang w:val="fr"/>
        </w:rPr>
        <w:drawing>
          <wp:anchor distT="0" distB="0" distL="114300" distR="114300" simplePos="0" relativeHeight="251760776" behindDoc="0" locked="0" layoutInCell="1" allowOverlap="1" wp14:anchorId="5D0955EE" wp14:editId="423606CD">
            <wp:simplePos x="0" y="0"/>
            <wp:positionH relativeFrom="column">
              <wp:posOffset>5431072</wp:posOffset>
            </wp:positionH>
            <wp:positionV relativeFrom="paragraph">
              <wp:posOffset>492871</wp:posOffset>
            </wp:positionV>
            <wp:extent cx="324485" cy="15049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4C5536" w:rsidRPr="005624C9">
        <w:rPr>
          <w:lang w:val="fr"/>
        </w:rPr>
        <w:t xml:space="preserve">Si vous avez sélectionné un véhicule de cette marque, une facture et un plan de </w:t>
      </w:r>
      <w:r>
        <w:rPr>
          <w:lang w:val="fr"/>
        </w:rPr>
        <w:t>révision</w:t>
      </w:r>
      <w:r w:rsidRPr="005624C9">
        <w:rPr>
          <w:lang w:val="fr"/>
        </w:rPr>
        <w:t xml:space="preserve"> </w:t>
      </w:r>
      <w:r w:rsidR="004C5536" w:rsidRPr="005624C9">
        <w:rPr>
          <w:lang w:val="fr"/>
        </w:rPr>
        <w:t xml:space="preserve">vérifié doivent être téléchargés à l’étape « Téléchargement de documents ». La saisie de « Informations supplémentaires » n’est pas requise pour ce constructeur de </w:t>
      </w:r>
      <w:r w:rsidR="004C5536">
        <w:rPr>
          <w:lang w:val="fr"/>
        </w:rPr>
        <w:t>véhicules.</w:t>
      </w:r>
    </w:p>
    <w:p w14:paraId="18DB2015" w14:textId="59CAD19A" w:rsidR="004C5536" w:rsidRPr="002749ED" w:rsidRDefault="004C5536" w:rsidP="004C5536">
      <w:pPr>
        <w:tabs>
          <w:tab w:val="clear" w:pos="397"/>
          <w:tab w:val="clear" w:pos="794"/>
          <w:tab w:val="clear" w:pos="1191"/>
        </w:tabs>
        <w:spacing w:before="0" w:after="200" w:line="360" w:lineRule="auto"/>
        <w:contextualSpacing w:val="0"/>
        <w:jc w:val="both"/>
        <w:rPr>
          <w:lang w:val="fr-FR"/>
        </w:rPr>
      </w:pPr>
    </w:p>
    <w:p w14:paraId="770D9773" w14:textId="77777777" w:rsidR="004C5536" w:rsidRPr="002749ED" w:rsidRDefault="004C5536" w:rsidP="004C5536">
      <w:pPr>
        <w:tabs>
          <w:tab w:val="clear" w:pos="397"/>
          <w:tab w:val="clear" w:pos="794"/>
          <w:tab w:val="clear" w:pos="1191"/>
        </w:tabs>
        <w:spacing w:before="0" w:after="200" w:line="360" w:lineRule="auto"/>
        <w:contextualSpacing w:val="0"/>
        <w:jc w:val="both"/>
        <w:rPr>
          <w:lang w:val="fr-FR"/>
        </w:rPr>
      </w:pPr>
    </w:p>
    <w:p w14:paraId="1A6D2BA8" w14:textId="77777777" w:rsidR="004C5536" w:rsidRPr="002749ED" w:rsidRDefault="004C5536" w:rsidP="004C5536">
      <w:pPr>
        <w:tabs>
          <w:tab w:val="clear" w:pos="397"/>
          <w:tab w:val="clear" w:pos="794"/>
          <w:tab w:val="clear" w:pos="1191"/>
        </w:tabs>
        <w:spacing w:before="0" w:after="200" w:line="360" w:lineRule="auto"/>
        <w:contextualSpacing w:val="0"/>
        <w:jc w:val="both"/>
        <w:rPr>
          <w:lang w:val="fr-FR"/>
        </w:rPr>
      </w:pPr>
    </w:p>
    <w:p w14:paraId="09415A3B" w14:textId="34579577" w:rsidR="004C5536" w:rsidRPr="002749ED" w:rsidRDefault="004C5536" w:rsidP="004C5536">
      <w:pPr>
        <w:tabs>
          <w:tab w:val="clear" w:pos="397"/>
          <w:tab w:val="clear" w:pos="794"/>
          <w:tab w:val="clear" w:pos="1191"/>
        </w:tabs>
        <w:spacing w:before="0" w:after="200" w:line="360" w:lineRule="auto"/>
        <w:contextualSpacing w:val="0"/>
        <w:jc w:val="both"/>
        <w:rPr>
          <w:lang w:val="fr-FR"/>
        </w:rPr>
      </w:pPr>
    </w:p>
    <w:p w14:paraId="1F0DC1D6" w14:textId="6DD1ECC8" w:rsidR="00935FD8" w:rsidRPr="002749ED" w:rsidRDefault="00935FD8" w:rsidP="004C5536">
      <w:pPr>
        <w:tabs>
          <w:tab w:val="clear" w:pos="397"/>
          <w:tab w:val="clear" w:pos="794"/>
          <w:tab w:val="clear" w:pos="1191"/>
        </w:tabs>
        <w:spacing w:before="0" w:after="200" w:line="360" w:lineRule="auto"/>
        <w:contextualSpacing w:val="0"/>
        <w:jc w:val="both"/>
        <w:rPr>
          <w:lang w:val="fr-FR"/>
        </w:rPr>
      </w:pPr>
    </w:p>
    <w:p w14:paraId="29759DC8" w14:textId="77777777" w:rsidR="00935FD8" w:rsidRPr="002749ED" w:rsidRDefault="00935FD8" w:rsidP="004C5536">
      <w:pPr>
        <w:tabs>
          <w:tab w:val="clear" w:pos="397"/>
          <w:tab w:val="clear" w:pos="794"/>
          <w:tab w:val="clear" w:pos="1191"/>
        </w:tabs>
        <w:spacing w:before="0" w:after="200" w:line="360" w:lineRule="auto"/>
        <w:contextualSpacing w:val="0"/>
        <w:jc w:val="both"/>
        <w:rPr>
          <w:lang w:val="fr-FR"/>
        </w:rPr>
      </w:pPr>
    </w:p>
    <w:p w14:paraId="50994D49" w14:textId="12954FDF" w:rsidR="004C5536" w:rsidRDefault="004C5536" w:rsidP="004C5536">
      <w:pPr>
        <w:tabs>
          <w:tab w:val="clear" w:pos="397"/>
          <w:tab w:val="clear" w:pos="794"/>
          <w:tab w:val="clear" w:pos="1191"/>
        </w:tabs>
        <w:spacing w:before="0" w:after="200" w:line="360" w:lineRule="auto"/>
        <w:contextualSpacing w:val="0"/>
        <w:jc w:val="both"/>
        <w:rPr>
          <w:lang w:val="fr-FR"/>
        </w:rPr>
      </w:pPr>
    </w:p>
    <w:p w14:paraId="0525D6E3" w14:textId="59559358" w:rsidR="00441ED2" w:rsidRPr="002749ED" w:rsidRDefault="00441ED2" w:rsidP="004C5536">
      <w:pPr>
        <w:tabs>
          <w:tab w:val="clear" w:pos="397"/>
          <w:tab w:val="clear" w:pos="794"/>
          <w:tab w:val="clear" w:pos="1191"/>
        </w:tabs>
        <w:spacing w:before="0" w:after="200" w:line="360" w:lineRule="auto"/>
        <w:contextualSpacing w:val="0"/>
        <w:jc w:val="both"/>
        <w:rPr>
          <w:lang w:val="fr-FR"/>
        </w:rPr>
      </w:pPr>
      <w:r w:rsidRPr="00441ED2">
        <w:rPr>
          <w:noProof/>
          <w:lang w:val="fr-FR"/>
        </w:rPr>
        <w:lastRenderedPageBreak/>
        <w:drawing>
          <wp:inline distT="0" distB="0" distL="0" distR="0" wp14:anchorId="4302809E" wp14:editId="30A7338E">
            <wp:extent cx="6299835" cy="2475230"/>
            <wp:effectExtent l="0" t="0" r="5715" b="127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66"/>
                    <a:stretch>
                      <a:fillRect/>
                    </a:stretch>
                  </pic:blipFill>
                  <pic:spPr>
                    <a:xfrm>
                      <a:off x="0" y="0"/>
                      <a:ext cx="6299835" cy="2475230"/>
                    </a:xfrm>
                    <a:prstGeom prst="rect">
                      <a:avLst/>
                    </a:prstGeom>
                  </pic:spPr>
                </pic:pic>
              </a:graphicData>
            </a:graphic>
          </wp:inline>
        </w:drawing>
      </w:r>
    </w:p>
    <w:p w14:paraId="2A08F29E" w14:textId="2854CE08" w:rsidR="003E46DA" w:rsidRPr="002749ED" w:rsidRDefault="003E46DA" w:rsidP="003E46DA">
      <w:pPr>
        <w:pStyle w:val="Listenabsatz"/>
        <w:tabs>
          <w:tab w:val="clear" w:pos="397"/>
          <w:tab w:val="clear" w:pos="794"/>
          <w:tab w:val="clear" w:pos="1191"/>
        </w:tabs>
        <w:spacing w:before="0" w:after="200" w:line="276" w:lineRule="auto"/>
        <w:ind w:left="284"/>
        <w:contextualSpacing w:val="0"/>
        <w:jc w:val="both"/>
        <w:rPr>
          <w:lang w:val="fr-FR"/>
        </w:rPr>
      </w:pPr>
      <w:r>
        <w:rPr>
          <w:lang w:val="fr"/>
        </w:rPr>
        <w:tab/>
        <w:t>2.</w:t>
      </w:r>
      <w:r w:rsidR="003939B7">
        <w:rPr>
          <w:lang w:val="fr"/>
        </w:rPr>
        <w:t xml:space="preserve">S’il </w:t>
      </w:r>
      <w:r w:rsidRPr="002D3D5C">
        <w:rPr>
          <w:lang w:val="fr"/>
        </w:rPr>
        <w:t xml:space="preserve"> n’</w:t>
      </w:r>
      <w:r w:rsidR="003939B7">
        <w:rPr>
          <w:lang w:val="fr"/>
        </w:rPr>
        <w:t xml:space="preserve">y a </w:t>
      </w:r>
      <w:r w:rsidRPr="002D3D5C">
        <w:rPr>
          <w:lang w:val="fr"/>
        </w:rPr>
        <w:t>pas une sélection de données d’entretien pour le véhicule correspondant dans le carnet d’entretien TecRMI.</w:t>
      </w:r>
    </w:p>
    <w:p w14:paraId="34507296" w14:textId="1526710B" w:rsidR="003E46DA" w:rsidRPr="002749ED" w:rsidRDefault="003E46DA" w:rsidP="003E46DA">
      <w:pPr>
        <w:tabs>
          <w:tab w:val="clear" w:pos="397"/>
          <w:tab w:val="clear" w:pos="794"/>
          <w:tab w:val="clear" w:pos="1191"/>
        </w:tabs>
        <w:spacing w:before="0" w:after="200" w:line="360" w:lineRule="auto"/>
        <w:contextualSpacing w:val="0"/>
        <w:jc w:val="both"/>
        <w:rPr>
          <w:lang w:val="fr-FR"/>
        </w:rPr>
      </w:pPr>
      <w:r w:rsidRPr="00CF565D">
        <w:rPr>
          <w:lang w:val="fr"/>
        </w:rPr>
        <w:t xml:space="preserve">Si aucune donnée de maintenance n’est disponible dans le carnet d’entretien TecRMI, une facture et un plan de </w:t>
      </w:r>
      <w:r w:rsidR="003939B7">
        <w:rPr>
          <w:lang w:val="fr"/>
        </w:rPr>
        <w:t>révision</w:t>
      </w:r>
      <w:r w:rsidR="003939B7" w:rsidRPr="00CF565D">
        <w:rPr>
          <w:lang w:val="fr"/>
        </w:rPr>
        <w:t xml:space="preserve"> </w:t>
      </w:r>
      <w:r w:rsidRPr="00CF565D">
        <w:rPr>
          <w:lang w:val="fr"/>
        </w:rPr>
        <w:t xml:space="preserve">vérifié doivent être téléchargés à la place des travaux de maintenance </w:t>
      </w:r>
      <w:r>
        <w:rPr>
          <w:lang w:val="fr"/>
        </w:rPr>
        <w:t xml:space="preserve">supplémentaires </w:t>
      </w:r>
      <w:r w:rsidRPr="00CF565D">
        <w:rPr>
          <w:lang w:val="fr"/>
        </w:rPr>
        <w:t>et des pièces de rechange. Toutefois, la spécification d’informations supplémentaires n’est pas omise dans ce cas.</w:t>
      </w:r>
    </w:p>
    <w:p w14:paraId="7AC39041" w14:textId="77777777" w:rsidR="00F17037" w:rsidRPr="002749ED" w:rsidRDefault="00F17037" w:rsidP="00F17037">
      <w:pPr>
        <w:tabs>
          <w:tab w:val="clear" w:pos="397"/>
          <w:tab w:val="clear" w:pos="794"/>
          <w:tab w:val="clear" w:pos="1191"/>
        </w:tabs>
        <w:spacing w:before="0" w:after="200" w:line="360" w:lineRule="auto"/>
        <w:contextualSpacing w:val="0"/>
        <w:rPr>
          <w:lang w:val="fr-FR"/>
        </w:rPr>
      </w:pPr>
      <w:bookmarkStart w:id="53" w:name="_Toc83705799"/>
      <w:r w:rsidRPr="00F071F0">
        <w:rPr>
          <w:b/>
          <w:lang w:val="fr"/>
        </w:rPr>
        <w:t>Remarque:</w:t>
      </w:r>
      <w:r>
        <w:rPr>
          <w:lang w:val="fr"/>
        </w:rPr>
        <w:t xml:space="preserve"> Si vous souhaitez télécharger plusieurs fichiers en même temps, assurez-vous de les télécharger en un seul processus de téléchargement.</w:t>
      </w:r>
    </w:p>
    <w:p w14:paraId="3B82184E" w14:textId="77777777" w:rsidR="00F17037" w:rsidRPr="002749ED" w:rsidRDefault="00F17037" w:rsidP="00F17037">
      <w:pPr>
        <w:spacing w:line="360" w:lineRule="auto"/>
        <w:rPr>
          <w:lang w:val="fr-FR"/>
        </w:rPr>
      </w:pPr>
      <w:r w:rsidRPr="00F61769">
        <w:rPr>
          <w:b/>
          <w:lang w:val="fr"/>
        </w:rPr>
        <w:t>Remarque :</w:t>
      </w:r>
      <w:r>
        <w:rPr>
          <w:lang w:val="fr"/>
        </w:rPr>
        <w:t xml:space="preserve"> Vous pouvez télécharger jusqu’à 5 fichiers par section (facture, plan de service) avec une taille de données maximale de 5 Mo. Les formats de fichiers suivants sont pris en charge par le TecRMI Service Book : .</w:t>
      </w:r>
      <w:proofErr w:type="spellStart"/>
      <w:r>
        <w:rPr>
          <w:lang w:val="fr"/>
        </w:rPr>
        <w:t>pdf</w:t>
      </w:r>
      <w:proofErr w:type="spellEnd"/>
      <w:r>
        <w:rPr>
          <w:lang w:val="fr"/>
        </w:rPr>
        <w:t>, .jpg, .jpeg, . png, .</w:t>
      </w:r>
      <w:proofErr w:type="spellStart"/>
      <w:r>
        <w:rPr>
          <w:lang w:val="fr"/>
        </w:rPr>
        <w:t>bmp</w:t>
      </w:r>
      <w:proofErr w:type="spellEnd"/>
      <w:r>
        <w:rPr>
          <w:lang w:val="fr"/>
        </w:rPr>
        <w:t>.</w:t>
      </w:r>
    </w:p>
    <w:p w14:paraId="0419831A" w14:textId="77777777" w:rsidR="00F17037" w:rsidRPr="002749ED" w:rsidRDefault="00F17037" w:rsidP="00F17037">
      <w:pPr>
        <w:spacing w:line="360" w:lineRule="auto"/>
        <w:rPr>
          <w:lang w:val="fr-FR"/>
        </w:rPr>
      </w:pPr>
    </w:p>
    <w:p w14:paraId="08EB4A92" w14:textId="77777777" w:rsidR="00F17037" w:rsidRPr="002749ED" w:rsidRDefault="00F17037" w:rsidP="00F17037">
      <w:pPr>
        <w:tabs>
          <w:tab w:val="clear" w:pos="397"/>
          <w:tab w:val="clear" w:pos="794"/>
          <w:tab w:val="clear" w:pos="1191"/>
        </w:tabs>
        <w:spacing w:before="0" w:after="200" w:line="360" w:lineRule="auto"/>
        <w:contextualSpacing w:val="0"/>
        <w:rPr>
          <w:lang w:val="fr-FR"/>
        </w:rPr>
      </w:pPr>
      <w:r w:rsidRPr="00F071F0">
        <w:rPr>
          <w:b/>
          <w:lang w:val="fr"/>
        </w:rPr>
        <w:t>Remarque :</w:t>
      </w:r>
      <w:r>
        <w:rPr>
          <w:lang w:val="fr"/>
        </w:rPr>
        <w:t xml:space="preserve"> Le numéro d’identification du véhicule doit être visible sur la facture.</w:t>
      </w:r>
    </w:p>
    <w:p w14:paraId="52AA3F33" w14:textId="4278ECE4" w:rsidR="00907F07" w:rsidRPr="00C01956" w:rsidRDefault="00E76B86" w:rsidP="00907F07">
      <w:pPr>
        <w:pStyle w:val="berschrift3"/>
      </w:pPr>
      <w:bookmarkStart w:id="54" w:name="_Toc115782317"/>
      <w:bookmarkEnd w:id="53"/>
      <w:r w:rsidRPr="00C01956">
        <w:rPr>
          <w:lang w:val="fr"/>
        </w:rPr>
        <w:t>Sélection de pièces de rechange</w:t>
      </w:r>
      <w:bookmarkEnd w:id="54"/>
    </w:p>
    <w:p w14:paraId="50AC0A33" w14:textId="73AE750C" w:rsidR="00536B49" w:rsidRPr="002749ED" w:rsidRDefault="00536B49" w:rsidP="00536B49">
      <w:pPr>
        <w:spacing w:line="360" w:lineRule="auto"/>
        <w:rPr>
          <w:lang w:val="fr-FR"/>
        </w:rPr>
      </w:pPr>
      <w:r w:rsidRPr="00760284">
        <w:rPr>
          <w:lang w:val="fr"/>
        </w:rPr>
        <w:t>Les pièces de rechange suggérées dans cette étape sont basées sur la sélection des éléments de maintenance. Ici aussi, vous avez la possibilité d’ajouter en cliquant sur</w:t>
      </w:r>
      <w:r w:rsidR="00935FD8">
        <w:rPr>
          <w:b/>
          <w:bCs/>
          <w:lang w:val="fr"/>
        </w:rPr>
        <w:t xml:space="preserve"> « Ajouter »</w:t>
      </w:r>
      <w:r w:rsidRPr="00760284">
        <w:rPr>
          <w:lang w:val="fr"/>
        </w:rPr>
        <w:t xml:space="preserve"> une ou plusieurs positions (gratuitement).</w:t>
      </w:r>
    </w:p>
    <w:p w14:paraId="5282A3F7" w14:textId="62EBA9F1" w:rsidR="00907F07" w:rsidRDefault="00C40037" w:rsidP="00907F07">
      <w:pPr>
        <w:spacing w:line="360" w:lineRule="auto"/>
        <w:jc w:val="center"/>
      </w:pPr>
      <w:r>
        <w:rPr>
          <w:noProof/>
          <w:lang w:val="fr"/>
        </w:rPr>
        <w:lastRenderedPageBreak/>
        <mc:AlternateContent>
          <mc:Choice Requires="wps">
            <w:drawing>
              <wp:anchor distT="0" distB="0" distL="114300" distR="114300" simplePos="0" relativeHeight="251762824" behindDoc="0" locked="0" layoutInCell="1" allowOverlap="1" wp14:anchorId="516FB8C2" wp14:editId="2DAFAB98">
                <wp:simplePos x="0" y="0"/>
                <wp:positionH relativeFrom="column">
                  <wp:posOffset>5168265</wp:posOffset>
                </wp:positionH>
                <wp:positionV relativeFrom="paragraph">
                  <wp:posOffset>73025</wp:posOffset>
                </wp:positionV>
                <wp:extent cx="651510" cy="95250"/>
                <wp:effectExtent l="0" t="0" r="0" b="0"/>
                <wp:wrapNone/>
                <wp:docPr id="184" name="Rectangle 184"/>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877BD6A" id="Rectangle 184" o:spid="_x0000_s1026" style="position:absolute;margin-left:406.95pt;margin-top:5.75pt;width:51.3pt;height:7.5pt;z-index:251762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" fillcolor="white [3212]" strokecolor="white [3212]" strokeweight=".5pt">
                <v:textbox inset="2mm,2mm,2mm,2mm"/>
              </v:rect>
            </w:pict>
          </mc:Fallback>
        </mc:AlternateContent>
      </w:r>
      <w:r>
        <w:rPr>
          <w:noProof/>
          <w:lang w:val="fr"/>
        </w:rPr>
        <w:drawing>
          <wp:anchor distT="0" distB="0" distL="114300" distR="114300" simplePos="0" relativeHeight="251763848" behindDoc="0" locked="0" layoutInCell="1" allowOverlap="1" wp14:anchorId="645B9B12" wp14:editId="4756C288">
            <wp:simplePos x="0" y="0"/>
            <wp:positionH relativeFrom="column">
              <wp:posOffset>5526488</wp:posOffset>
            </wp:positionH>
            <wp:positionV relativeFrom="paragraph">
              <wp:posOffset>33158</wp:posOffset>
            </wp:positionV>
            <wp:extent cx="324485" cy="15049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D5573F" w:rsidRPr="007F50C1">
        <w:rPr>
          <w:noProof/>
          <w:lang w:val="fr"/>
        </w:rPr>
        <w:drawing>
          <wp:inline distT="0" distB="0" distL="0" distR="0" wp14:anchorId="396DBC08" wp14:editId="587E8AC4">
            <wp:extent cx="6299835" cy="2227580"/>
            <wp:effectExtent l="0" t="0" r="5715"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7"/>
                    <a:stretch>
                      <a:fillRect/>
                    </a:stretch>
                  </pic:blipFill>
                  <pic:spPr>
                    <a:xfrm>
                      <a:off x="0" y="0"/>
                      <a:ext cx="6299835" cy="2227580"/>
                    </a:xfrm>
                    <a:prstGeom prst="rect">
                      <a:avLst/>
                    </a:prstGeom>
                  </pic:spPr>
                </pic:pic>
              </a:graphicData>
            </a:graphic>
          </wp:inline>
        </w:drawing>
      </w:r>
    </w:p>
    <w:p w14:paraId="7DBEEED8" w14:textId="35D2DD3B" w:rsidR="00441ED2" w:rsidRDefault="00441ED2" w:rsidP="00441ED2">
      <w:pPr>
        <w:spacing w:line="360" w:lineRule="auto"/>
      </w:pPr>
    </w:p>
    <w:p w14:paraId="757DFE77" w14:textId="4E05ED7B" w:rsidR="00DB7E2F" w:rsidRDefault="00DB7E2F" w:rsidP="00441ED2">
      <w:pPr>
        <w:spacing w:line="360" w:lineRule="auto"/>
      </w:pPr>
      <w:r w:rsidRPr="00DB7E2F">
        <w:rPr>
          <w:noProof/>
        </w:rPr>
        <w:drawing>
          <wp:inline distT="0" distB="0" distL="0" distR="0" wp14:anchorId="54745469" wp14:editId="62619D85">
            <wp:extent cx="6299835" cy="2477770"/>
            <wp:effectExtent l="0" t="0" r="5715" b="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Text enthält.&#10;&#10;Automatisch generierte Beschreibung"/>
                    <pic:cNvPicPr/>
                  </pic:nvPicPr>
                  <pic:blipFill>
                    <a:blip r:embed="rId68"/>
                    <a:stretch>
                      <a:fillRect/>
                    </a:stretch>
                  </pic:blipFill>
                  <pic:spPr>
                    <a:xfrm>
                      <a:off x="0" y="0"/>
                      <a:ext cx="6299835" cy="2477770"/>
                    </a:xfrm>
                    <a:prstGeom prst="rect">
                      <a:avLst/>
                    </a:prstGeom>
                  </pic:spPr>
                </pic:pic>
              </a:graphicData>
            </a:graphic>
          </wp:inline>
        </w:drawing>
      </w:r>
    </w:p>
    <w:p w14:paraId="78D90F52" w14:textId="7EC3FCBE" w:rsidR="00907F07" w:rsidRDefault="00907F07" w:rsidP="00907F07"/>
    <w:p w14:paraId="6DCE41E5" w14:textId="3FC40274" w:rsidR="00C01956" w:rsidRPr="002749ED" w:rsidRDefault="00C01956" w:rsidP="00C01956">
      <w:pPr>
        <w:spacing w:line="360" w:lineRule="auto"/>
        <w:rPr>
          <w:lang w:val="fr-FR"/>
        </w:rPr>
      </w:pPr>
      <w:r>
        <w:rPr>
          <w:lang w:val="fr"/>
        </w:rPr>
        <w:t xml:space="preserve">En cliquant sur </w:t>
      </w:r>
      <w:r w:rsidR="00EE1025">
        <w:rPr>
          <w:b/>
          <w:bCs/>
          <w:lang w:val="fr"/>
        </w:rPr>
        <w:t>« Continuer »</w:t>
      </w:r>
      <w:r>
        <w:rPr>
          <w:lang w:val="fr"/>
        </w:rPr>
        <w:t xml:space="preserve"> , vous accédez à la saisie des informations supplémentaires.</w:t>
      </w:r>
    </w:p>
    <w:p w14:paraId="3A2DBFC4" w14:textId="5D03973F" w:rsidR="00907F07" w:rsidRPr="002749ED" w:rsidRDefault="00907F07" w:rsidP="00907F07">
      <w:pPr>
        <w:spacing w:line="360" w:lineRule="auto"/>
        <w:rPr>
          <w:lang w:val="fr-FR"/>
        </w:rPr>
      </w:pPr>
    </w:p>
    <w:p w14:paraId="0822892A" w14:textId="77777777" w:rsidR="00907F07" w:rsidRPr="002749ED" w:rsidRDefault="00907F07" w:rsidP="00907F07">
      <w:pPr>
        <w:spacing w:line="360" w:lineRule="auto"/>
        <w:rPr>
          <w:b/>
          <w:bCs/>
          <w:lang w:val="fr-FR"/>
        </w:rPr>
      </w:pPr>
    </w:p>
    <w:p w14:paraId="7F360BA8" w14:textId="77777777" w:rsidR="00783C2B" w:rsidRPr="002749ED" w:rsidRDefault="00783C2B">
      <w:pPr>
        <w:tabs>
          <w:tab w:val="clear" w:pos="397"/>
          <w:tab w:val="clear" w:pos="794"/>
          <w:tab w:val="clear" w:pos="1191"/>
        </w:tabs>
        <w:spacing w:before="0" w:after="200" w:line="276" w:lineRule="auto"/>
        <w:contextualSpacing w:val="0"/>
        <w:rPr>
          <w:b/>
          <w:bCs/>
          <w:lang w:val="fr-FR"/>
        </w:rPr>
      </w:pPr>
      <w:r w:rsidRPr="002749ED">
        <w:rPr>
          <w:b/>
          <w:bCs/>
          <w:lang w:val="fr-FR"/>
        </w:rPr>
        <w:br w:type="page"/>
      </w:r>
    </w:p>
    <w:p w14:paraId="53EC8C38" w14:textId="584BFABA" w:rsidR="00907F07" w:rsidRDefault="00C01956" w:rsidP="00907F07">
      <w:pPr>
        <w:pStyle w:val="berschrift3"/>
      </w:pPr>
      <w:bookmarkStart w:id="55" w:name="_Toc115782318"/>
      <w:r>
        <w:rPr>
          <w:lang w:val="fr"/>
        </w:rPr>
        <w:lastRenderedPageBreak/>
        <w:t>Entrez des informations supplémentaires</w:t>
      </w:r>
      <w:bookmarkEnd w:id="55"/>
    </w:p>
    <w:p w14:paraId="54A2653B" w14:textId="4D4B859D" w:rsidR="00BF7D8B" w:rsidRPr="002749ED" w:rsidRDefault="00195A7E" w:rsidP="00BF7D8B">
      <w:pPr>
        <w:spacing w:line="360" w:lineRule="auto"/>
        <w:rPr>
          <w:lang w:val="fr-FR"/>
        </w:rPr>
      </w:pPr>
      <w:r>
        <w:rPr>
          <w:noProof/>
          <w:lang w:val="fr"/>
        </w:rPr>
        <w:drawing>
          <wp:anchor distT="0" distB="0" distL="114300" distR="114300" simplePos="0" relativeHeight="251766920" behindDoc="0" locked="0" layoutInCell="1" allowOverlap="1" wp14:anchorId="24833B92" wp14:editId="3201120B">
            <wp:simplePos x="0" y="0"/>
            <wp:positionH relativeFrom="column">
              <wp:posOffset>4572331</wp:posOffset>
            </wp:positionH>
            <wp:positionV relativeFrom="paragraph">
              <wp:posOffset>451237</wp:posOffset>
            </wp:positionV>
            <wp:extent cx="324485" cy="15049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BF7D8B" w:rsidRPr="00B32FFF">
        <w:rPr>
          <w:lang w:val="fr"/>
        </w:rPr>
        <w:t xml:space="preserve">Dans l’écran de saisie suivant, entrez toutes les informations demandées. </w:t>
      </w:r>
      <w:r w:rsidR="00BF7D8B" w:rsidRPr="00EE1025">
        <w:rPr>
          <w:lang w:val="fr"/>
        </w:rPr>
        <w:t>Notez</w:t>
      </w:r>
      <w:r w:rsidR="00BF7D8B" w:rsidRPr="00B32FFF">
        <w:rPr>
          <w:lang w:val="fr"/>
        </w:rPr>
        <w:t xml:space="preserve"> que les informations demandées peuvent varier d’un constructeur à l’autre (une Mercedes est illustrée ci-dessous à titre d’exemple).</w:t>
      </w:r>
    </w:p>
    <w:p w14:paraId="014C647C" w14:textId="177A64D0" w:rsidR="00907F07" w:rsidRPr="002749ED" w:rsidRDefault="00195A7E" w:rsidP="00907F07">
      <w:pPr>
        <w:spacing w:line="360" w:lineRule="auto"/>
        <w:jc w:val="center"/>
        <w:rPr>
          <w:lang w:val="fr-FR"/>
        </w:rPr>
      </w:pPr>
      <w:r>
        <w:rPr>
          <w:noProof/>
          <w:lang w:val="fr"/>
        </w:rPr>
        <mc:AlternateContent>
          <mc:Choice Requires="wpg">
            <w:drawing>
              <wp:anchor distT="0" distB="0" distL="114300" distR="114300" simplePos="0" relativeHeight="251768968" behindDoc="0" locked="0" layoutInCell="1" allowOverlap="1" wp14:anchorId="4D7A4F96" wp14:editId="4427232C">
                <wp:simplePos x="0" y="0"/>
                <wp:positionH relativeFrom="column">
                  <wp:posOffset>810122</wp:posOffset>
                </wp:positionH>
                <wp:positionV relativeFrom="paragraph">
                  <wp:posOffset>10160</wp:posOffset>
                </wp:positionV>
                <wp:extent cx="4773295" cy="5382785"/>
                <wp:effectExtent l="0" t="0" r="8255" b="8890"/>
                <wp:wrapNone/>
                <wp:docPr id="190" name="Group 190"/>
                <wp:cNvGraphicFramePr/>
                <a:graphic xmlns:a="http://schemas.openxmlformats.org/drawingml/2006/main">
                  <a:graphicData uri="http://schemas.microsoft.com/office/word/2010/wordprocessingGroup">
                    <wpg:wgp>
                      <wpg:cNvGrpSpPr/>
                      <wpg:grpSpPr>
                        <a:xfrm>
                          <a:off x="0" y="0"/>
                          <a:ext cx="4773295" cy="5382785"/>
                          <a:chOff x="0" y="0"/>
                          <a:chExt cx="4773295" cy="5382785"/>
                        </a:xfrm>
                      </wpg:grpSpPr>
                      <pic:pic xmlns:pic="http://schemas.openxmlformats.org/drawingml/2006/picture">
                        <pic:nvPicPr>
                          <pic:cNvPr id="87" name="Picture 87" descr="Graphical user interface, text, application, email&#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3593990"/>
                            <a:ext cx="4773295" cy="1788795"/>
                          </a:xfrm>
                          <a:prstGeom prst="rect">
                            <a:avLst/>
                          </a:prstGeom>
                        </pic:spPr>
                      </pic:pic>
                      <pic:pic xmlns:pic="http://schemas.openxmlformats.org/drawingml/2006/picture">
                        <pic:nvPicPr>
                          <pic:cNvPr id="86" name="Picture 86" descr="Graphical user interface, text, application, email&#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43" r="796"/>
                          <a:stretch/>
                        </pic:blipFill>
                        <pic:spPr bwMode="auto">
                          <a:xfrm>
                            <a:off x="111318" y="0"/>
                            <a:ext cx="4449445" cy="35775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C983433" id="Group 190" o:spid="_x0000_s1026" style="position:absolute;margin-left:63.8pt;margin-top:.8pt;width:375.85pt;height:423.85pt;z-index:251768968;mso-height-relative:margin" coordsize="47732,5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alt="Graphical user interface, text, application, email&#10;&#10;Description automatically generated" style="position:absolute;top:35939;width:47732;height:1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">
                  <v:imagedata r:id="rId71" o:title="Graphical user interface, text, application, email&#10;&#10;Description automatically generated"/>
                </v:shape>
                <v:shape id="Picture 86" o:spid="_x0000_s1028" type="#_x0000_t75" alt="Graphical user interface, text, application, email&#10;&#10;Description automatically generated" style="position:absolute;left:1113;width:44494;height:3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">
                  <v:imagedata r:id="rId72" o:title="Graphical user interface, text, application, email&#10;&#10;Description automatically generated" cropleft="356f" cropright="522f"/>
                </v:shape>
              </v:group>
            </w:pict>
          </mc:Fallback>
        </mc:AlternateContent>
      </w:r>
      <w:r>
        <w:rPr>
          <w:noProof/>
          <w:lang w:val="fr"/>
        </w:rPr>
        <mc:AlternateContent>
          <mc:Choice Requires="wps">
            <w:drawing>
              <wp:anchor distT="0" distB="0" distL="114300" distR="114300" simplePos="0" relativeHeight="251765896" behindDoc="0" locked="0" layoutInCell="1" allowOverlap="1" wp14:anchorId="4CF8C241" wp14:editId="6671ACDA">
                <wp:simplePos x="0" y="0"/>
                <wp:positionH relativeFrom="column">
                  <wp:posOffset>4214191</wp:posOffset>
                </wp:positionH>
                <wp:positionV relativeFrom="paragraph">
                  <wp:posOffset>34042</wp:posOffset>
                </wp:positionV>
                <wp:extent cx="651510" cy="95250"/>
                <wp:effectExtent l="0" t="0" r="0" b="0"/>
                <wp:wrapNone/>
                <wp:docPr id="188" name="Rectangle 188"/>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0AC242F" id="Rectangle 188" o:spid="_x0000_s1026" style="position:absolute;margin-left:331.85pt;margin-top:2.7pt;width:51.3pt;height:7.5pt;z-index:251765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" fillcolor="white [3212]" strokecolor="white [3212]" strokeweight=".5pt">
                <v:textbox inset="2mm,2mm,2mm,2mm"/>
              </v:rect>
            </w:pict>
          </mc:Fallback>
        </mc:AlternateContent>
      </w:r>
    </w:p>
    <w:p w14:paraId="6AB79C98" w14:textId="5540302B" w:rsidR="00907F07" w:rsidRPr="002749ED" w:rsidRDefault="00907F07" w:rsidP="00907F07">
      <w:pPr>
        <w:spacing w:line="360" w:lineRule="auto"/>
        <w:jc w:val="center"/>
        <w:rPr>
          <w:lang w:val="fr-FR"/>
        </w:rPr>
      </w:pPr>
    </w:p>
    <w:p w14:paraId="1A84CD39" w14:textId="73C1B0E3" w:rsidR="00195A7E" w:rsidRPr="002749ED" w:rsidRDefault="00195A7E" w:rsidP="00907F07">
      <w:pPr>
        <w:spacing w:line="360" w:lineRule="auto"/>
        <w:jc w:val="center"/>
        <w:rPr>
          <w:lang w:val="fr-FR"/>
        </w:rPr>
      </w:pPr>
    </w:p>
    <w:p w14:paraId="68ABE29B" w14:textId="2521551D" w:rsidR="00195A7E" w:rsidRPr="002749ED" w:rsidRDefault="00195A7E" w:rsidP="00907F07">
      <w:pPr>
        <w:spacing w:line="360" w:lineRule="auto"/>
        <w:jc w:val="center"/>
        <w:rPr>
          <w:lang w:val="fr-FR"/>
        </w:rPr>
      </w:pPr>
    </w:p>
    <w:p w14:paraId="0ACAF63B" w14:textId="2754EDDB" w:rsidR="00195A7E" w:rsidRPr="002749ED" w:rsidRDefault="00195A7E" w:rsidP="00907F07">
      <w:pPr>
        <w:spacing w:line="360" w:lineRule="auto"/>
        <w:jc w:val="center"/>
        <w:rPr>
          <w:lang w:val="fr-FR"/>
        </w:rPr>
      </w:pPr>
    </w:p>
    <w:p w14:paraId="0035BBC9" w14:textId="2871BD9A" w:rsidR="00195A7E" w:rsidRPr="002749ED" w:rsidRDefault="00195A7E" w:rsidP="00907F07">
      <w:pPr>
        <w:spacing w:line="360" w:lineRule="auto"/>
        <w:jc w:val="center"/>
        <w:rPr>
          <w:lang w:val="fr-FR"/>
        </w:rPr>
      </w:pPr>
    </w:p>
    <w:p w14:paraId="2E837D89" w14:textId="0573C8AA" w:rsidR="00195A7E" w:rsidRPr="002749ED" w:rsidRDefault="00195A7E" w:rsidP="00907F07">
      <w:pPr>
        <w:spacing w:line="360" w:lineRule="auto"/>
        <w:jc w:val="center"/>
        <w:rPr>
          <w:lang w:val="fr-FR"/>
        </w:rPr>
      </w:pPr>
    </w:p>
    <w:p w14:paraId="45E5D7B5" w14:textId="1D910C34" w:rsidR="00195A7E" w:rsidRPr="002749ED" w:rsidRDefault="00195A7E" w:rsidP="00907F07">
      <w:pPr>
        <w:spacing w:line="360" w:lineRule="auto"/>
        <w:jc w:val="center"/>
        <w:rPr>
          <w:lang w:val="fr-FR"/>
        </w:rPr>
      </w:pPr>
    </w:p>
    <w:p w14:paraId="608DEB60" w14:textId="3F8B9C77" w:rsidR="00195A7E" w:rsidRPr="002749ED" w:rsidRDefault="00195A7E" w:rsidP="00907F07">
      <w:pPr>
        <w:spacing w:line="360" w:lineRule="auto"/>
        <w:jc w:val="center"/>
        <w:rPr>
          <w:lang w:val="fr-FR"/>
        </w:rPr>
      </w:pPr>
    </w:p>
    <w:p w14:paraId="69FE4BDB" w14:textId="5BB10D76" w:rsidR="00195A7E" w:rsidRPr="002749ED" w:rsidRDefault="00195A7E" w:rsidP="00907F07">
      <w:pPr>
        <w:spacing w:line="360" w:lineRule="auto"/>
        <w:jc w:val="center"/>
        <w:rPr>
          <w:lang w:val="fr-FR"/>
        </w:rPr>
      </w:pPr>
    </w:p>
    <w:p w14:paraId="325E6034" w14:textId="699D79CA" w:rsidR="00195A7E" w:rsidRPr="002749ED" w:rsidRDefault="00195A7E" w:rsidP="00907F07">
      <w:pPr>
        <w:spacing w:line="360" w:lineRule="auto"/>
        <w:jc w:val="center"/>
        <w:rPr>
          <w:lang w:val="fr-FR"/>
        </w:rPr>
      </w:pPr>
    </w:p>
    <w:p w14:paraId="59561E7C" w14:textId="57DC6EA9" w:rsidR="00195A7E" w:rsidRPr="002749ED" w:rsidRDefault="00195A7E" w:rsidP="00907F07">
      <w:pPr>
        <w:spacing w:line="360" w:lineRule="auto"/>
        <w:jc w:val="center"/>
        <w:rPr>
          <w:lang w:val="fr-FR"/>
        </w:rPr>
      </w:pPr>
    </w:p>
    <w:p w14:paraId="3E8E2DA6" w14:textId="6F7A147D" w:rsidR="00195A7E" w:rsidRPr="002749ED" w:rsidRDefault="00195A7E" w:rsidP="00907F07">
      <w:pPr>
        <w:spacing w:line="360" w:lineRule="auto"/>
        <w:jc w:val="center"/>
        <w:rPr>
          <w:lang w:val="fr-FR"/>
        </w:rPr>
      </w:pPr>
    </w:p>
    <w:p w14:paraId="397101C9" w14:textId="1887B7F4" w:rsidR="00195A7E" w:rsidRPr="002749ED" w:rsidRDefault="00195A7E" w:rsidP="00907F07">
      <w:pPr>
        <w:spacing w:line="360" w:lineRule="auto"/>
        <w:jc w:val="center"/>
        <w:rPr>
          <w:lang w:val="fr-FR"/>
        </w:rPr>
      </w:pPr>
    </w:p>
    <w:p w14:paraId="216126FA" w14:textId="59F2622F" w:rsidR="00195A7E" w:rsidRPr="002749ED" w:rsidRDefault="00195A7E" w:rsidP="00907F07">
      <w:pPr>
        <w:spacing w:line="360" w:lineRule="auto"/>
        <w:jc w:val="center"/>
        <w:rPr>
          <w:lang w:val="fr-FR"/>
        </w:rPr>
      </w:pPr>
    </w:p>
    <w:p w14:paraId="36C58E93" w14:textId="07E356CD" w:rsidR="00195A7E" w:rsidRPr="002749ED" w:rsidRDefault="00195A7E" w:rsidP="00907F07">
      <w:pPr>
        <w:spacing w:line="360" w:lineRule="auto"/>
        <w:jc w:val="center"/>
        <w:rPr>
          <w:lang w:val="fr-FR"/>
        </w:rPr>
      </w:pPr>
    </w:p>
    <w:p w14:paraId="7176530E" w14:textId="1525DEFD" w:rsidR="00195A7E" w:rsidRPr="002749ED" w:rsidRDefault="00195A7E" w:rsidP="00907F07">
      <w:pPr>
        <w:spacing w:line="360" w:lineRule="auto"/>
        <w:jc w:val="center"/>
        <w:rPr>
          <w:lang w:val="fr-FR"/>
        </w:rPr>
      </w:pPr>
    </w:p>
    <w:p w14:paraId="08E30661" w14:textId="1A6BB603" w:rsidR="00195A7E" w:rsidRPr="002749ED" w:rsidRDefault="00195A7E" w:rsidP="00907F07">
      <w:pPr>
        <w:spacing w:line="360" w:lineRule="auto"/>
        <w:jc w:val="center"/>
        <w:rPr>
          <w:lang w:val="fr-FR"/>
        </w:rPr>
      </w:pPr>
    </w:p>
    <w:p w14:paraId="313246F7" w14:textId="4AC6E0FF" w:rsidR="00195A7E" w:rsidRPr="002749ED" w:rsidRDefault="00195A7E" w:rsidP="00907F07">
      <w:pPr>
        <w:spacing w:line="360" w:lineRule="auto"/>
        <w:jc w:val="center"/>
        <w:rPr>
          <w:lang w:val="fr-FR"/>
        </w:rPr>
      </w:pPr>
    </w:p>
    <w:p w14:paraId="4AB26BC1" w14:textId="39DCB224" w:rsidR="00195A7E" w:rsidRPr="002749ED" w:rsidRDefault="00195A7E" w:rsidP="00907F07">
      <w:pPr>
        <w:spacing w:line="360" w:lineRule="auto"/>
        <w:jc w:val="center"/>
        <w:rPr>
          <w:lang w:val="fr-FR"/>
        </w:rPr>
      </w:pPr>
    </w:p>
    <w:p w14:paraId="62AADF8D" w14:textId="504F0135" w:rsidR="00195A7E" w:rsidRPr="002749ED" w:rsidRDefault="00195A7E" w:rsidP="00907F07">
      <w:pPr>
        <w:spacing w:line="360" w:lineRule="auto"/>
        <w:jc w:val="center"/>
        <w:rPr>
          <w:lang w:val="fr-FR"/>
        </w:rPr>
      </w:pPr>
    </w:p>
    <w:p w14:paraId="01EE380F" w14:textId="2AE936D9" w:rsidR="00195A7E" w:rsidRPr="002749ED" w:rsidRDefault="00195A7E" w:rsidP="00907F07">
      <w:pPr>
        <w:spacing w:line="360" w:lineRule="auto"/>
        <w:jc w:val="center"/>
        <w:rPr>
          <w:lang w:val="fr-FR"/>
        </w:rPr>
      </w:pPr>
    </w:p>
    <w:p w14:paraId="4FE9DA6E" w14:textId="596D9643" w:rsidR="00195A7E" w:rsidRPr="002749ED" w:rsidRDefault="00195A7E" w:rsidP="00907F07">
      <w:pPr>
        <w:spacing w:line="360" w:lineRule="auto"/>
        <w:jc w:val="center"/>
        <w:rPr>
          <w:lang w:val="fr-FR"/>
        </w:rPr>
      </w:pPr>
    </w:p>
    <w:p w14:paraId="5C2A5C2F" w14:textId="13F8BCCE" w:rsidR="00195A7E" w:rsidRDefault="00195A7E" w:rsidP="00907F07">
      <w:pPr>
        <w:spacing w:line="360" w:lineRule="auto"/>
        <w:jc w:val="center"/>
        <w:rPr>
          <w:lang w:val="fr-FR"/>
        </w:rPr>
      </w:pPr>
    </w:p>
    <w:p w14:paraId="486FF6AA" w14:textId="23E94F28" w:rsidR="005650D1" w:rsidRPr="002749ED" w:rsidRDefault="005650D1" w:rsidP="005650D1">
      <w:pPr>
        <w:spacing w:line="360" w:lineRule="auto"/>
        <w:rPr>
          <w:lang w:val="fr-FR"/>
        </w:rPr>
      </w:pPr>
      <w:r w:rsidRPr="005650D1">
        <w:rPr>
          <w:noProof/>
          <w:lang w:val="fr-FR"/>
        </w:rPr>
        <w:lastRenderedPageBreak/>
        <w:drawing>
          <wp:inline distT="0" distB="0" distL="0" distR="0" wp14:anchorId="488E6C80" wp14:editId="0F4CB43C">
            <wp:extent cx="6299835" cy="7571740"/>
            <wp:effectExtent l="0" t="0" r="5715"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73"/>
                    <a:stretch>
                      <a:fillRect/>
                    </a:stretch>
                  </pic:blipFill>
                  <pic:spPr>
                    <a:xfrm>
                      <a:off x="0" y="0"/>
                      <a:ext cx="6299835" cy="7571740"/>
                    </a:xfrm>
                    <a:prstGeom prst="rect">
                      <a:avLst/>
                    </a:prstGeom>
                  </pic:spPr>
                </pic:pic>
              </a:graphicData>
            </a:graphic>
          </wp:inline>
        </w:drawing>
      </w:r>
    </w:p>
    <w:p w14:paraId="0DEDA84E" w14:textId="77777777" w:rsidR="00195A7E" w:rsidRPr="002749ED" w:rsidRDefault="00195A7E" w:rsidP="00907F07">
      <w:pPr>
        <w:spacing w:line="360" w:lineRule="auto"/>
        <w:jc w:val="center"/>
        <w:rPr>
          <w:lang w:val="fr-FR"/>
        </w:rPr>
      </w:pPr>
    </w:p>
    <w:p w14:paraId="7BA7D422" w14:textId="77777777" w:rsidR="00AF2B30" w:rsidRPr="002749ED" w:rsidRDefault="00AF2B30" w:rsidP="00AF2B30">
      <w:pPr>
        <w:spacing w:line="360" w:lineRule="auto"/>
        <w:rPr>
          <w:lang w:val="fr-FR"/>
        </w:rPr>
      </w:pPr>
      <w:r w:rsidRPr="00670A9B">
        <w:rPr>
          <w:b/>
          <w:lang w:val="fr"/>
        </w:rPr>
        <w:lastRenderedPageBreak/>
        <w:t>Remarque :</w:t>
      </w:r>
      <w:r>
        <w:rPr>
          <w:lang w:val="fr"/>
        </w:rPr>
        <w:t xml:space="preserve"> Assurez-vous que les données saisies répondent aux exigences de mise en forme spécifiées.</w:t>
      </w:r>
    </w:p>
    <w:p w14:paraId="50859614" w14:textId="77777777" w:rsidR="00AF2B30" w:rsidRPr="002749ED" w:rsidRDefault="00AF2B30" w:rsidP="00AF2B30">
      <w:pPr>
        <w:spacing w:line="360" w:lineRule="auto"/>
        <w:rPr>
          <w:lang w:val="fr-FR"/>
        </w:rPr>
      </w:pPr>
    </w:p>
    <w:p w14:paraId="0D86CE87" w14:textId="77777777" w:rsidR="00AF2B30" w:rsidRPr="002749ED" w:rsidRDefault="00AF2B30" w:rsidP="00AF2B30">
      <w:pPr>
        <w:spacing w:line="360" w:lineRule="auto"/>
        <w:rPr>
          <w:lang w:val="fr-FR"/>
        </w:rPr>
      </w:pPr>
    </w:p>
    <w:p w14:paraId="0F362B46" w14:textId="77777777" w:rsidR="00435E28" w:rsidRPr="002749ED" w:rsidRDefault="00435E28" w:rsidP="00AF2B30">
      <w:pPr>
        <w:spacing w:line="360" w:lineRule="auto"/>
        <w:rPr>
          <w:lang w:val="fr-FR"/>
        </w:rPr>
      </w:pPr>
    </w:p>
    <w:p w14:paraId="2EB826BE" w14:textId="5D9EF8AD" w:rsidR="00AF2B30" w:rsidRPr="002749ED" w:rsidRDefault="00AF2B30" w:rsidP="00AF2B30">
      <w:pPr>
        <w:spacing w:line="360" w:lineRule="auto"/>
        <w:rPr>
          <w:lang w:val="fr-FR"/>
        </w:rPr>
      </w:pPr>
    </w:p>
    <w:p w14:paraId="36B6EB33" w14:textId="2269E204" w:rsidR="00EE1025" w:rsidRPr="002749ED" w:rsidRDefault="00EE1025" w:rsidP="00AF2B30">
      <w:pPr>
        <w:spacing w:line="360" w:lineRule="auto"/>
        <w:rPr>
          <w:lang w:val="fr-FR"/>
        </w:rPr>
      </w:pPr>
    </w:p>
    <w:p w14:paraId="39C62AD0" w14:textId="4DA56F47" w:rsidR="00435E28" w:rsidRDefault="00435E28" w:rsidP="00435E28">
      <w:pPr>
        <w:spacing w:line="360" w:lineRule="auto"/>
        <w:jc w:val="both"/>
        <w:rPr>
          <w:lang w:val="fr"/>
        </w:rPr>
      </w:pPr>
      <w:r w:rsidRPr="005639EA">
        <w:rPr>
          <w:noProof/>
          <w:lang w:val="fr"/>
        </w:rPr>
        <w:drawing>
          <wp:anchor distT="0" distB="0" distL="114300" distR="114300" simplePos="0" relativeHeight="251638857" behindDoc="0" locked="0" layoutInCell="1" allowOverlap="1" wp14:anchorId="7251BEE7" wp14:editId="698935FD">
            <wp:simplePos x="0" y="0"/>
            <wp:positionH relativeFrom="column">
              <wp:posOffset>338429</wp:posOffset>
            </wp:positionH>
            <wp:positionV relativeFrom="paragraph">
              <wp:posOffset>245484</wp:posOffset>
            </wp:positionV>
            <wp:extent cx="2864187" cy="306888"/>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4187" cy="306888"/>
                    </a:xfrm>
                    <a:prstGeom prst="rect">
                      <a:avLst/>
                    </a:prstGeom>
                  </pic:spPr>
                </pic:pic>
              </a:graphicData>
            </a:graphic>
            <wp14:sizeRelH relativeFrom="margin">
              <wp14:pctWidth>0</wp14:pctWidth>
            </wp14:sizeRelH>
            <wp14:sizeRelV relativeFrom="margin">
              <wp14:pctHeight>0</wp14:pctHeight>
            </wp14:sizeRelV>
          </wp:anchor>
        </w:drawing>
      </w:r>
      <w:r w:rsidRPr="00CD0C00">
        <w:rPr>
          <w:lang w:val="fr"/>
        </w:rPr>
        <w:t xml:space="preserve"> Ce qui suit répertorie et décrit les champs individuels nécessitant une explication et le contenu requis dans ceux-ci:</w:t>
      </w:r>
    </w:p>
    <w:p w14:paraId="5EAAE65C" w14:textId="77777777" w:rsidR="005650D1" w:rsidRDefault="005650D1" w:rsidP="00435E28">
      <w:pPr>
        <w:spacing w:line="360" w:lineRule="auto"/>
        <w:jc w:val="both"/>
        <w:rPr>
          <w:lang w:val="fr"/>
        </w:rPr>
      </w:pPr>
    </w:p>
    <w:p w14:paraId="37D305DF" w14:textId="16FE9FBE" w:rsidR="005650D1" w:rsidRPr="002749ED" w:rsidRDefault="005650D1" w:rsidP="00435E28">
      <w:pPr>
        <w:spacing w:line="360" w:lineRule="auto"/>
        <w:jc w:val="both"/>
        <w:rPr>
          <w:lang w:val="fr-FR"/>
        </w:rPr>
      </w:pPr>
      <w:r w:rsidRPr="005650D1">
        <w:rPr>
          <w:noProof/>
          <w:lang w:val="fr-FR"/>
        </w:rPr>
        <w:drawing>
          <wp:inline distT="0" distB="0" distL="0" distR="0" wp14:anchorId="4143096D" wp14:editId="0BE317F7">
            <wp:extent cx="5161003" cy="606627"/>
            <wp:effectExtent l="0" t="0" r="1905" b="317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6262" cy="608421"/>
                    </a:xfrm>
                    <a:prstGeom prst="rect">
                      <a:avLst/>
                    </a:prstGeom>
                  </pic:spPr>
                </pic:pic>
              </a:graphicData>
            </a:graphic>
          </wp:inline>
        </w:drawing>
      </w:r>
    </w:p>
    <w:p w14:paraId="02655305" w14:textId="77777777" w:rsidR="00435E28" w:rsidRDefault="00435E28" w:rsidP="001352CA">
      <w:pPr>
        <w:pStyle w:val="Listenabsatz"/>
        <w:numPr>
          <w:ilvl w:val="0"/>
          <w:numId w:val="38"/>
        </w:numPr>
        <w:tabs>
          <w:tab w:val="clear" w:pos="397"/>
          <w:tab w:val="clear" w:pos="720"/>
          <w:tab w:val="clear" w:pos="794"/>
          <w:tab w:val="left" w:pos="567"/>
          <w:tab w:val="left" w:pos="709"/>
        </w:tabs>
        <w:spacing w:line="360" w:lineRule="auto"/>
        <w:ind w:hanging="436"/>
        <w:jc w:val="both"/>
      </w:pPr>
      <w:r>
        <w:rPr>
          <w:lang w:val="fr"/>
        </w:rPr>
        <w:t>Travaux supplémentaires effectués</w:t>
      </w:r>
    </w:p>
    <w:p w14:paraId="042E980C" w14:textId="61156C89" w:rsidR="00435E28" w:rsidRPr="002749ED" w:rsidRDefault="00435E28" w:rsidP="001352CA">
      <w:pPr>
        <w:pStyle w:val="Listenabsatz"/>
        <w:numPr>
          <w:ilvl w:val="1"/>
          <w:numId w:val="39"/>
        </w:numPr>
        <w:tabs>
          <w:tab w:val="clear" w:pos="1191"/>
        </w:tabs>
        <w:spacing w:line="360" w:lineRule="auto"/>
        <w:ind w:left="1276" w:hanging="556"/>
        <w:jc w:val="both"/>
        <w:rPr>
          <w:lang w:val="fr-FR"/>
        </w:rPr>
      </w:pPr>
      <w:r>
        <w:rPr>
          <w:lang w:val="fr"/>
        </w:rPr>
        <w:t xml:space="preserve">Si vous n’avez effectué aucun « Travail de </w:t>
      </w:r>
      <w:r w:rsidR="00254934">
        <w:rPr>
          <w:lang w:val="fr"/>
        </w:rPr>
        <w:t xml:space="preserve">maintenance </w:t>
      </w:r>
      <w:r>
        <w:rPr>
          <w:lang w:val="fr"/>
        </w:rPr>
        <w:t>supplémentaire », veuillez décocher la case et entrer dans le champ de texte pourquoi aucun travail supplémentaire n’a été effectué.</w:t>
      </w:r>
    </w:p>
    <w:p w14:paraId="0A8BC4CE" w14:textId="0DF1B43E" w:rsidR="00435E28" w:rsidRPr="002749ED" w:rsidRDefault="005650D1" w:rsidP="00435E28">
      <w:pPr>
        <w:pStyle w:val="Listenabsatz"/>
        <w:tabs>
          <w:tab w:val="clear" w:pos="1191"/>
        </w:tabs>
        <w:spacing w:line="360" w:lineRule="auto"/>
        <w:ind w:left="1276"/>
        <w:jc w:val="both"/>
        <w:rPr>
          <w:lang w:val="fr-FR"/>
        </w:rPr>
      </w:pPr>
      <w:r w:rsidRPr="006437E0">
        <w:rPr>
          <w:noProof/>
          <w:lang w:val="fr"/>
        </w:rPr>
        <w:drawing>
          <wp:anchor distT="0" distB="0" distL="114300" distR="114300" simplePos="0" relativeHeight="251638858" behindDoc="0" locked="0" layoutInCell="1" allowOverlap="1" wp14:anchorId="671B6F7A" wp14:editId="71E7BC72">
            <wp:simplePos x="0" y="0"/>
            <wp:positionH relativeFrom="column">
              <wp:posOffset>338868</wp:posOffset>
            </wp:positionH>
            <wp:positionV relativeFrom="paragraph">
              <wp:posOffset>87246</wp:posOffset>
            </wp:positionV>
            <wp:extent cx="2278380" cy="322580"/>
            <wp:effectExtent l="0" t="0" r="7620" b="1270"/>
            <wp:wrapNone/>
            <wp:docPr id="89" name="Picture 8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5537" cy="326425"/>
                    </a:xfrm>
                    <a:prstGeom prst="rect">
                      <a:avLst/>
                    </a:prstGeom>
                  </pic:spPr>
                </pic:pic>
              </a:graphicData>
            </a:graphic>
            <wp14:sizeRelH relativeFrom="margin">
              <wp14:pctWidth>0</wp14:pctWidth>
            </wp14:sizeRelH>
            <wp14:sizeRelV relativeFrom="margin">
              <wp14:pctHeight>0</wp14:pctHeight>
            </wp14:sizeRelV>
          </wp:anchor>
        </w:drawing>
      </w:r>
    </w:p>
    <w:p w14:paraId="2F09BF09" w14:textId="77E24572" w:rsidR="00435E28" w:rsidRPr="00F56B70" w:rsidRDefault="00435E28" w:rsidP="001352CA">
      <w:pPr>
        <w:pStyle w:val="Listenabsatz"/>
        <w:numPr>
          <w:ilvl w:val="0"/>
          <w:numId w:val="20"/>
        </w:numPr>
        <w:tabs>
          <w:tab w:val="clear" w:pos="397"/>
          <w:tab w:val="left" w:pos="567"/>
        </w:tabs>
        <w:spacing w:line="360" w:lineRule="auto"/>
        <w:ind w:hanging="436"/>
        <w:jc w:val="both"/>
      </w:pPr>
      <w:proofErr w:type="spellStart"/>
      <w:r>
        <w:rPr>
          <w:lang w:val="fr"/>
        </w:rPr>
        <w:t>Restlaufzeit</w:t>
      </w:r>
      <w:proofErr w:type="spellEnd"/>
      <w:r>
        <w:rPr>
          <w:lang w:val="fr"/>
        </w:rPr>
        <w:t xml:space="preserve"> à </w:t>
      </w:r>
      <w:proofErr w:type="spellStart"/>
      <w:r>
        <w:rPr>
          <w:lang w:val="fr"/>
        </w:rPr>
        <w:t>Tagen</w:t>
      </w:r>
      <w:proofErr w:type="spellEnd"/>
    </w:p>
    <w:p w14:paraId="3E8F1D67" w14:textId="351104FA" w:rsidR="00F56B70" w:rsidRDefault="00F56B70" w:rsidP="00F56B70">
      <w:pPr>
        <w:pStyle w:val="Listenabsatz"/>
        <w:tabs>
          <w:tab w:val="clear" w:pos="397"/>
          <w:tab w:val="left" w:pos="567"/>
        </w:tabs>
        <w:spacing w:line="360" w:lineRule="auto"/>
        <w:ind w:left="720"/>
        <w:jc w:val="both"/>
      </w:pPr>
      <w:r w:rsidRPr="00F56B70">
        <w:rPr>
          <w:noProof/>
        </w:rPr>
        <w:drawing>
          <wp:inline distT="0" distB="0" distL="0" distR="0" wp14:anchorId="68F8B479" wp14:editId="7744CE38">
            <wp:extent cx="3474408" cy="559386"/>
            <wp:effectExtent l="0" t="0" r="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77"/>
                    <a:stretch>
                      <a:fillRect/>
                    </a:stretch>
                  </pic:blipFill>
                  <pic:spPr>
                    <a:xfrm>
                      <a:off x="0" y="0"/>
                      <a:ext cx="3553701" cy="572152"/>
                    </a:xfrm>
                    <a:prstGeom prst="rect">
                      <a:avLst/>
                    </a:prstGeom>
                  </pic:spPr>
                </pic:pic>
              </a:graphicData>
            </a:graphic>
          </wp:inline>
        </w:drawing>
      </w:r>
    </w:p>
    <w:p w14:paraId="23F28D4C" w14:textId="77777777" w:rsidR="00435E28" w:rsidRPr="002749ED" w:rsidRDefault="00435E28" w:rsidP="001352CA">
      <w:pPr>
        <w:pStyle w:val="Listenabsatz"/>
        <w:numPr>
          <w:ilvl w:val="1"/>
          <w:numId w:val="20"/>
        </w:numPr>
        <w:spacing w:line="360" w:lineRule="auto"/>
        <w:jc w:val="both"/>
        <w:rPr>
          <w:lang w:val="fr-FR"/>
        </w:rPr>
      </w:pPr>
      <w:r w:rsidRPr="00E329FD">
        <w:rPr>
          <w:lang w:val="fr"/>
        </w:rPr>
        <w:t>Entrez le « Temps restant en jours » dans ce champ. Vous pouvez le lire à partir du combiné d’instruments. S’il n’y a pas de valeur dans le combiné d’instruments, entrez la valeur 0.</w:t>
      </w:r>
    </w:p>
    <w:p w14:paraId="2B236511" w14:textId="77777777" w:rsidR="00435E28" w:rsidRPr="002749ED" w:rsidRDefault="00435E28" w:rsidP="001352CA">
      <w:pPr>
        <w:pStyle w:val="Listenabsatz"/>
        <w:numPr>
          <w:ilvl w:val="1"/>
          <w:numId w:val="20"/>
        </w:numPr>
        <w:spacing w:line="360" w:lineRule="auto"/>
        <w:jc w:val="both"/>
        <w:rPr>
          <w:lang w:val="fr-FR"/>
        </w:rPr>
      </w:pPr>
      <w:r w:rsidRPr="006406B4">
        <w:rPr>
          <w:b/>
          <w:bCs/>
          <w:lang w:val="fr"/>
        </w:rPr>
        <w:t>Remarque :</w:t>
      </w:r>
      <w:r w:rsidRPr="006406B4">
        <w:rPr>
          <w:lang w:val="fr"/>
        </w:rPr>
        <w:t xml:space="preserve"> Assurez-vous qu’un en cours</w:t>
      </w:r>
      <w:r>
        <w:rPr>
          <w:lang w:val="fr"/>
        </w:rPr>
        <w:t xml:space="preserve"> d’exécution</w:t>
      </w:r>
      <w:r w:rsidRPr="006406B4">
        <w:rPr>
          <w:lang w:val="fr"/>
        </w:rPr>
        <w:t xml:space="preserve"> ou un dépassement doit être indiqué par un + ou un - respectivement.</w:t>
      </w:r>
    </w:p>
    <w:p w14:paraId="07E90975" w14:textId="6CC1FC2E" w:rsidR="00435E28" w:rsidRPr="002749ED" w:rsidRDefault="00435E28" w:rsidP="001352CA">
      <w:pPr>
        <w:pStyle w:val="Listenabsatz"/>
        <w:numPr>
          <w:ilvl w:val="2"/>
          <w:numId w:val="20"/>
        </w:numPr>
        <w:spacing w:line="360" w:lineRule="auto"/>
        <w:jc w:val="both"/>
        <w:rPr>
          <w:lang w:val="fr-FR"/>
        </w:rPr>
      </w:pPr>
      <w:r w:rsidRPr="00090A05">
        <w:rPr>
          <w:lang w:val="fr"/>
        </w:rPr>
        <w:t xml:space="preserve">Exemple de </w:t>
      </w:r>
      <w:r w:rsidR="00864A7D">
        <w:rPr>
          <w:lang w:val="fr"/>
        </w:rPr>
        <w:t>révision anticipée</w:t>
      </w:r>
      <w:r w:rsidR="00F514EB" w:rsidRPr="00090A05">
        <w:rPr>
          <w:lang w:val="fr"/>
        </w:rPr>
        <w:t xml:space="preserve"> </w:t>
      </w:r>
      <w:r w:rsidRPr="00090A05">
        <w:rPr>
          <w:lang w:val="fr"/>
        </w:rPr>
        <w:t>:</w:t>
      </w:r>
      <w:r w:rsidRPr="008B5854">
        <w:rPr>
          <w:lang w:val="fr"/>
        </w:rPr>
        <w:t xml:space="preserve"> Le véhicule </w:t>
      </w:r>
      <w:r>
        <w:rPr>
          <w:lang w:val="fr"/>
        </w:rPr>
        <w:t xml:space="preserve">n’était pas </w:t>
      </w:r>
      <w:r w:rsidR="00F514EB">
        <w:rPr>
          <w:lang w:val="fr"/>
        </w:rPr>
        <w:t xml:space="preserve">prévu </w:t>
      </w:r>
      <w:r>
        <w:rPr>
          <w:lang w:val="fr"/>
        </w:rPr>
        <w:t xml:space="preserve">pour l’entretien avant </w:t>
      </w:r>
      <w:r w:rsidRPr="008B5854">
        <w:rPr>
          <w:lang w:val="fr"/>
        </w:rPr>
        <w:t>9 jours.</w:t>
      </w:r>
    </w:p>
    <w:p w14:paraId="121C7D89" w14:textId="3E707882" w:rsidR="00435E28" w:rsidRPr="002749ED" w:rsidRDefault="00435E28" w:rsidP="001352CA">
      <w:pPr>
        <w:pStyle w:val="Listenabsatz"/>
        <w:numPr>
          <w:ilvl w:val="3"/>
          <w:numId w:val="20"/>
        </w:numPr>
        <w:spacing w:line="360" w:lineRule="auto"/>
        <w:jc w:val="both"/>
        <w:rPr>
          <w:lang w:val="fr-FR"/>
        </w:rPr>
      </w:pPr>
      <w:r w:rsidRPr="00A54719">
        <w:rPr>
          <w:lang w:val="fr"/>
        </w:rPr>
        <w:t xml:space="preserve">Il en résulte un </w:t>
      </w:r>
      <w:r>
        <w:rPr>
          <w:lang w:val="fr"/>
        </w:rPr>
        <w:t>sous-</w:t>
      </w:r>
      <w:proofErr w:type="spellStart"/>
      <w:r w:rsidR="00F514EB">
        <w:rPr>
          <w:lang w:val="fr"/>
        </w:rPr>
        <w:t>kilométrage</w:t>
      </w:r>
      <w:r w:rsidRPr="00A54719">
        <w:rPr>
          <w:lang w:val="fr"/>
        </w:rPr>
        <w:t>de</w:t>
      </w:r>
      <w:proofErr w:type="spellEnd"/>
      <w:r w:rsidRPr="00A54719">
        <w:rPr>
          <w:lang w:val="fr"/>
        </w:rPr>
        <w:t xml:space="preserve"> +9</w:t>
      </w:r>
      <w:r>
        <w:rPr>
          <w:lang w:val="fr"/>
        </w:rPr>
        <w:t xml:space="preserve"> jours.</w:t>
      </w:r>
    </w:p>
    <w:p w14:paraId="6A08B4CD" w14:textId="756497C1" w:rsidR="00435E28" w:rsidRPr="002749ED" w:rsidRDefault="00435E28" w:rsidP="001352CA">
      <w:pPr>
        <w:pStyle w:val="Listenabsatz"/>
        <w:numPr>
          <w:ilvl w:val="2"/>
          <w:numId w:val="20"/>
        </w:numPr>
        <w:spacing w:line="360" w:lineRule="auto"/>
        <w:jc w:val="both"/>
        <w:rPr>
          <w:lang w:val="fr-FR"/>
        </w:rPr>
      </w:pPr>
      <w:r w:rsidRPr="00090A05">
        <w:rPr>
          <w:lang w:val="fr"/>
        </w:rPr>
        <w:t>Exemple de dépassement :</w:t>
      </w:r>
      <w:r w:rsidRPr="00D907E9">
        <w:rPr>
          <w:lang w:val="fr"/>
        </w:rPr>
        <w:t xml:space="preserve"> Le véhicule aurait dû être </w:t>
      </w:r>
      <w:r w:rsidR="00F514EB">
        <w:rPr>
          <w:lang w:val="fr"/>
        </w:rPr>
        <w:t xml:space="preserve">révisé </w:t>
      </w:r>
      <w:r w:rsidRPr="00D907E9">
        <w:rPr>
          <w:lang w:val="fr"/>
        </w:rPr>
        <w:t xml:space="preserve"> il y a 20 jours.</w:t>
      </w:r>
    </w:p>
    <w:p w14:paraId="6B0D19FA" w14:textId="6718FA7C" w:rsidR="00435E28" w:rsidRPr="002749ED" w:rsidRDefault="00435E28" w:rsidP="001352CA">
      <w:pPr>
        <w:pStyle w:val="Listenabsatz"/>
        <w:numPr>
          <w:ilvl w:val="3"/>
          <w:numId w:val="20"/>
        </w:numPr>
        <w:spacing w:line="360" w:lineRule="auto"/>
        <w:jc w:val="both"/>
        <w:rPr>
          <w:lang w:val="fr-FR"/>
        </w:rPr>
      </w:pPr>
      <w:r w:rsidRPr="00AF376E">
        <w:rPr>
          <w:lang w:val="fr"/>
        </w:rPr>
        <w:t xml:space="preserve">Il en résulte un dépassement </w:t>
      </w:r>
      <w:r w:rsidR="00F514EB">
        <w:rPr>
          <w:lang w:val="fr"/>
        </w:rPr>
        <w:t>de la révision</w:t>
      </w:r>
      <w:r w:rsidRPr="00AF376E">
        <w:rPr>
          <w:lang w:val="fr"/>
        </w:rPr>
        <w:t xml:space="preserve"> de -20 jours.</w:t>
      </w:r>
    </w:p>
    <w:p w14:paraId="70AA6F2C" w14:textId="77777777" w:rsidR="00435E28" w:rsidRPr="002749ED" w:rsidRDefault="00435E28" w:rsidP="00435E28">
      <w:pPr>
        <w:pStyle w:val="Listenabsatz"/>
        <w:spacing w:line="360" w:lineRule="auto"/>
        <w:ind w:left="2880"/>
        <w:jc w:val="both"/>
        <w:rPr>
          <w:lang w:val="fr-FR"/>
        </w:rPr>
      </w:pPr>
      <w:r w:rsidRPr="00A068B4">
        <w:rPr>
          <w:noProof/>
          <w:lang w:val="fr"/>
        </w:rPr>
        <w:drawing>
          <wp:anchor distT="0" distB="0" distL="114300" distR="114300" simplePos="0" relativeHeight="251638859" behindDoc="0" locked="0" layoutInCell="1" allowOverlap="1" wp14:anchorId="1D94B8EB" wp14:editId="2A8C191B">
            <wp:simplePos x="0" y="0"/>
            <wp:positionH relativeFrom="column">
              <wp:posOffset>455827</wp:posOffset>
            </wp:positionH>
            <wp:positionV relativeFrom="paragraph">
              <wp:posOffset>108822</wp:posOffset>
            </wp:positionV>
            <wp:extent cx="2205533" cy="308344"/>
            <wp:effectExtent l="0" t="0" r="4445" b="0"/>
            <wp:wrapNone/>
            <wp:docPr id="92" name="Picture 9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85662" cy="319546"/>
                    </a:xfrm>
                    <a:prstGeom prst="rect">
                      <a:avLst/>
                    </a:prstGeom>
                  </pic:spPr>
                </pic:pic>
              </a:graphicData>
            </a:graphic>
            <wp14:sizeRelH relativeFrom="margin">
              <wp14:pctWidth>0</wp14:pctWidth>
            </wp14:sizeRelH>
            <wp14:sizeRelV relativeFrom="margin">
              <wp14:pctHeight>0</wp14:pctHeight>
            </wp14:sizeRelV>
          </wp:anchor>
        </w:drawing>
      </w:r>
    </w:p>
    <w:p w14:paraId="5577E5CA" w14:textId="5BABE72A" w:rsidR="00435E28" w:rsidRPr="00F56B70" w:rsidRDefault="00435E28" w:rsidP="001352CA">
      <w:pPr>
        <w:pStyle w:val="Listenabsatz"/>
        <w:numPr>
          <w:ilvl w:val="0"/>
          <w:numId w:val="20"/>
        </w:numPr>
        <w:spacing w:line="360" w:lineRule="auto"/>
        <w:jc w:val="both"/>
      </w:pPr>
      <w:proofErr w:type="spellStart"/>
      <w:r>
        <w:rPr>
          <w:lang w:val="fr"/>
        </w:rPr>
        <w:t>Restlaufstrecke</w:t>
      </w:r>
      <w:proofErr w:type="spellEnd"/>
      <w:r>
        <w:rPr>
          <w:lang w:val="fr"/>
        </w:rPr>
        <w:t xml:space="preserve"> en kilomètre</w:t>
      </w:r>
    </w:p>
    <w:p w14:paraId="6CD02599" w14:textId="71989AF7" w:rsidR="00F56B70" w:rsidRDefault="00F56B70" w:rsidP="00F56B70">
      <w:pPr>
        <w:pStyle w:val="Listenabsatz"/>
        <w:spacing w:line="360" w:lineRule="auto"/>
        <w:ind w:left="720"/>
        <w:jc w:val="both"/>
      </w:pPr>
      <w:r w:rsidRPr="00F56B70">
        <w:rPr>
          <w:noProof/>
        </w:rPr>
        <w:drawing>
          <wp:inline distT="0" distB="0" distL="0" distR="0" wp14:anchorId="067DEBD2" wp14:editId="51F67B3A">
            <wp:extent cx="4673010" cy="694179"/>
            <wp:effectExtent l="0" t="0" r="0" b="0"/>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79"/>
                    <a:stretch>
                      <a:fillRect/>
                    </a:stretch>
                  </pic:blipFill>
                  <pic:spPr>
                    <a:xfrm>
                      <a:off x="0" y="0"/>
                      <a:ext cx="4725924" cy="702039"/>
                    </a:xfrm>
                    <a:prstGeom prst="rect">
                      <a:avLst/>
                    </a:prstGeom>
                  </pic:spPr>
                </pic:pic>
              </a:graphicData>
            </a:graphic>
          </wp:inline>
        </w:drawing>
      </w:r>
    </w:p>
    <w:p w14:paraId="73B76B7E" w14:textId="77777777" w:rsidR="00435E28" w:rsidRPr="002749ED" w:rsidRDefault="00435E28" w:rsidP="001352CA">
      <w:pPr>
        <w:pStyle w:val="Listenabsatz"/>
        <w:numPr>
          <w:ilvl w:val="0"/>
          <w:numId w:val="41"/>
        </w:numPr>
        <w:spacing w:line="360" w:lineRule="auto"/>
        <w:jc w:val="both"/>
        <w:rPr>
          <w:lang w:val="fr-FR"/>
        </w:rPr>
      </w:pPr>
      <w:r>
        <w:rPr>
          <w:lang w:val="fr"/>
        </w:rPr>
        <w:lastRenderedPageBreak/>
        <w:t>Entrez la « Distance restante en kilomètres » dans ce champ. Ceux-ci peuvent être lus à partir du combiné d’instruments. S’il n’y a pas de valeur dans le combiné d’instruments, entrez la valeur 0.</w:t>
      </w:r>
    </w:p>
    <w:p w14:paraId="5EA3BD4D" w14:textId="77777777" w:rsidR="00435E28" w:rsidRPr="002749ED" w:rsidRDefault="00435E28" w:rsidP="001352CA">
      <w:pPr>
        <w:pStyle w:val="Listenabsatz"/>
        <w:numPr>
          <w:ilvl w:val="1"/>
          <w:numId w:val="40"/>
        </w:numPr>
        <w:spacing w:line="360" w:lineRule="auto"/>
        <w:jc w:val="both"/>
        <w:rPr>
          <w:lang w:val="fr-FR"/>
        </w:rPr>
      </w:pPr>
      <w:r w:rsidRPr="00837698">
        <w:rPr>
          <w:b/>
          <w:lang w:val="fr"/>
        </w:rPr>
        <w:t>Remarque :</w:t>
      </w:r>
      <w:r>
        <w:rPr>
          <w:lang w:val="fr"/>
        </w:rPr>
        <w:t xml:space="preserve"> Assurez-vous qu’un </w:t>
      </w:r>
      <w:proofErr w:type="spellStart"/>
      <w:r>
        <w:rPr>
          <w:lang w:val="fr"/>
        </w:rPr>
        <w:t>Underrun</w:t>
      </w:r>
      <w:proofErr w:type="spellEnd"/>
      <w:r>
        <w:rPr>
          <w:lang w:val="fr"/>
        </w:rPr>
        <w:t xml:space="preserve"> </w:t>
      </w:r>
      <w:proofErr w:type="spellStart"/>
      <w:r>
        <w:rPr>
          <w:lang w:val="fr"/>
        </w:rPr>
        <w:t>below</w:t>
      </w:r>
      <w:proofErr w:type="spellEnd"/>
      <w:r>
        <w:rPr>
          <w:lang w:val="fr"/>
        </w:rPr>
        <w:t xml:space="preserve"> ou Un </w:t>
      </w:r>
      <w:proofErr w:type="spellStart"/>
      <w:r>
        <w:rPr>
          <w:lang w:val="fr"/>
        </w:rPr>
        <w:t>Overrun</w:t>
      </w:r>
      <w:proofErr w:type="spellEnd"/>
      <w:r>
        <w:rPr>
          <w:lang w:val="fr"/>
        </w:rPr>
        <w:t xml:space="preserve"> doit être indiqué par un </w:t>
      </w:r>
      <w:r w:rsidRPr="00EE3E79">
        <w:rPr>
          <w:b/>
          <w:bCs/>
          <w:lang w:val="fr"/>
        </w:rPr>
        <w:t>+</w:t>
      </w:r>
      <w:r>
        <w:rPr>
          <w:lang w:val="fr"/>
        </w:rPr>
        <w:t xml:space="preserve"> ou  </w:t>
      </w:r>
      <w:r w:rsidRPr="00EE3E79">
        <w:rPr>
          <w:b/>
          <w:bCs/>
          <w:lang w:val="fr"/>
        </w:rPr>
        <w:t>-</w:t>
      </w:r>
      <w:r>
        <w:rPr>
          <w:lang w:val="fr"/>
        </w:rPr>
        <w:t xml:space="preserve"> .</w:t>
      </w:r>
    </w:p>
    <w:p w14:paraId="4AA22EFB" w14:textId="4794E14B" w:rsidR="00435E28" w:rsidRPr="002749ED" w:rsidRDefault="00435E28" w:rsidP="001352CA">
      <w:pPr>
        <w:pStyle w:val="Listenabsatz"/>
        <w:numPr>
          <w:ilvl w:val="2"/>
          <w:numId w:val="20"/>
        </w:numPr>
        <w:spacing w:line="360" w:lineRule="auto"/>
        <w:jc w:val="both"/>
        <w:rPr>
          <w:lang w:val="fr-FR"/>
        </w:rPr>
      </w:pPr>
      <w:r>
        <w:rPr>
          <w:lang w:val="fr"/>
        </w:rPr>
        <w:t>Exemple</w:t>
      </w:r>
      <w:r w:rsidRPr="00A0705C">
        <w:rPr>
          <w:lang w:val="fr"/>
        </w:rPr>
        <w:t xml:space="preserve"> </w:t>
      </w:r>
      <w:r w:rsidR="00A773F5">
        <w:rPr>
          <w:lang w:val="fr"/>
        </w:rPr>
        <w:t xml:space="preserve">de sous-kilométrage </w:t>
      </w:r>
      <w:r w:rsidRPr="00A0705C">
        <w:rPr>
          <w:lang w:val="fr"/>
        </w:rPr>
        <w:t xml:space="preserve">: Le véhicule n’était pas </w:t>
      </w:r>
      <w:r w:rsidR="00A773F5">
        <w:rPr>
          <w:lang w:val="fr"/>
        </w:rPr>
        <w:t>prévu</w:t>
      </w:r>
      <w:r w:rsidR="00A773F5" w:rsidRPr="00A0705C">
        <w:rPr>
          <w:lang w:val="fr"/>
        </w:rPr>
        <w:t xml:space="preserve"> </w:t>
      </w:r>
      <w:r w:rsidRPr="00A0705C">
        <w:rPr>
          <w:lang w:val="fr"/>
        </w:rPr>
        <w:t>pour le service avant 1200 kilomètres.</w:t>
      </w:r>
    </w:p>
    <w:p w14:paraId="4AF11E43" w14:textId="77777777" w:rsidR="00435E28" w:rsidRPr="002749ED" w:rsidRDefault="00435E28" w:rsidP="001352CA">
      <w:pPr>
        <w:pStyle w:val="Listenabsatz"/>
        <w:numPr>
          <w:ilvl w:val="3"/>
          <w:numId w:val="20"/>
        </w:numPr>
        <w:spacing w:line="360" w:lineRule="auto"/>
        <w:jc w:val="both"/>
        <w:rPr>
          <w:lang w:val="fr-FR"/>
        </w:rPr>
      </w:pPr>
      <w:r w:rsidRPr="006762E6">
        <w:rPr>
          <w:lang w:val="fr"/>
        </w:rPr>
        <w:t xml:space="preserve">Il en résulte un dépassement de </w:t>
      </w:r>
      <w:r w:rsidRPr="006971C8">
        <w:rPr>
          <w:b/>
          <w:bCs/>
          <w:lang w:val="fr"/>
        </w:rPr>
        <w:t>+</w:t>
      </w:r>
      <w:r w:rsidRPr="006762E6">
        <w:rPr>
          <w:lang w:val="fr"/>
        </w:rPr>
        <w:t>1200 kilomètres.</w:t>
      </w:r>
    </w:p>
    <w:p w14:paraId="1F22CA55" w14:textId="14B04D9C" w:rsidR="00435E28" w:rsidRPr="002749ED" w:rsidRDefault="00435E28" w:rsidP="001352CA">
      <w:pPr>
        <w:pStyle w:val="Listenabsatz"/>
        <w:numPr>
          <w:ilvl w:val="2"/>
          <w:numId w:val="20"/>
        </w:numPr>
        <w:spacing w:line="360" w:lineRule="auto"/>
        <w:jc w:val="both"/>
        <w:rPr>
          <w:lang w:val="fr-FR"/>
        </w:rPr>
      </w:pPr>
      <w:r w:rsidRPr="00015E3D">
        <w:rPr>
          <w:lang w:val="fr"/>
        </w:rPr>
        <w:t xml:space="preserve">Exemple de dépassement : Le véhicule aurait dû être </w:t>
      </w:r>
      <w:r w:rsidR="00A773F5">
        <w:rPr>
          <w:lang w:val="fr"/>
        </w:rPr>
        <w:t>révisé</w:t>
      </w:r>
      <w:r w:rsidRPr="00015E3D">
        <w:rPr>
          <w:lang w:val="fr"/>
        </w:rPr>
        <w:t xml:space="preserve"> 500 kilomètres auparavant.</w:t>
      </w:r>
    </w:p>
    <w:p w14:paraId="14B8D821" w14:textId="77777777" w:rsidR="00435E28" w:rsidRPr="002749ED" w:rsidRDefault="00435E28" w:rsidP="001352CA">
      <w:pPr>
        <w:pStyle w:val="Listenabsatz"/>
        <w:numPr>
          <w:ilvl w:val="3"/>
          <w:numId w:val="20"/>
        </w:numPr>
        <w:spacing w:line="360" w:lineRule="auto"/>
        <w:jc w:val="both"/>
        <w:rPr>
          <w:lang w:val="fr-FR"/>
        </w:rPr>
      </w:pPr>
      <w:r w:rsidRPr="006971C8">
        <w:rPr>
          <w:lang w:val="fr"/>
        </w:rPr>
        <w:t>Il en résulte un dépassement du service de</w:t>
      </w:r>
      <w:r w:rsidRPr="006971C8">
        <w:rPr>
          <w:b/>
          <w:bCs/>
          <w:sz w:val="22"/>
          <w:szCs w:val="24"/>
          <w:lang w:val="fr"/>
        </w:rPr>
        <w:t xml:space="preserve">  -</w:t>
      </w:r>
      <w:r w:rsidRPr="006971C8">
        <w:rPr>
          <w:lang w:val="fr"/>
        </w:rPr>
        <w:t>500 kilomètres</w:t>
      </w:r>
    </w:p>
    <w:p w14:paraId="7E8DF5E1" w14:textId="33197070" w:rsidR="00A26624" w:rsidRDefault="00435E28" w:rsidP="001352CA">
      <w:pPr>
        <w:pStyle w:val="Listenabsatz"/>
        <w:numPr>
          <w:ilvl w:val="3"/>
          <w:numId w:val="20"/>
        </w:numPr>
        <w:tabs>
          <w:tab w:val="clear" w:pos="397"/>
          <w:tab w:val="clear" w:pos="794"/>
          <w:tab w:val="clear" w:pos="1191"/>
        </w:tabs>
        <w:spacing w:before="0" w:after="200" w:line="276" w:lineRule="auto"/>
        <w:ind w:left="709"/>
        <w:contextualSpacing w:val="0"/>
      </w:pPr>
      <w:r w:rsidRPr="004A6AA5">
        <w:br w:type="page"/>
      </w:r>
      <w:bookmarkStart w:id="56" w:name="_Toc83705801"/>
      <w:r w:rsidR="002B268D" w:rsidRPr="008E0358">
        <w:rPr>
          <w:noProof/>
          <w:lang w:val="fr"/>
        </w:rPr>
        <w:lastRenderedPageBreak/>
        <w:drawing>
          <wp:anchor distT="0" distB="0" distL="114300" distR="114300" simplePos="0" relativeHeight="251638867" behindDoc="0" locked="0" layoutInCell="1" allowOverlap="1" wp14:anchorId="71FB35E7" wp14:editId="0BA920B5">
            <wp:simplePos x="0" y="0"/>
            <wp:positionH relativeFrom="margin">
              <wp:posOffset>381398</wp:posOffset>
            </wp:positionH>
            <wp:positionV relativeFrom="paragraph">
              <wp:posOffset>-110697</wp:posOffset>
            </wp:positionV>
            <wp:extent cx="6006269" cy="797442"/>
            <wp:effectExtent l="0" t="0" r="0" b="3175"/>
            <wp:wrapNone/>
            <wp:docPr id="93"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0B48BF1D-4104-4923-AAEB-1D0CDA45E1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3" name="Content Placeholder 4" descr="Graphical user interface, text, application&#10;&#10;Description automatically generated">
                      <a:extLst>
                        <a:ext uri="{FF2B5EF4-FFF2-40B4-BE49-F238E27FC236}">
                          <a16:creationId xmlns:a16="http://schemas.microsoft.com/office/drawing/2014/main" id="{0B48BF1D-4104-4923-AAEB-1D0CDA45E1CF}"/>
                        </a:ext>
                      </a:extLst>
                    </pic:cNvPr>
                    <pic:cNvPicPr>
                      <a:picLocks noGrp="1"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092701" cy="808917"/>
                    </a:xfrm>
                    <a:prstGeom prst="rect">
                      <a:avLst/>
                    </a:prstGeom>
                  </pic:spPr>
                </pic:pic>
              </a:graphicData>
            </a:graphic>
            <wp14:sizeRelH relativeFrom="margin">
              <wp14:pctWidth>0</wp14:pctWidth>
            </wp14:sizeRelH>
            <wp14:sizeRelV relativeFrom="margin">
              <wp14:pctHeight>0</wp14:pctHeight>
            </wp14:sizeRelV>
          </wp:anchor>
        </w:drawing>
      </w:r>
      <w:r w:rsidR="00A26624" w:rsidRPr="004A6AA5">
        <w:t xml:space="preserve"> </w:t>
      </w:r>
      <w:r w:rsidR="00A26624" w:rsidRPr="002749ED">
        <w:t xml:space="preserve">Startlaufstrecke en </w:t>
      </w:r>
      <w:proofErr w:type="spellStart"/>
      <w:r w:rsidR="00A26624" w:rsidRPr="002749ED">
        <w:t>kilomètre</w:t>
      </w:r>
      <w:proofErr w:type="spellEnd"/>
      <w:r w:rsidR="00A26624" w:rsidRPr="002749ED">
        <w:t xml:space="preserve"> (Nur bei Vans)</w:t>
      </w:r>
    </w:p>
    <w:p w14:paraId="271EC023" w14:textId="77777777" w:rsidR="00A26624" w:rsidRDefault="00A26624" w:rsidP="00A26624">
      <w:pPr>
        <w:pStyle w:val="Listenabsatz"/>
        <w:spacing w:line="360" w:lineRule="auto"/>
        <w:ind w:left="720"/>
      </w:pPr>
      <w:r>
        <w:t xml:space="preserve"> </w:t>
      </w:r>
    </w:p>
    <w:p w14:paraId="4782C202" w14:textId="77777777" w:rsidR="00F56B70" w:rsidRPr="00F56B70" w:rsidRDefault="00A26624" w:rsidP="001352CA">
      <w:pPr>
        <w:pStyle w:val="Listenabsatz"/>
        <w:numPr>
          <w:ilvl w:val="1"/>
          <w:numId w:val="20"/>
        </w:numPr>
        <w:spacing w:line="360" w:lineRule="auto"/>
        <w:rPr>
          <w:lang w:val="fr-FR"/>
        </w:rPr>
      </w:pPr>
      <w:r w:rsidRPr="00144FD5">
        <w:rPr>
          <w:lang w:val="fr"/>
        </w:rPr>
        <w:t>Ce champ ne doit être rempli que pour les</w:t>
      </w:r>
      <w:r w:rsidR="00050399">
        <w:rPr>
          <w:lang w:val="fr"/>
        </w:rPr>
        <w:t xml:space="preserve"> véhicules utilitaires</w:t>
      </w:r>
      <w:r w:rsidRPr="00144FD5">
        <w:rPr>
          <w:lang w:val="fr"/>
        </w:rPr>
        <w:t xml:space="preserve">. Entrez ici le kilométrage </w:t>
      </w:r>
    </w:p>
    <w:p w14:paraId="7F8CED74" w14:textId="32C11B3E" w:rsidR="00F56B70" w:rsidRPr="00F56B70" w:rsidRDefault="00F56B70" w:rsidP="00F56B70">
      <w:pPr>
        <w:spacing w:line="360" w:lineRule="auto"/>
        <w:rPr>
          <w:lang w:val="fr-FR"/>
        </w:rPr>
      </w:pPr>
      <w:r w:rsidRPr="00F56B70">
        <w:rPr>
          <w:noProof/>
          <w:lang w:val="fr-FR"/>
        </w:rPr>
        <w:drawing>
          <wp:inline distT="0" distB="0" distL="0" distR="0" wp14:anchorId="353EDA8F" wp14:editId="47536542">
            <wp:extent cx="5325218" cy="676369"/>
            <wp:effectExtent l="0" t="0" r="8890" b="9525"/>
            <wp:docPr id="97" name="Grafik 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descr="Ein Bild, das Text enthält.&#10;&#10;Automatisch generierte Beschreibung"/>
                    <pic:cNvPicPr/>
                  </pic:nvPicPr>
                  <pic:blipFill>
                    <a:blip r:embed="rId81"/>
                    <a:stretch>
                      <a:fillRect/>
                    </a:stretch>
                  </pic:blipFill>
                  <pic:spPr>
                    <a:xfrm>
                      <a:off x="0" y="0"/>
                      <a:ext cx="5325218" cy="676369"/>
                    </a:xfrm>
                    <a:prstGeom prst="rect">
                      <a:avLst/>
                    </a:prstGeom>
                  </pic:spPr>
                </pic:pic>
              </a:graphicData>
            </a:graphic>
          </wp:inline>
        </w:drawing>
      </w:r>
    </w:p>
    <w:p w14:paraId="61BDBAE1" w14:textId="7BFBA243" w:rsidR="00A26624" w:rsidRPr="00F56B70" w:rsidRDefault="00A26624" w:rsidP="00F56B70">
      <w:pPr>
        <w:pStyle w:val="Listenabsatz"/>
        <w:numPr>
          <w:ilvl w:val="1"/>
          <w:numId w:val="20"/>
        </w:numPr>
        <w:spacing w:line="360" w:lineRule="auto"/>
        <w:rPr>
          <w:lang w:val="fr-FR"/>
        </w:rPr>
      </w:pPr>
      <w:r w:rsidRPr="00F56B70">
        <w:rPr>
          <w:lang w:val="fr"/>
        </w:rPr>
        <w:t xml:space="preserve">maximum pour </w:t>
      </w:r>
      <w:r w:rsidR="00123C61" w:rsidRPr="00F56B70">
        <w:rPr>
          <w:lang w:val="fr"/>
        </w:rPr>
        <w:t>la prochaine révision</w:t>
      </w:r>
      <w:r w:rsidRPr="00F56B70">
        <w:rPr>
          <w:lang w:val="fr"/>
        </w:rPr>
        <w:t xml:space="preserve"> à venir, en fonction de l’intervalle de </w:t>
      </w:r>
      <w:r w:rsidR="00123C61" w:rsidRPr="00F56B70">
        <w:rPr>
          <w:lang w:val="fr"/>
        </w:rPr>
        <w:t>révision</w:t>
      </w:r>
      <w:r w:rsidRPr="00F56B70">
        <w:rPr>
          <w:lang w:val="fr"/>
        </w:rPr>
        <w:t>.</w:t>
      </w:r>
    </w:p>
    <w:p w14:paraId="46B74479" w14:textId="77777777" w:rsidR="00A26624" w:rsidRPr="002749ED" w:rsidRDefault="00A26624" w:rsidP="00A26624">
      <w:pPr>
        <w:pStyle w:val="Listenabsatz"/>
        <w:spacing w:line="360" w:lineRule="auto"/>
        <w:ind w:left="1440"/>
        <w:rPr>
          <w:lang w:val="fr-FR"/>
        </w:rPr>
      </w:pPr>
    </w:p>
    <w:p w14:paraId="7FCA9DA9" w14:textId="77777777" w:rsidR="00A26624" w:rsidRDefault="00A26624" w:rsidP="001352CA">
      <w:pPr>
        <w:pStyle w:val="Listenabsatz"/>
        <w:numPr>
          <w:ilvl w:val="0"/>
          <w:numId w:val="20"/>
        </w:numPr>
        <w:spacing w:line="360" w:lineRule="auto"/>
      </w:pPr>
      <w:r w:rsidRPr="00530331">
        <w:rPr>
          <w:noProof/>
          <w:lang w:val="fr"/>
        </w:rPr>
        <w:drawing>
          <wp:anchor distT="0" distB="0" distL="114300" distR="114300" simplePos="0" relativeHeight="251638860" behindDoc="0" locked="0" layoutInCell="1" allowOverlap="1" wp14:anchorId="6EC61052" wp14:editId="6CC33F63">
            <wp:simplePos x="0" y="0"/>
            <wp:positionH relativeFrom="column">
              <wp:posOffset>447227</wp:posOffset>
            </wp:positionH>
            <wp:positionV relativeFrom="paragraph">
              <wp:posOffset>9264</wp:posOffset>
            </wp:positionV>
            <wp:extent cx="3267635" cy="338258"/>
            <wp:effectExtent l="0" t="0" r="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04246" cy="342048"/>
                    </a:xfrm>
                    <a:prstGeom prst="rect">
                      <a:avLst/>
                    </a:prstGeom>
                  </pic:spPr>
                </pic:pic>
              </a:graphicData>
            </a:graphic>
            <wp14:sizeRelH relativeFrom="margin">
              <wp14:pctWidth>0</wp14:pctWidth>
            </wp14:sizeRelH>
            <wp14:sizeRelV relativeFrom="margin">
              <wp14:pctHeight>0</wp14:pctHeight>
            </wp14:sizeRelV>
          </wp:anchor>
        </w:drawing>
      </w:r>
      <w:r w:rsidRPr="002749ED">
        <w:t>Nächster Service (Nur bei Vans)</w:t>
      </w:r>
    </w:p>
    <w:p w14:paraId="1B0F5615" w14:textId="65606F7D" w:rsidR="00A26624" w:rsidRDefault="00A26624" w:rsidP="00A26624">
      <w:pPr>
        <w:pStyle w:val="Listenabsatz"/>
        <w:spacing w:line="360" w:lineRule="auto"/>
        <w:ind w:left="720"/>
      </w:pPr>
    </w:p>
    <w:p w14:paraId="3FA1F86F" w14:textId="78028CEF" w:rsidR="00F56B70" w:rsidRDefault="00F56B70" w:rsidP="00A26624">
      <w:pPr>
        <w:pStyle w:val="Listenabsatz"/>
        <w:spacing w:line="360" w:lineRule="auto"/>
        <w:ind w:left="720"/>
      </w:pPr>
      <w:r w:rsidRPr="00F56B70">
        <w:rPr>
          <w:noProof/>
        </w:rPr>
        <w:drawing>
          <wp:inline distT="0" distB="0" distL="0" distR="0" wp14:anchorId="14E5A2C4" wp14:editId="48A1E915">
            <wp:extent cx="5458587" cy="657317"/>
            <wp:effectExtent l="0" t="0" r="0" b="952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8587" cy="657317"/>
                    </a:xfrm>
                    <a:prstGeom prst="rect">
                      <a:avLst/>
                    </a:prstGeom>
                  </pic:spPr>
                </pic:pic>
              </a:graphicData>
            </a:graphic>
          </wp:inline>
        </w:drawing>
      </w:r>
    </w:p>
    <w:p w14:paraId="36661682" w14:textId="5CD46ACD" w:rsidR="00A26624" w:rsidRPr="002749ED" w:rsidRDefault="00A26624" w:rsidP="001352CA">
      <w:pPr>
        <w:pStyle w:val="Listenabsatz"/>
        <w:numPr>
          <w:ilvl w:val="1"/>
          <w:numId w:val="42"/>
        </w:numPr>
        <w:spacing w:line="360" w:lineRule="auto"/>
        <w:rPr>
          <w:lang w:val="fr-FR"/>
        </w:rPr>
      </w:pPr>
      <w:r>
        <w:rPr>
          <w:lang w:val="fr"/>
        </w:rPr>
        <w:t>Ce champ ne doit être rempli que pour les</w:t>
      </w:r>
      <w:r w:rsidR="00050399">
        <w:rPr>
          <w:lang w:val="fr"/>
        </w:rPr>
        <w:t xml:space="preserve"> véhicules utilitaires</w:t>
      </w:r>
      <w:r>
        <w:rPr>
          <w:lang w:val="fr"/>
        </w:rPr>
        <w:t>. Entrez la date du prochain service ici.</w:t>
      </w:r>
    </w:p>
    <w:p w14:paraId="057A3985" w14:textId="77777777" w:rsidR="00A26624" w:rsidRPr="002749ED" w:rsidRDefault="00A26624" w:rsidP="00A26624">
      <w:pPr>
        <w:pStyle w:val="Listenabsatz"/>
        <w:spacing w:line="360" w:lineRule="auto"/>
        <w:ind w:left="1440"/>
        <w:rPr>
          <w:lang w:val="fr-FR"/>
        </w:rPr>
      </w:pPr>
      <w:r w:rsidRPr="00703C5E">
        <w:rPr>
          <w:noProof/>
          <w:lang w:val="fr"/>
        </w:rPr>
        <w:drawing>
          <wp:anchor distT="0" distB="0" distL="114300" distR="114300" simplePos="0" relativeHeight="251638862" behindDoc="0" locked="0" layoutInCell="1" allowOverlap="1" wp14:anchorId="54BC575A" wp14:editId="1DB0073E">
            <wp:simplePos x="0" y="0"/>
            <wp:positionH relativeFrom="column">
              <wp:posOffset>460114</wp:posOffset>
            </wp:positionH>
            <wp:positionV relativeFrom="paragraph">
              <wp:posOffset>164315</wp:posOffset>
            </wp:positionV>
            <wp:extent cx="3166783" cy="375698"/>
            <wp:effectExtent l="0" t="0" r="0" b="57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166783" cy="375698"/>
                    </a:xfrm>
                    <a:prstGeom prst="rect">
                      <a:avLst/>
                    </a:prstGeom>
                  </pic:spPr>
                </pic:pic>
              </a:graphicData>
            </a:graphic>
            <wp14:sizeRelH relativeFrom="margin">
              <wp14:pctWidth>0</wp14:pctWidth>
            </wp14:sizeRelH>
            <wp14:sizeRelV relativeFrom="margin">
              <wp14:pctHeight>0</wp14:pctHeight>
            </wp14:sizeRelV>
          </wp:anchor>
        </w:drawing>
      </w:r>
    </w:p>
    <w:p w14:paraId="3CFD50F3" w14:textId="77777777" w:rsidR="00A26624" w:rsidRDefault="00A26624" w:rsidP="001352CA">
      <w:pPr>
        <w:pStyle w:val="Listenabsatz"/>
        <w:numPr>
          <w:ilvl w:val="0"/>
          <w:numId w:val="20"/>
        </w:numPr>
        <w:spacing w:line="360" w:lineRule="auto"/>
      </w:pPr>
      <w:proofErr w:type="spellStart"/>
      <w:r>
        <w:rPr>
          <w:lang w:val="fr"/>
        </w:rPr>
        <w:t>Werkstattcode</w:t>
      </w:r>
      <w:proofErr w:type="spellEnd"/>
    </w:p>
    <w:p w14:paraId="5D174581" w14:textId="2FDAC90C" w:rsidR="00A26624" w:rsidRDefault="00A26624" w:rsidP="00607A71">
      <w:pPr>
        <w:pStyle w:val="Listenabsatz"/>
        <w:tabs>
          <w:tab w:val="clear" w:pos="1191"/>
          <w:tab w:val="left" w:pos="5927"/>
        </w:tabs>
        <w:spacing w:line="360" w:lineRule="auto"/>
        <w:ind w:left="720"/>
      </w:pPr>
      <w:r>
        <w:t xml:space="preserve"> </w:t>
      </w:r>
      <w:r w:rsidR="00607A71">
        <w:tab/>
      </w:r>
      <w:r w:rsidR="00607A71">
        <w:tab/>
      </w:r>
    </w:p>
    <w:p w14:paraId="775F9C0F" w14:textId="32162457" w:rsidR="00607A71" w:rsidRDefault="00607A71" w:rsidP="00607A71">
      <w:pPr>
        <w:pStyle w:val="Listenabsatz"/>
        <w:tabs>
          <w:tab w:val="clear" w:pos="1191"/>
          <w:tab w:val="left" w:pos="5927"/>
        </w:tabs>
        <w:spacing w:line="360" w:lineRule="auto"/>
        <w:ind w:left="720"/>
      </w:pPr>
      <w:r w:rsidRPr="00607A71">
        <w:rPr>
          <w:noProof/>
        </w:rPr>
        <w:drawing>
          <wp:inline distT="0" distB="0" distL="0" distR="0" wp14:anchorId="167CDC8C" wp14:editId="4F25B083">
            <wp:extent cx="5344271" cy="714475"/>
            <wp:effectExtent l="0" t="0" r="0"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271" cy="714475"/>
                    </a:xfrm>
                    <a:prstGeom prst="rect">
                      <a:avLst/>
                    </a:prstGeom>
                  </pic:spPr>
                </pic:pic>
              </a:graphicData>
            </a:graphic>
          </wp:inline>
        </w:drawing>
      </w:r>
    </w:p>
    <w:p w14:paraId="60D24DCA" w14:textId="77777777" w:rsidR="00A26624" w:rsidRPr="002749ED" w:rsidRDefault="00A26624" w:rsidP="001352CA">
      <w:pPr>
        <w:pStyle w:val="Listenabsatz"/>
        <w:numPr>
          <w:ilvl w:val="1"/>
          <w:numId w:val="20"/>
        </w:numPr>
        <w:spacing w:line="360" w:lineRule="auto"/>
        <w:rPr>
          <w:lang w:val="fr-FR"/>
        </w:rPr>
      </w:pPr>
      <w:r w:rsidRPr="008F56F9">
        <w:rPr>
          <w:lang w:val="fr"/>
        </w:rPr>
        <w:t>Entrez le code de l’atelier dans ce champ. Vous pouvez trouver ce code dans le combiné d’instruments. Si le code d’atelier n’est pas disponible pour ce véhicule, laissez le champ vide.</w:t>
      </w:r>
    </w:p>
    <w:p w14:paraId="7EFF15BF" w14:textId="21C3D5A6" w:rsidR="00A26624" w:rsidRPr="002749ED" w:rsidRDefault="00607A71" w:rsidP="00A26624">
      <w:pPr>
        <w:pStyle w:val="Listenabsatz"/>
        <w:spacing w:line="360" w:lineRule="auto"/>
        <w:ind w:left="1440"/>
        <w:rPr>
          <w:lang w:val="fr-FR"/>
        </w:rPr>
      </w:pPr>
      <w:r w:rsidRPr="004E436C">
        <w:rPr>
          <w:noProof/>
          <w:lang w:val="fr"/>
        </w:rPr>
        <w:drawing>
          <wp:anchor distT="0" distB="0" distL="114300" distR="114300" simplePos="0" relativeHeight="251638863" behindDoc="0" locked="0" layoutInCell="1" allowOverlap="1" wp14:anchorId="59B744C2" wp14:editId="4A1633F2">
            <wp:simplePos x="0" y="0"/>
            <wp:positionH relativeFrom="column">
              <wp:posOffset>457983</wp:posOffset>
            </wp:positionH>
            <wp:positionV relativeFrom="paragraph">
              <wp:posOffset>148620</wp:posOffset>
            </wp:positionV>
            <wp:extent cx="3186953" cy="280115"/>
            <wp:effectExtent l="0" t="0" r="0" b="57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86953" cy="280115"/>
                    </a:xfrm>
                    <a:prstGeom prst="rect">
                      <a:avLst/>
                    </a:prstGeom>
                  </pic:spPr>
                </pic:pic>
              </a:graphicData>
            </a:graphic>
            <wp14:sizeRelH relativeFrom="margin">
              <wp14:pctWidth>0</wp14:pctWidth>
            </wp14:sizeRelH>
            <wp14:sizeRelV relativeFrom="margin">
              <wp14:pctHeight>0</wp14:pctHeight>
            </wp14:sizeRelV>
          </wp:anchor>
        </w:drawing>
      </w:r>
    </w:p>
    <w:p w14:paraId="1AF238A6" w14:textId="529E6635" w:rsidR="00A26624" w:rsidRPr="00607A71" w:rsidRDefault="00A26624" w:rsidP="001352CA">
      <w:pPr>
        <w:pStyle w:val="Listenabsatz"/>
        <w:numPr>
          <w:ilvl w:val="0"/>
          <w:numId w:val="20"/>
        </w:numPr>
        <w:spacing w:line="360" w:lineRule="auto"/>
      </w:pPr>
      <w:proofErr w:type="spellStart"/>
      <w:r>
        <w:rPr>
          <w:lang w:val="fr"/>
        </w:rPr>
        <w:t>Verwendete</w:t>
      </w:r>
      <w:proofErr w:type="spellEnd"/>
      <w:r>
        <w:rPr>
          <w:lang w:val="fr"/>
        </w:rPr>
        <w:t xml:space="preserve"> </w:t>
      </w:r>
      <w:proofErr w:type="spellStart"/>
      <w:r>
        <w:rPr>
          <w:lang w:val="fr"/>
        </w:rPr>
        <w:t>Betriebsstoffe</w:t>
      </w:r>
      <w:proofErr w:type="spellEnd"/>
    </w:p>
    <w:p w14:paraId="12E0A809" w14:textId="2E543ABE" w:rsidR="00607A71" w:rsidRDefault="00607A71" w:rsidP="00607A71">
      <w:pPr>
        <w:pStyle w:val="Listenabsatz"/>
        <w:spacing w:line="360" w:lineRule="auto"/>
        <w:ind w:left="720"/>
      </w:pPr>
      <w:r w:rsidRPr="00607A71">
        <w:rPr>
          <w:noProof/>
        </w:rPr>
        <w:drawing>
          <wp:inline distT="0" distB="0" distL="0" distR="0" wp14:anchorId="705E5FB1" wp14:editId="6DA4AAA0">
            <wp:extent cx="1741178" cy="468779"/>
            <wp:effectExtent l="0" t="0" r="0" b="762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1256" cy="474185"/>
                    </a:xfrm>
                    <a:prstGeom prst="rect">
                      <a:avLst/>
                    </a:prstGeom>
                  </pic:spPr>
                </pic:pic>
              </a:graphicData>
            </a:graphic>
          </wp:inline>
        </w:drawing>
      </w:r>
    </w:p>
    <w:p w14:paraId="5974004F" w14:textId="77777777" w:rsidR="00A26624" w:rsidRDefault="00A26624" w:rsidP="00A26624">
      <w:pPr>
        <w:pStyle w:val="Listenabsatz"/>
        <w:spacing w:line="360" w:lineRule="auto"/>
        <w:ind w:left="720"/>
      </w:pPr>
    </w:p>
    <w:p w14:paraId="523CC5E4" w14:textId="590F8A8B" w:rsidR="00A26624" w:rsidRPr="002749ED" w:rsidRDefault="00A26624" w:rsidP="001352CA">
      <w:pPr>
        <w:pStyle w:val="Listenabsatz"/>
        <w:numPr>
          <w:ilvl w:val="1"/>
          <w:numId w:val="20"/>
        </w:numPr>
        <w:spacing w:line="360" w:lineRule="auto"/>
        <w:rPr>
          <w:lang w:val="fr-FR"/>
        </w:rPr>
      </w:pPr>
      <w:r w:rsidRPr="00723C22">
        <w:rPr>
          <w:lang w:val="fr"/>
        </w:rPr>
        <w:t xml:space="preserve">Si vous avez utilisé des </w:t>
      </w:r>
      <w:r w:rsidR="006B2CA0">
        <w:rPr>
          <w:lang w:val="fr"/>
        </w:rPr>
        <w:t>lubrifiants ou liquides</w:t>
      </w:r>
      <w:r w:rsidRPr="00723C22">
        <w:rPr>
          <w:lang w:val="fr"/>
        </w:rPr>
        <w:t xml:space="preserve"> au cours de ce service, </w:t>
      </w:r>
      <w:r w:rsidRPr="00723C22">
        <w:rPr>
          <w:b/>
          <w:bCs/>
          <w:lang w:val="fr"/>
        </w:rPr>
        <w:t>ceux-ci doivent être spécifiés</w:t>
      </w:r>
      <w:r w:rsidRPr="00723C22">
        <w:rPr>
          <w:lang w:val="fr"/>
        </w:rPr>
        <w:t xml:space="preserve"> pour être saisis dans le portail du fabricant.</w:t>
      </w:r>
    </w:p>
    <w:p w14:paraId="0080AAF3" w14:textId="66CBF2F9" w:rsidR="00A26624" w:rsidRPr="002749ED" w:rsidRDefault="00A26624" w:rsidP="001352CA">
      <w:pPr>
        <w:pStyle w:val="Listenabsatz"/>
        <w:numPr>
          <w:ilvl w:val="2"/>
          <w:numId w:val="20"/>
        </w:numPr>
        <w:spacing w:line="360" w:lineRule="auto"/>
        <w:rPr>
          <w:lang w:val="fr-FR"/>
        </w:rPr>
      </w:pPr>
      <w:r w:rsidRPr="00177F02">
        <w:rPr>
          <w:noProof/>
          <w:lang w:val="fr"/>
        </w:rPr>
        <w:lastRenderedPageBreak/>
        <w:drawing>
          <wp:anchor distT="0" distB="0" distL="114300" distR="114300" simplePos="0" relativeHeight="251638865" behindDoc="0" locked="0" layoutInCell="1" allowOverlap="1" wp14:anchorId="13AE92A0" wp14:editId="3304B7D6">
            <wp:simplePos x="0" y="0"/>
            <wp:positionH relativeFrom="margin">
              <wp:align>center</wp:align>
            </wp:positionH>
            <wp:positionV relativeFrom="paragraph">
              <wp:posOffset>443529</wp:posOffset>
            </wp:positionV>
            <wp:extent cx="4034118" cy="657105"/>
            <wp:effectExtent l="0" t="0" r="5080" b="0"/>
            <wp:wrapNone/>
            <wp:docPr id="101" name="Picture 1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34118" cy="657105"/>
                    </a:xfrm>
                    <a:prstGeom prst="rect">
                      <a:avLst/>
                    </a:prstGeom>
                  </pic:spPr>
                </pic:pic>
              </a:graphicData>
            </a:graphic>
            <wp14:sizeRelH relativeFrom="margin">
              <wp14:pctWidth>0</wp14:pctWidth>
            </wp14:sizeRelH>
            <wp14:sizeRelV relativeFrom="margin">
              <wp14:pctHeight>0</wp14:pctHeight>
            </wp14:sizeRelV>
          </wp:anchor>
        </w:drawing>
      </w:r>
      <w:r w:rsidRPr="009030A7">
        <w:rPr>
          <w:lang w:val="fr"/>
        </w:rPr>
        <w:t>En cliquant sur</w:t>
      </w:r>
      <w:r w:rsidR="00EE1025">
        <w:rPr>
          <w:b/>
          <w:bCs/>
          <w:lang w:val="fr"/>
        </w:rPr>
        <w:t xml:space="preserve"> « Ajouter »</w:t>
      </w:r>
      <w:r w:rsidRPr="009030A7">
        <w:rPr>
          <w:lang w:val="fr"/>
        </w:rPr>
        <w:t xml:space="preserve"> ouvre un tableau. Une entrée doit être faite pour chaque </w:t>
      </w:r>
      <w:r w:rsidR="006B2CA0">
        <w:rPr>
          <w:lang w:val="fr"/>
        </w:rPr>
        <w:t xml:space="preserve">consommable </w:t>
      </w:r>
      <w:r w:rsidRPr="009030A7">
        <w:rPr>
          <w:lang w:val="fr"/>
        </w:rPr>
        <w:t xml:space="preserve"> utilisé.</w:t>
      </w:r>
    </w:p>
    <w:p w14:paraId="632AEE10" w14:textId="77777777" w:rsidR="00A26624" w:rsidRPr="002749ED" w:rsidRDefault="00A26624" w:rsidP="00A26624">
      <w:pPr>
        <w:pStyle w:val="Listenabsatz"/>
        <w:spacing w:line="360" w:lineRule="auto"/>
        <w:ind w:left="2160"/>
        <w:rPr>
          <w:lang w:val="fr-FR"/>
        </w:rPr>
      </w:pPr>
    </w:p>
    <w:p w14:paraId="00FBC817" w14:textId="77777777" w:rsidR="00A26624" w:rsidRPr="002749ED" w:rsidRDefault="00A26624" w:rsidP="00A26624">
      <w:pPr>
        <w:pStyle w:val="Listenabsatz"/>
        <w:spacing w:line="360" w:lineRule="auto"/>
        <w:ind w:left="2160"/>
        <w:rPr>
          <w:lang w:val="fr-FR"/>
        </w:rPr>
      </w:pPr>
      <w:r w:rsidRPr="002749ED">
        <w:rPr>
          <w:lang w:val="fr-FR"/>
        </w:rPr>
        <w:t xml:space="preserve">  </w:t>
      </w:r>
    </w:p>
    <w:p w14:paraId="5637C4FD" w14:textId="7B6A5462" w:rsidR="00A26624" w:rsidRDefault="00A26624" w:rsidP="00A26624">
      <w:pPr>
        <w:pStyle w:val="Listenabsatz"/>
        <w:spacing w:line="360" w:lineRule="auto"/>
        <w:ind w:left="2160"/>
        <w:rPr>
          <w:lang w:val="fr-FR"/>
        </w:rPr>
      </w:pPr>
      <w:r w:rsidRPr="002749ED">
        <w:rPr>
          <w:lang w:val="fr-FR"/>
        </w:rPr>
        <w:t xml:space="preserve"> </w:t>
      </w:r>
    </w:p>
    <w:p w14:paraId="39344064" w14:textId="19F00AC9" w:rsidR="00607A71" w:rsidRPr="00607A71" w:rsidRDefault="00607A71" w:rsidP="00607A71">
      <w:pPr>
        <w:spacing w:line="360" w:lineRule="auto"/>
        <w:rPr>
          <w:lang w:val="fr-FR"/>
        </w:rPr>
      </w:pPr>
      <w:r>
        <w:rPr>
          <w:lang w:val="fr-FR"/>
        </w:rPr>
        <w:tab/>
      </w:r>
      <w:r>
        <w:rPr>
          <w:lang w:val="fr-FR"/>
        </w:rPr>
        <w:tab/>
      </w:r>
      <w:r>
        <w:rPr>
          <w:lang w:val="fr-FR"/>
        </w:rPr>
        <w:tab/>
      </w:r>
      <w:r>
        <w:rPr>
          <w:lang w:val="fr-FR"/>
        </w:rPr>
        <w:tab/>
      </w:r>
      <w:r>
        <w:rPr>
          <w:lang w:val="fr-FR"/>
        </w:rPr>
        <w:tab/>
      </w:r>
      <w:r w:rsidRPr="00607A71">
        <w:rPr>
          <w:noProof/>
          <w:lang w:val="fr-FR"/>
        </w:rPr>
        <w:drawing>
          <wp:inline distT="0" distB="0" distL="0" distR="0" wp14:anchorId="28DA7E8A" wp14:editId="2547B28B">
            <wp:extent cx="3425679" cy="586377"/>
            <wp:effectExtent l="0" t="0" r="3810" b="444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9166" cy="600668"/>
                    </a:xfrm>
                    <a:prstGeom prst="rect">
                      <a:avLst/>
                    </a:prstGeom>
                  </pic:spPr>
                </pic:pic>
              </a:graphicData>
            </a:graphic>
          </wp:inline>
        </w:drawing>
      </w:r>
    </w:p>
    <w:p w14:paraId="348D0550" w14:textId="70E80556" w:rsidR="00A26624" w:rsidRPr="00607A71" w:rsidRDefault="00A26624" w:rsidP="001352CA">
      <w:pPr>
        <w:pStyle w:val="Listenabsatz"/>
        <w:numPr>
          <w:ilvl w:val="2"/>
          <w:numId w:val="20"/>
        </w:numPr>
        <w:spacing w:line="360" w:lineRule="auto"/>
      </w:pPr>
      <w:r>
        <w:rPr>
          <w:lang w:val="fr"/>
        </w:rPr>
        <w:t>Exemple :</w:t>
      </w:r>
    </w:p>
    <w:p w14:paraId="1021B1C0" w14:textId="3F1577CB" w:rsidR="00607A71" w:rsidRDefault="00607A71" w:rsidP="00607A71">
      <w:pPr>
        <w:spacing w:line="360" w:lineRule="auto"/>
        <w:ind w:left="1800"/>
      </w:pPr>
      <w:r w:rsidRPr="00607A71">
        <w:rPr>
          <w:noProof/>
        </w:rPr>
        <w:drawing>
          <wp:inline distT="0" distB="0" distL="0" distR="0" wp14:anchorId="35A18D19" wp14:editId="11AED692">
            <wp:extent cx="5363323" cy="1162212"/>
            <wp:effectExtent l="0" t="0" r="889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63323" cy="1162212"/>
                    </a:xfrm>
                    <a:prstGeom prst="rect">
                      <a:avLst/>
                    </a:prstGeom>
                  </pic:spPr>
                </pic:pic>
              </a:graphicData>
            </a:graphic>
          </wp:inline>
        </w:drawing>
      </w:r>
    </w:p>
    <w:p w14:paraId="2111A67B" w14:textId="77777777" w:rsidR="00A26624" w:rsidRDefault="00A26624" w:rsidP="00A26624">
      <w:pPr>
        <w:tabs>
          <w:tab w:val="clear" w:pos="397"/>
          <w:tab w:val="clear" w:pos="794"/>
          <w:tab w:val="clear" w:pos="1191"/>
        </w:tabs>
        <w:spacing w:before="0" w:after="200" w:line="276" w:lineRule="auto"/>
        <w:contextualSpacing w:val="0"/>
      </w:pPr>
      <w:r w:rsidRPr="00046754">
        <w:rPr>
          <w:noProof/>
          <w:lang w:val="fr"/>
        </w:rPr>
        <w:drawing>
          <wp:anchor distT="0" distB="0" distL="114300" distR="114300" simplePos="0" relativeHeight="251638866" behindDoc="0" locked="0" layoutInCell="1" allowOverlap="1" wp14:anchorId="2BF423A6" wp14:editId="570D64DB">
            <wp:simplePos x="0" y="0"/>
            <wp:positionH relativeFrom="margin">
              <wp:posOffset>1153197</wp:posOffset>
            </wp:positionH>
            <wp:positionV relativeFrom="paragraph">
              <wp:posOffset>4968</wp:posOffset>
            </wp:positionV>
            <wp:extent cx="4006737" cy="840441"/>
            <wp:effectExtent l="0" t="0" r="0" b="0"/>
            <wp:wrapNone/>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014444" cy="842058"/>
                    </a:xfrm>
                    <a:prstGeom prst="rect">
                      <a:avLst/>
                    </a:prstGeom>
                  </pic:spPr>
                </pic:pic>
              </a:graphicData>
            </a:graphic>
            <wp14:sizeRelH relativeFrom="margin">
              <wp14:pctWidth>0</wp14:pctWidth>
            </wp14:sizeRelH>
            <wp14:sizeRelV relativeFrom="margin">
              <wp14:pctHeight>0</wp14:pctHeight>
            </wp14:sizeRelV>
          </wp:anchor>
        </w:drawing>
      </w:r>
      <w:r>
        <w:rPr>
          <w:lang w:val="fr"/>
        </w:rPr>
        <w:br w:type="page"/>
      </w:r>
    </w:p>
    <w:p w14:paraId="4DDAF5C9" w14:textId="77777777" w:rsidR="00893010" w:rsidRDefault="00893010" w:rsidP="00893010">
      <w:pPr>
        <w:pStyle w:val="berschrift3"/>
        <w:numPr>
          <w:ilvl w:val="2"/>
          <w:numId w:val="1"/>
        </w:numPr>
        <w:tabs>
          <w:tab w:val="clear" w:pos="397"/>
        </w:tabs>
      </w:pPr>
      <w:bookmarkStart w:id="57" w:name="_Toc97041216"/>
      <w:bookmarkStart w:id="58" w:name="_Toc115782319"/>
      <w:bookmarkEnd w:id="56"/>
      <w:r w:rsidRPr="00A657C8">
        <w:rPr>
          <w:lang w:val="fr"/>
        </w:rPr>
        <w:lastRenderedPageBreak/>
        <w:t>Aperçu</w:t>
      </w:r>
      <w:bookmarkEnd w:id="57"/>
      <w:bookmarkEnd w:id="58"/>
    </w:p>
    <w:p w14:paraId="3C5F2EE8" w14:textId="244FD922" w:rsidR="00F22A60" w:rsidRPr="002749ED" w:rsidRDefault="00F22A60" w:rsidP="00F22A60">
      <w:pPr>
        <w:spacing w:line="360" w:lineRule="auto"/>
        <w:jc w:val="both"/>
        <w:rPr>
          <w:color w:val="000000"/>
          <w:sz w:val="21"/>
          <w:szCs w:val="21"/>
          <w:shd w:val="clear" w:color="auto" w:fill="FFFFFF"/>
          <w:lang w:val="fr-FR"/>
        </w:rPr>
      </w:pPr>
      <w:r>
        <w:rPr>
          <w:lang w:val="fr"/>
        </w:rPr>
        <w:t xml:space="preserve">Après avoir entré toutes les informations supplémentaires, vous serez redirigé vers la vue d’ensemble. </w:t>
      </w:r>
      <w:r w:rsidRPr="004C1C1B">
        <w:rPr>
          <w:lang w:val="fr"/>
        </w:rPr>
        <w:t xml:space="preserve">Ici, vous pouvez voir à nouveau toutes les données saisies. </w:t>
      </w:r>
      <w:r>
        <w:rPr>
          <w:lang w:val="fr"/>
        </w:rPr>
        <w:t xml:space="preserve"> </w:t>
      </w:r>
      <w:r w:rsidRPr="007D1D3C">
        <w:rPr>
          <w:lang w:val="fr"/>
        </w:rPr>
        <w:t>Au bas de la page se trouve le bouton</w:t>
      </w:r>
      <w:r w:rsidR="00EE1025">
        <w:rPr>
          <w:b/>
          <w:bCs/>
          <w:lang w:val="fr"/>
        </w:rPr>
        <w:t xml:space="preserve"> « Demander l’inscription »</w:t>
      </w:r>
      <w:r>
        <w:rPr>
          <w:lang w:val="fr"/>
        </w:rPr>
        <w:t xml:space="preserve">.  En cliquant sur ce bouton, vous confirmez l’exhaustivité et l’exactitude des données saisies, ainsi que </w:t>
      </w:r>
      <w:r>
        <w:rPr>
          <w:color w:val="000000"/>
          <w:sz w:val="21"/>
          <w:szCs w:val="21"/>
          <w:shd w:val="clear" w:color="auto" w:fill="FFFFFF"/>
          <w:lang w:val="fr"/>
        </w:rPr>
        <w:t>le travail sur les véhicules est effectué exclusivement par du personnel techniquement qualifié.</w:t>
      </w:r>
    </w:p>
    <w:p w14:paraId="2270A97A" w14:textId="77777777" w:rsidR="00F22A60" w:rsidRPr="002749ED" w:rsidRDefault="00F22A60" w:rsidP="00F22A60">
      <w:pPr>
        <w:spacing w:line="360" w:lineRule="auto"/>
        <w:jc w:val="both"/>
        <w:rPr>
          <w:lang w:val="fr-FR"/>
        </w:rPr>
      </w:pPr>
    </w:p>
    <w:p w14:paraId="2A97601C" w14:textId="77777777" w:rsidR="00F22A60" w:rsidRPr="002749ED" w:rsidRDefault="00F22A60" w:rsidP="00F22A60">
      <w:pPr>
        <w:spacing w:line="360" w:lineRule="auto"/>
        <w:jc w:val="both"/>
        <w:rPr>
          <w:color w:val="2B2C3A" w:themeColor="text1"/>
          <w:lang w:val="fr-FR"/>
        </w:rPr>
      </w:pPr>
      <w:r w:rsidRPr="003B2A74">
        <w:rPr>
          <w:b/>
          <w:bCs/>
          <w:color w:val="2B2C3A" w:themeColor="text1"/>
          <w:lang w:val="fr"/>
        </w:rPr>
        <w:t>Remarque :</w:t>
      </w:r>
      <w:r w:rsidRPr="003B2A74">
        <w:rPr>
          <w:color w:val="2B2C3A" w:themeColor="text1"/>
          <w:lang w:val="fr"/>
        </w:rPr>
        <w:t xml:space="preserve"> Il n’est plus possible de traiter la demande une fois que la demande a été soumise.</w:t>
      </w:r>
    </w:p>
    <w:p w14:paraId="6CBF4E23" w14:textId="1B98411A" w:rsidR="0065112F" w:rsidRPr="002749ED" w:rsidRDefault="0065112F" w:rsidP="0065112F">
      <w:pPr>
        <w:spacing w:line="360" w:lineRule="auto"/>
        <w:rPr>
          <w:color w:val="2B2C3A" w:themeColor="text1"/>
          <w:lang w:val="fr-FR"/>
        </w:rPr>
      </w:pPr>
    </w:p>
    <w:p w14:paraId="02258736" w14:textId="71BBE70C" w:rsidR="0065112F" w:rsidRPr="002749ED" w:rsidRDefault="005E3D9C" w:rsidP="0065112F">
      <w:pPr>
        <w:spacing w:line="360" w:lineRule="auto"/>
        <w:rPr>
          <w:color w:val="2B2C3A" w:themeColor="text1"/>
          <w:lang w:val="fr-FR"/>
        </w:rPr>
      </w:pPr>
      <w:r w:rsidRPr="005E3D9C">
        <w:rPr>
          <w:color w:val="2B2C3A" w:themeColor="text1"/>
          <w:lang w:val="fr"/>
        </w:rPr>
        <w:t>Le message suivant est</w:t>
      </w:r>
      <w:r w:rsidR="00176A4F">
        <w:rPr>
          <w:color w:val="2B2C3A" w:themeColor="text1"/>
          <w:lang w:val="fr"/>
        </w:rPr>
        <w:t xml:space="preserve"> </w:t>
      </w:r>
      <w:r>
        <w:rPr>
          <w:color w:val="2B2C3A" w:themeColor="text1"/>
          <w:lang w:val="fr"/>
        </w:rPr>
        <w:t xml:space="preserve">alors </w:t>
      </w:r>
      <w:proofErr w:type="spellStart"/>
      <w:r w:rsidR="007F05D4">
        <w:rPr>
          <w:color w:val="2B2C3A" w:themeColor="text1"/>
          <w:lang w:val="fr"/>
        </w:rPr>
        <w:t>I</w:t>
      </w:r>
      <w:r>
        <w:rPr>
          <w:color w:val="2B2C3A" w:themeColor="text1"/>
          <w:lang w:val="fr"/>
        </w:rPr>
        <w:t>iars</w:t>
      </w:r>
      <w:proofErr w:type="spellEnd"/>
      <w:ins w:id="59" w:author="Nocchi, Sebastien" w:date="2023-01-05T15:28:00Z">
        <w:r w:rsidR="007F05D4">
          <w:rPr>
            <w:color w:val="2B2C3A" w:themeColor="text1"/>
            <w:lang w:val="fr"/>
          </w:rPr>
          <w:t xml:space="preserve"> </w:t>
        </w:r>
      </w:ins>
      <w:ins w:id="60" w:author="Nocchi, Sebastien" w:date="2023-01-05T15:27:00Z">
        <w:r w:rsidR="007F05D4">
          <w:rPr>
            <w:color w:val="2B2C3A" w:themeColor="text1"/>
            <w:lang w:val="fr"/>
          </w:rPr>
          <w:t xml:space="preserve"> ???? </w:t>
        </w:r>
      </w:ins>
      <w:r>
        <w:rPr>
          <w:color w:val="2B2C3A" w:themeColor="text1"/>
          <w:lang w:val="fr"/>
        </w:rPr>
        <w:t xml:space="preserve">: </w:t>
      </w:r>
    </w:p>
    <w:p w14:paraId="74C0C4B5" w14:textId="089D613F" w:rsidR="0065112F" w:rsidRPr="002749ED" w:rsidRDefault="008D04BD" w:rsidP="0065112F">
      <w:pPr>
        <w:spacing w:line="360" w:lineRule="auto"/>
        <w:rPr>
          <w:lang w:val="fr-FR"/>
        </w:rPr>
      </w:pPr>
      <w:r>
        <w:rPr>
          <w:noProof/>
          <w:lang w:val="fr"/>
        </w:rPr>
        <mc:AlternateContent>
          <mc:Choice Requires="wps">
            <w:drawing>
              <wp:anchor distT="0" distB="0" distL="114300" distR="114300" simplePos="0" relativeHeight="251771016" behindDoc="0" locked="0" layoutInCell="1" allowOverlap="1" wp14:anchorId="3B9B3AD4" wp14:editId="1188E720">
                <wp:simplePos x="0" y="0"/>
                <wp:positionH relativeFrom="column">
                  <wp:posOffset>5128412</wp:posOffset>
                </wp:positionH>
                <wp:positionV relativeFrom="paragraph">
                  <wp:posOffset>41079</wp:posOffset>
                </wp:positionV>
                <wp:extent cx="651510" cy="150495"/>
                <wp:effectExtent l="0" t="0" r="15240" b="20955"/>
                <wp:wrapNone/>
                <wp:docPr id="191" name="Rectangle 191"/>
                <wp:cNvGraphicFramePr/>
                <a:graphic xmlns:a="http://schemas.openxmlformats.org/drawingml/2006/main">
                  <a:graphicData uri="http://schemas.microsoft.com/office/word/2010/wordprocessingShape">
                    <wps:wsp>
                      <wps:cNvSpPr/>
                      <wps:spPr>
                        <a:xfrm>
                          <a:off x="0" y="0"/>
                          <a:ext cx="651510" cy="150495"/>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5530632" id="Rectangle 191" o:spid="_x0000_s1026" style="position:absolute;margin-left:403.8pt;margin-top:3.25pt;width:51.3pt;height:11.85pt;z-index:251771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" fillcolor="white [3212]" strokecolor="white [3212]" strokeweight=".5pt">
                <v:textbox inset="2mm,2mm,2mm,2mm"/>
              </v:rect>
            </w:pict>
          </mc:Fallback>
        </mc:AlternateContent>
      </w:r>
      <w:r>
        <w:rPr>
          <w:noProof/>
          <w:lang w:val="fr"/>
        </w:rPr>
        <w:drawing>
          <wp:anchor distT="0" distB="0" distL="114300" distR="114300" simplePos="0" relativeHeight="251772040" behindDoc="0" locked="0" layoutInCell="1" allowOverlap="1" wp14:anchorId="44BAC80D" wp14:editId="4C1766CE">
            <wp:simplePos x="0" y="0"/>
            <wp:positionH relativeFrom="column">
              <wp:posOffset>5480790</wp:posOffset>
            </wp:positionH>
            <wp:positionV relativeFrom="paragraph">
              <wp:posOffset>42443</wp:posOffset>
            </wp:positionV>
            <wp:extent cx="324485" cy="1504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F212CC">
        <w:rPr>
          <w:noProof/>
          <w:lang w:val="fr"/>
        </w:rPr>
        <mc:AlternateContent>
          <mc:Choice Requires="wpg">
            <w:drawing>
              <wp:anchor distT="0" distB="0" distL="114300" distR="114300" simplePos="0" relativeHeight="251635713" behindDoc="0" locked="0" layoutInCell="1" allowOverlap="1" wp14:anchorId="36BDB8B6" wp14:editId="39396EDD">
                <wp:simplePos x="0" y="0"/>
                <wp:positionH relativeFrom="column">
                  <wp:posOffset>-635</wp:posOffset>
                </wp:positionH>
                <wp:positionV relativeFrom="paragraph">
                  <wp:posOffset>9525</wp:posOffset>
                </wp:positionV>
                <wp:extent cx="6299835" cy="2216785"/>
                <wp:effectExtent l="0" t="0" r="5715" b="0"/>
                <wp:wrapNone/>
                <wp:docPr id="9" name="Group 9"/>
                <wp:cNvGraphicFramePr/>
                <a:graphic xmlns:a="http://schemas.openxmlformats.org/drawingml/2006/main">
                  <a:graphicData uri="http://schemas.microsoft.com/office/word/2010/wordprocessingGroup">
                    <wpg:wgp>
                      <wpg:cNvGrpSpPr/>
                      <wpg:grpSpPr>
                        <a:xfrm>
                          <a:off x="0" y="0"/>
                          <a:ext cx="6299835" cy="2216785"/>
                          <a:chOff x="0" y="0"/>
                          <a:chExt cx="6299835" cy="2216785"/>
                        </a:xfrm>
                      </wpg:grpSpPr>
                      <pic:pic xmlns:pic="http://schemas.openxmlformats.org/drawingml/2006/picture">
                        <pic:nvPicPr>
                          <pic:cNvPr id="105" name="Picture 105" descr="Graphical user interface, application&#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299835" cy="2216785"/>
                          </a:xfrm>
                          <a:prstGeom prst="rect">
                            <a:avLst/>
                          </a:prstGeom>
                        </pic:spPr>
                      </pic:pic>
                      <wps:wsp>
                        <wps:cNvPr id="78" name="Rechteck 78"/>
                        <wps:cNvSpPr/>
                        <wps:spPr>
                          <a:xfrm>
                            <a:off x="76200" y="6350"/>
                            <a:ext cx="568960" cy="18288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76" name="Rechteck 76"/>
                        <wps:cNvSpPr/>
                        <wps:spPr>
                          <a:xfrm>
                            <a:off x="2692400" y="1390650"/>
                            <a:ext cx="984739" cy="244116"/>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09995CD9" id="Group 9" o:spid="_x0000_s1026" style="position:absolute;margin-left:-.05pt;margin-top:.75pt;width:496.05pt;height:174.55pt;z-index:251635713" coordsize="62998,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">
                <v:shape id="Picture 105" o:spid="_x0000_s1027" type="#_x0000_t75" alt="Graphical user interface, application&#10;&#10;Description automatically generated" style="position:absolute;width:6299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">
                  <v:imagedata r:id="rId93" o:title="Graphical user interface, application&#10;&#10;Description automatically generated"/>
                </v:shape>
                <v:rect id="Rechteck 78" o:spid="_x0000_s1028" style="position:absolute;left:762;top:63;width:568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" filled="f" strokecolor="red" strokeweight="1pt">
                  <v:textbox inset="2mm,2mm,2mm,2mm"/>
                </v:rect>
                <v:rect id="Rechteck 76" o:spid="_x0000_s1029" style="position:absolute;left:26924;top:13906;width:9847;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" filled="f" strokecolor="red" strokeweight="1pt">
                  <v:textbox inset="2mm,2mm,2mm,2mm"/>
                </v:rect>
              </v:group>
            </w:pict>
          </mc:Fallback>
        </mc:AlternateContent>
      </w:r>
    </w:p>
    <w:p w14:paraId="1AD6BDC4" w14:textId="36D4E25D" w:rsidR="00F212CC" w:rsidRPr="002749ED" w:rsidRDefault="00F212CC" w:rsidP="0065112F">
      <w:pPr>
        <w:spacing w:line="360" w:lineRule="auto"/>
        <w:rPr>
          <w:lang w:val="fr-FR"/>
        </w:rPr>
      </w:pPr>
    </w:p>
    <w:p w14:paraId="5689BC07" w14:textId="1B9E1142" w:rsidR="00F212CC" w:rsidRPr="002749ED" w:rsidRDefault="00F212CC" w:rsidP="0065112F">
      <w:pPr>
        <w:spacing w:line="360" w:lineRule="auto"/>
        <w:rPr>
          <w:lang w:val="fr-FR"/>
        </w:rPr>
      </w:pPr>
    </w:p>
    <w:p w14:paraId="69951939" w14:textId="088EA065" w:rsidR="00F212CC" w:rsidRPr="002749ED" w:rsidRDefault="00F212CC" w:rsidP="0065112F">
      <w:pPr>
        <w:spacing w:line="360" w:lineRule="auto"/>
        <w:rPr>
          <w:lang w:val="fr-FR"/>
        </w:rPr>
      </w:pPr>
    </w:p>
    <w:p w14:paraId="41ABE5DB" w14:textId="3DF1B3AB" w:rsidR="00F212CC" w:rsidRPr="002749ED" w:rsidRDefault="00F212CC" w:rsidP="0065112F">
      <w:pPr>
        <w:spacing w:line="360" w:lineRule="auto"/>
        <w:rPr>
          <w:lang w:val="fr-FR"/>
        </w:rPr>
      </w:pPr>
    </w:p>
    <w:p w14:paraId="151D06BB" w14:textId="703A547B" w:rsidR="00F212CC" w:rsidRPr="002749ED" w:rsidRDefault="00F212CC" w:rsidP="0065112F">
      <w:pPr>
        <w:spacing w:line="360" w:lineRule="auto"/>
        <w:rPr>
          <w:lang w:val="fr-FR"/>
        </w:rPr>
      </w:pPr>
    </w:p>
    <w:p w14:paraId="7F89F955" w14:textId="062F4B59" w:rsidR="00F212CC" w:rsidRPr="002749ED" w:rsidRDefault="00F212CC" w:rsidP="0065112F">
      <w:pPr>
        <w:spacing w:line="360" w:lineRule="auto"/>
        <w:rPr>
          <w:lang w:val="fr-FR"/>
        </w:rPr>
      </w:pPr>
    </w:p>
    <w:p w14:paraId="094887EB" w14:textId="77777777" w:rsidR="00F212CC" w:rsidRPr="002749ED" w:rsidRDefault="00F212CC" w:rsidP="0065112F">
      <w:pPr>
        <w:spacing w:line="360" w:lineRule="auto"/>
        <w:rPr>
          <w:lang w:val="fr-FR"/>
        </w:rPr>
      </w:pPr>
    </w:p>
    <w:p w14:paraId="27FC8B59" w14:textId="77777777" w:rsidR="00F212CC" w:rsidRPr="002749ED" w:rsidRDefault="00F212CC" w:rsidP="0065112F">
      <w:pPr>
        <w:spacing w:line="360" w:lineRule="auto"/>
        <w:rPr>
          <w:lang w:val="fr-FR"/>
        </w:rPr>
      </w:pPr>
    </w:p>
    <w:p w14:paraId="62FE03E6" w14:textId="77777777" w:rsidR="00F212CC" w:rsidRPr="002749ED" w:rsidRDefault="00F212CC" w:rsidP="0065112F">
      <w:pPr>
        <w:spacing w:line="360" w:lineRule="auto"/>
        <w:rPr>
          <w:lang w:val="fr-FR"/>
        </w:rPr>
      </w:pPr>
    </w:p>
    <w:p w14:paraId="7FFF7C1A" w14:textId="77777777" w:rsidR="00F212CC" w:rsidRPr="002749ED" w:rsidRDefault="00F212CC" w:rsidP="0065112F">
      <w:pPr>
        <w:spacing w:line="360" w:lineRule="auto"/>
        <w:rPr>
          <w:lang w:val="fr-FR"/>
        </w:rPr>
      </w:pPr>
    </w:p>
    <w:p w14:paraId="22474666" w14:textId="05CA1058" w:rsidR="0065112F" w:rsidRPr="002749ED" w:rsidRDefault="00607A71" w:rsidP="0065112F">
      <w:pPr>
        <w:spacing w:line="360" w:lineRule="auto"/>
        <w:rPr>
          <w:lang w:val="fr-FR"/>
        </w:rPr>
      </w:pPr>
      <w:r w:rsidRPr="00607A71">
        <w:rPr>
          <w:noProof/>
          <w:lang w:val="fr-FR"/>
        </w:rPr>
        <w:drawing>
          <wp:inline distT="0" distB="0" distL="0" distR="0" wp14:anchorId="33E1A549" wp14:editId="3D4BAC07">
            <wp:extent cx="6299835" cy="2583815"/>
            <wp:effectExtent l="0" t="0" r="5715" b="6985"/>
            <wp:docPr id="136" name="Grafik 1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descr="Ein Bild, das Text enthält.&#10;&#10;Automatisch generierte Beschreibung"/>
                    <pic:cNvPicPr/>
                  </pic:nvPicPr>
                  <pic:blipFill>
                    <a:blip r:embed="rId94"/>
                    <a:stretch>
                      <a:fillRect/>
                    </a:stretch>
                  </pic:blipFill>
                  <pic:spPr>
                    <a:xfrm>
                      <a:off x="0" y="0"/>
                      <a:ext cx="6299835" cy="2583815"/>
                    </a:xfrm>
                    <a:prstGeom prst="rect">
                      <a:avLst/>
                    </a:prstGeom>
                  </pic:spPr>
                </pic:pic>
              </a:graphicData>
            </a:graphic>
          </wp:inline>
        </w:drawing>
      </w:r>
    </w:p>
    <w:p w14:paraId="7ECB50D9" w14:textId="2E637AEF" w:rsidR="00BA15E4" w:rsidRPr="002749ED" w:rsidRDefault="00561AE1" w:rsidP="00C47909">
      <w:pPr>
        <w:spacing w:line="360" w:lineRule="auto"/>
        <w:jc w:val="both"/>
        <w:rPr>
          <w:lang w:val="fr-FR"/>
        </w:rPr>
      </w:pPr>
      <w:r>
        <w:rPr>
          <w:lang w:val="fr"/>
        </w:rPr>
        <w:t>Pour traiter d’autres demandes et revenir au tableau de bord</w:t>
      </w:r>
      <w:r w:rsidRPr="00AA4588">
        <w:rPr>
          <w:lang w:val="fr"/>
        </w:rPr>
        <w:t>, cliquez sur</w:t>
      </w:r>
      <w:r w:rsidR="00AC0E6C">
        <w:rPr>
          <w:lang w:val="fr"/>
        </w:rPr>
        <w:t xml:space="preserve"> le  bouton</w:t>
      </w:r>
      <w:r>
        <w:rPr>
          <w:lang w:val="fr"/>
        </w:rPr>
        <w:t xml:space="preserve"> </w:t>
      </w:r>
      <w:r w:rsidR="00AC0E6C" w:rsidRPr="00AC0E6C">
        <w:rPr>
          <w:b/>
          <w:bCs/>
          <w:lang w:val="fr"/>
        </w:rPr>
        <w:t>« TecRMI »</w:t>
      </w:r>
      <w:r w:rsidR="00C47909">
        <w:rPr>
          <w:lang w:val="fr"/>
        </w:rPr>
        <w:t xml:space="preserve"> ou</w:t>
      </w:r>
      <w:ins w:id="61" w:author="Nocchi, Sebastien" w:date="2023-01-05T15:28:00Z">
        <w:r w:rsidR="007F05D4">
          <w:rPr>
            <w:lang w:val="fr"/>
          </w:rPr>
          <w:t xml:space="preserve"> </w:t>
        </w:r>
      </w:ins>
      <w:r w:rsidRPr="00AA4588">
        <w:rPr>
          <w:lang w:val="fr"/>
        </w:rPr>
        <w:t>cliquez sur</w:t>
      </w:r>
      <w:r w:rsidR="00C47909">
        <w:rPr>
          <w:b/>
          <w:bCs/>
          <w:lang w:val="fr"/>
        </w:rPr>
        <w:t xml:space="preserve"> « Retour au tableau de bord »</w:t>
      </w:r>
      <w:r>
        <w:rPr>
          <w:lang w:val="fr"/>
        </w:rPr>
        <w:t>.</w:t>
      </w:r>
      <w:r w:rsidR="00BA15E4" w:rsidRPr="000643CD">
        <w:rPr>
          <w:lang w:val="fr"/>
        </w:rPr>
        <w:br w:type="page"/>
      </w:r>
    </w:p>
    <w:p w14:paraId="1A02FC6E" w14:textId="2C5E1521" w:rsidR="00D71FA5" w:rsidRDefault="00561AE1" w:rsidP="00D71FA5">
      <w:pPr>
        <w:pStyle w:val="berschrift2"/>
      </w:pPr>
      <w:bookmarkStart w:id="62" w:name="_Toc115782320"/>
      <w:r>
        <w:rPr>
          <w:lang w:val="fr"/>
        </w:rPr>
        <w:lastRenderedPageBreak/>
        <w:t>Créer une  demande d’historique</w:t>
      </w:r>
      <w:bookmarkEnd w:id="62"/>
    </w:p>
    <w:p w14:paraId="610EB366" w14:textId="324C49EF" w:rsidR="007F798D" w:rsidRPr="002749ED" w:rsidRDefault="007F798D" w:rsidP="007F798D">
      <w:pPr>
        <w:spacing w:line="360" w:lineRule="auto"/>
        <w:jc w:val="both"/>
        <w:rPr>
          <w:lang w:val="fr-FR"/>
        </w:rPr>
      </w:pPr>
      <w:r>
        <w:rPr>
          <w:lang w:val="fr"/>
        </w:rPr>
        <w:t xml:space="preserve">Pour accéder au tableau de bord de l’historique des </w:t>
      </w:r>
      <w:r w:rsidR="00950BB2">
        <w:rPr>
          <w:lang w:val="fr"/>
        </w:rPr>
        <w:t>révisions</w:t>
      </w:r>
      <w:r>
        <w:rPr>
          <w:lang w:val="fr"/>
        </w:rPr>
        <w:t xml:space="preserve">, le bouton historique des </w:t>
      </w:r>
      <w:r w:rsidR="00950BB2">
        <w:rPr>
          <w:lang w:val="fr"/>
        </w:rPr>
        <w:t xml:space="preserve">révisions </w:t>
      </w:r>
      <w:r>
        <w:rPr>
          <w:lang w:val="fr"/>
        </w:rPr>
        <w:t>doit être sélectionné dans la sélection peu de temps après la connexion :</w:t>
      </w:r>
    </w:p>
    <w:p w14:paraId="786A1DB7" w14:textId="1B136861" w:rsidR="00D71FA5" w:rsidRDefault="00095818" w:rsidP="007F798D">
      <w:pPr>
        <w:tabs>
          <w:tab w:val="clear" w:pos="397"/>
          <w:tab w:val="clear" w:pos="794"/>
          <w:tab w:val="clear" w:pos="1191"/>
        </w:tabs>
        <w:spacing w:before="0" w:after="200" w:line="276" w:lineRule="auto"/>
        <w:contextualSpacing w:val="0"/>
        <w:jc w:val="both"/>
      </w:pPr>
      <w:r>
        <w:rPr>
          <w:noProof/>
          <w:lang w:val="fr"/>
        </w:rPr>
        <mc:AlternateContent>
          <mc:Choice Requires="wps">
            <w:drawing>
              <wp:anchor distT="0" distB="0" distL="114300" distR="114300" simplePos="0" relativeHeight="251774088" behindDoc="0" locked="0" layoutInCell="1" allowOverlap="1" wp14:anchorId="0A4FCEBB" wp14:editId="38CFBECF">
                <wp:simplePos x="0" y="0"/>
                <wp:positionH relativeFrom="column">
                  <wp:posOffset>5098415</wp:posOffset>
                </wp:positionH>
                <wp:positionV relativeFrom="paragraph">
                  <wp:posOffset>59055</wp:posOffset>
                </wp:positionV>
                <wp:extent cx="651510" cy="95250"/>
                <wp:effectExtent l="0" t="0" r="0" b="0"/>
                <wp:wrapNone/>
                <wp:docPr id="193" name="Rectangle 193"/>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54E6A83" id="Rectangle 193" o:spid="_x0000_s1026" style="position:absolute;margin-left:401.45pt;margin-top:4.65pt;width:51.3pt;height:7.5pt;z-index:251774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" fillcolor="white [3212]" strokecolor="white [3212]" strokeweight=".5pt">
                <v:textbox inset="2mm,2mm,2mm,2mm"/>
              </v:rect>
            </w:pict>
          </mc:Fallback>
        </mc:AlternateContent>
      </w:r>
      <w:r>
        <w:rPr>
          <w:noProof/>
          <w:lang w:val="fr"/>
        </w:rPr>
        <w:drawing>
          <wp:anchor distT="0" distB="0" distL="114300" distR="114300" simplePos="0" relativeHeight="251775112" behindDoc="0" locked="0" layoutInCell="1" allowOverlap="1" wp14:anchorId="3CF0E03A" wp14:editId="14D7DA1A">
            <wp:simplePos x="0" y="0"/>
            <wp:positionH relativeFrom="column">
              <wp:posOffset>5456834</wp:posOffset>
            </wp:positionH>
            <wp:positionV relativeFrom="paragraph">
              <wp:posOffset>19482</wp:posOffset>
            </wp:positionV>
            <wp:extent cx="324485" cy="15049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3C63D0">
        <w:rPr>
          <w:noProof/>
          <w:lang w:val="fr"/>
        </w:rPr>
        <mc:AlternateContent>
          <mc:Choice Requires="wps">
            <w:drawing>
              <wp:anchor distT="0" distB="0" distL="114300" distR="114300" simplePos="0" relativeHeight="251635728" behindDoc="0" locked="0" layoutInCell="1" allowOverlap="1" wp14:anchorId="0E2BBAA3" wp14:editId="11045CF3">
                <wp:simplePos x="0" y="0"/>
                <wp:positionH relativeFrom="margin">
                  <wp:posOffset>3143911</wp:posOffset>
                </wp:positionH>
                <wp:positionV relativeFrom="paragraph">
                  <wp:posOffset>351116</wp:posOffset>
                </wp:positionV>
                <wp:extent cx="3040083" cy="1275560"/>
                <wp:effectExtent l="0" t="0" r="27305" b="20320"/>
                <wp:wrapNone/>
                <wp:docPr id="258" name="Rechteck 258"/>
                <wp:cNvGraphicFramePr/>
                <a:graphic xmlns:a="http://schemas.openxmlformats.org/drawingml/2006/main">
                  <a:graphicData uri="http://schemas.microsoft.com/office/word/2010/wordprocessingShape">
                    <wps:wsp>
                      <wps:cNvSpPr/>
                      <wps:spPr>
                        <a:xfrm>
                          <a:off x="0" y="0"/>
                          <a:ext cx="3040083" cy="1275560"/>
                        </a:xfrm>
                        <a:prstGeom prst="rect">
                          <a:avLst/>
                        </a:prstGeom>
                        <a:noFill/>
                        <a:ln w="635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F21A6" id="Rechteck 258" o:spid="_x0000_s1026" style="position:absolute;margin-left:247.55pt;margin-top:27.65pt;width:239.4pt;height:100.45pt;z-index:25163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" filled="f" strokecolor="red" strokeweight=".5pt">
                <v:textbox inset="2mm,2mm,2mm,2mm"/>
                <w10:wrap anchorx="margin"/>
              </v:rect>
            </w:pict>
          </mc:Fallback>
        </mc:AlternateContent>
      </w:r>
      <w:r w:rsidR="00486713" w:rsidRPr="00486713">
        <w:rPr>
          <w:noProof/>
          <w:lang w:val="fr"/>
        </w:rPr>
        <w:drawing>
          <wp:inline distT="0" distB="0" distL="0" distR="0" wp14:anchorId="37F6E078" wp14:editId="6BBAB4FA">
            <wp:extent cx="6299835" cy="1636395"/>
            <wp:effectExtent l="0" t="0" r="5715" b="1905"/>
            <wp:docPr id="91" name="Picture 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10;&#10;Description automatically generated"/>
                    <pic:cNvPicPr/>
                  </pic:nvPicPr>
                  <pic:blipFill>
                    <a:blip r:embed="rId95"/>
                    <a:stretch>
                      <a:fillRect/>
                    </a:stretch>
                  </pic:blipFill>
                  <pic:spPr>
                    <a:xfrm>
                      <a:off x="0" y="0"/>
                      <a:ext cx="6299835" cy="1636395"/>
                    </a:xfrm>
                    <a:prstGeom prst="rect">
                      <a:avLst/>
                    </a:prstGeom>
                  </pic:spPr>
                </pic:pic>
              </a:graphicData>
            </a:graphic>
          </wp:inline>
        </w:drawing>
      </w:r>
    </w:p>
    <w:p w14:paraId="529810ED" w14:textId="16357BAD" w:rsidR="00607A71" w:rsidRDefault="00607A71" w:rsidP="007F798D">
      <w:pPr>
        <w:tabs>
          <w:tab w:val="clear" w:pos="397"/>
          <w:tab w:val="clear" w:pos="794"/>
          <w:tab w:val="clear" w:pos="1191"/>
        </w:tabs>
        <w:spacing w:before="0" w:after="200" w:line="276" w:lineRule="auto"/>
        <w:contextualSpacing w:val="0"/>
        <w:jc w:val="both"/>
      </w:pPr>
      <w:r w:rsidRPr="00607A71">
        <w:rPr>
          <w:noProof/>
        </w:rPr>
        <w:drawing>
          <wp:inline distT="0" distB="0" distL="0" distR="0" wp14:anchorId="1CD65AB7" wp14:editId="3095568C">
            <wp:extent cx="6299835" cy="1977390"/>
            <wp:effectExtent l="0" t="0" r="5715" b="3810"/>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96"/>
                    <a:stretch>
                      <a:fillRect/>
                    </a:stretch>
                  </pic:blipFill>
                  <pic:spPr>
                    <a:xfrm>
                      <a:off x="0" y="0"/>
                      <a:ext cx="6299835" cy="1977390"/>
                    </a:xfrm>
                    <a:prstGeom prst="rect">
                      <a:avLst/>
                    </a:prstGeom>
                  </pic:spPr>
                </pic:pic>
              </a:graphicData>
            </a:graphic>
          </wp:inline>
        </w:drawing>
      </w:r>
    </w:p>
    <w:p w14:paraId="6BCF78C1" w14:textId="03EB9344" w:rsidR="003C63D0" w:rsidRPr="002749ED" w:rsidRDefault="005F650F" w:rsidP="0085673C">
      <w:pPr>
        <w:spacing w:line="360" w:lineRule="auto"/>
        <w:jc w:val="both"/>
        <w:rPr>
          <w:lang w:val="fr-FR"/>
        </w:rPr>
      </w:pPr>
      <w:r>
        <w:rPr>
          <w:noProof/>
          <w:lang w:val="fr"/>
        </w:rPr>
        <w:drawing>
          <wp:anchor distT="0" distB="0" distL="114300" distR="114300" simplePos="0" relativeHeight="251638871" behindDoc="0" locked="0" layoutInCell="1" allowOverlap="1" wp14:anchorId="10D12239" wp14:editId="1DED9561">
            <wp:simplePos x="0" y="0"/>
            <wp:positionH relativeFrom="margin">
              <wp:posOffset>4633595</wp:posOffset>
            </wp:positionH>
            <wp:positionV relativeFrom="paragraph">
              <wp:posOffset>202565</wp:posOffset>
            </wp:positionV>
            <wp:extent cx="280658" cy="195896"/>
            <wp:effectExtent l="0" t="0" r="5715" b="0"/>
            <wp:wrapNone/>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0658" cy="195896"/>
                    </a:xfrm>
                    <a:prstGeom prst="rect">
                      <a:avLst/>
                    </a:prstGeom>
                  </pic:spPr>
                </pic:pic>
              </a:graphicData>
            </a:graphic>
            <wp14:sizeRelH relativeFrom="margin">
              <wp14:pctWidth>0</wp14:pctWidth>
            </wp14:sizeRelH>
            <wp14:sizeRelV relativeFrom="margin">
              <wp14:pctHeight>0</wp14:pctHeight>
            </wp14:sizeRelV>
          </wp:anchor>
        </w:drawing>
      </w:r>
      <w:r w:rsidR="006D780C">
        <w:rPr>
          <w:lang w:val="fr"/>
        </w:rPr>
        <w:t xml:space="preserve">Pour créer une nouvelle demande de l’historique de </w:t>
      </w:r>
      <w:r w:rsidR="00950BB2">
        <w:rPr>
          <w:lang w:val="fr"/>
        </w:rPr>
        <w:t xml:space="preserve">révision </w:t>
      </w:r>
      <w:r w:rsidR="006D780C">
        <w:rPr>
          <w:lang w:val="fr"/>
        </w:rPr>
        <w:t xml:space="preserve"> à partir du </w:t>
      </w:r>
      <w:r w:rsidR="000928A0">
        <w:rPr>
          <w:lang w:val="fr"/>
        </w:rPr>
        <w:t xml:space="preserve">Carnet d’Entretien </w:t>
      </w:r>
      <w:r w:rsidR="006D780C">
        <w:rPr>
          <w:lang w:val="fr"/>
        </w:rPr>
        <w:t xml:space="preserve"> en ligne du constructeur du véhicule, cliquez sur le bouton</w:t>
      </w:r>
      <w:r w:rsidR="000643CD">
        <w:rPr>
          <w:b/>
          <w:bCs/>
          <w:lang w:val="fr"/>
        </w:rPr>
        <w:t xml:space="preserve"> « Nouvelle demande »</w:t>
      </w:r>
      <w:r w:rsidR="006D780C">
        <w:rPr>
          <w:lang w:val="fr"/>
        </w:rPr>
        <w:t>.</w:t>
      </w:r>
    </w:p>
    <w:p w14:paraId="121DFB85" w14:textId="6E9BDD16" w:rsidR="00F5661A" w:rsidRPr="002749ED" w:rsidRDefault="008252B2" w:rsidP="00F5661A">
      <w:pPr>
        <w:tabs>
          <w:tab w:val="clear" w:pos="397"/>
          <w:tab w:val="clear" w:pos="794"/>
          <w:tab w:val="clear" w:pos="1191"/>
        </w:tabs>
        <w:spacing w:before="0" w:after="200" w:line="360" w:lineRule="auto"/>
        <w:contextualSpacing w:val="0"/>
        <w:jc w:val="both"/>
        <w:rPr>
          <w:lang w:val="fr-FR"/>
        </w:rPr>
      </w:pPr>
      <w:r>
        <w:rPr>
          <w:noProof/>
          <w:lang w:val="fr"/>
        </w:rPr>
        <w:drawing>
          <wp:anchor distT="0" distB="0" distL="114300" distR="114300" simplePos="0" relativeHeight="251638872" behindDoc="0" locked="0" layoutInCell="1" allowOverlap="1" wp14:anchorId="2346D85D" wp14:editId="3E886FD9">
            <wp:simplePos x="0" y="0"/>
            <wp:positionH relativeFrom="column">
              <wp:posOffset>1157605</wp:posOffset>
            </wp:positionH>
            <wp:positionV relativeFrom="paragraph">
              <wp:posOffset>647700</wp:posOffset>
            </wp:positionV>
            <wp:extent cx="149179" cy="189865"/>
            <wp:effectExtent l="0" t="0" r="3810" b="635"/>
            <wp:wrapSquare wrapText="bothSides"/>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9179" cy="189865"/>
                    </a:xfrm>
                    <a:prstGeom prst="rect">
                      <a:avLst/>
                    </a:prstGeom>
                  </pic:spPr>
                </pic:pic>
              </a:graphicData>
            </a:graphic>
            <wp14:sizeRelH relativeFrom="margin">
              <wp14:pctWidth>0</wp14:pctWidth>
            </wp14:sizeRelH>
            <wp14:sizeRelV relativeFrom="margin">
              <wp14:pctHeight>0</wp14:pctHeight>
            </wp14:sizeRelV>
          </wp:anchor>
        </w:drawing>
      </w:r>
      <w:r w:rsidR="00F5661A" w:rsidRPr="00920149">
        <w:rPr>
          <w:lang w:val="fr"/>
        </w:rPr>
        <w:t xml:space="preserve">La procédure de demande d’historique d’entretien est la même pour tous les constructeurs automobiles. Après avoir demandé l’historique du service, il est dans le statut  « Données transmises (demandées) ». </w:t>
      </w:r>
      <w:r>
        <w:rPr>
          <w:lang w:val="fr"/>
        </w:rPr>
        <w:t xml:space="preserve"> </w:t>
      </w:r>
      <w:r w:rsidR="00F5661A">
        <w:rPr>
          <w:lang w:val="fr"/>
        </w:rPr>
        <w:t xml:space="preserve">Une fois que l’historique des </w:t>
      </w:r>
      <w:r w:rsidR="005F650F">
        <w:rPr>
          <w:lang w:val="fr"/>
        </w:rPr>
        <w:t xml:space="preserve">révisions </w:t>
      </w:r>
      <w:r w:rsidR="00F5661A">
        <w:rPr>
          <w:lang w:val="fr"/>
        </w:rPr>
        <w:t>a été fourni par TecRMI, vous pouvez le télécharger en cliquant sur l’icône de téléchargement .</w:t>
      </w:r>
    </w:p>
    <w:p w14:paraId="3E96825F" w14:textId="101FE51D" w:rsidR="0038680D" w:rsidRPr="002749ED" w:rsidRDefault="00023CFF" w:rsidP="00106E62">
      <w:pPr>
        <w:tabs>
          <w:tab w:val="clear" w:pos="397"/>
          <w:tab w:val="clear" w:pos="794"/>
          <w:tab w:val="clear" w:pos="1191"/>
        </w:tabs>
        <w:spacing w:before="0" w:after="200" w:line="276" w:lineRule="auto"/>
        <w:contextualSpacing w:val="0"/>
        <w:jc w:val="both"/>
        <w:rPr>
          <w:lang w:val="fr-FR"/>
        </w:rPr>
      </w:pPr>
      <w:r w:rsidRPr="00F5661A">
        <w:rPr>
          <w:noProof/>
          <w:highlight w:val="yellow"/>
          <w:lang w:val="fr"/>
        </w:rPr>
        <w:drawing>
          <wp:anchor distT="0" distB="0" distL="114300" distR="114300" simplePos="0" relativeHeight="251635742" behindDoc="0" locked="0" layoutInCell="1" allowOverlap="1" wp14:anchorId="2992369B" wp14:editId="07285904">
            <wp:simplePos x="0" y="0"/>
            <wp:positionH relativeFrom="column">
              <wp:posOffset>2226310</wp:posOffset>
            </wp:positionH>
            <wp:positionV relativeFrom="paragraph">
              <wp:posOffset>11784</wp:posOffset>
            </wp:positionV>
            <wp:extent cx="165443" cy="170815"/>
            <wp:effectExtent l="0" t="0" r="6350" b="635"/>
            <wp:wrapSquare wrapText="bothSides"/>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5443" cy="170815"/>
                    </a:xfrm>
                    <a:prstGeom prst="rect">
                      <a:avLst/>
                    </a:prstGeom>
                  </pic:spPr>
                </pic:pic>
              </a:graphicData>
            </a:graphic>
            <wp14:sizeRelH relativeFrom="margin">
              <wp14:pctWidth>0</wp14:pctWidth>
            </wp14:sizeRelH>
            <wp14:sizeRelV relativeFrom="margin">
              <wp14:pctHeight>0</wp14:pctHeight>
            </wp14:sizeRelV>
          </wp:anchor>
        </w:drawing>
      </w:r>
      <w:r w:rsidRPr="00023CFF">
        <w:rPr>
          <w:lang w:val="fr"/>
        </w:rPr>
        <w:t>Si un historique d’entretien a ce statut</w:t>
      </w:r>
      <w:r w:rsidR="008B1A14">
        <w:rPr>
          <w:lang w:val="fr"/>
        </w:rPr>
        <w:t xml:space="preserve"> </w:t>
      </w:r>
      <w:r w:rsidRPr="00023CFF">
        <w:rPr>
          <w:lang w:val="fr"/>
        </w:rPr>
        <w:t xml:space="preserve">, le véhicule n’a pas d’historique de </w:t>
      </w:r>
      <w:r w:rsidR="008B1A14">
        <w:rPr>
          <w:lang w:val="fr"/>
        </w:rPr>
        <w:t>révision</w:t>
      </w:r>
      <w:r w:rsidR="008B1A14" w:rsidRPr="00023CFF">
        <w:rPr>
          <w:lang w:val="fr"/>
        </w:rPr>
        <w:t xml:space="preserve"> </w:t>
      </w:r>
      <w:r w:rsidRPr="00023CFF">
        <w:rPr>
          <w:lang w:val="fr"/>
        </w:rPr>
        <w:t>en ligne ou aucune entrée n’y a encore été faite.</w:t>
      </w:r>
    </w:p>
    <w:p w14:paraId="177225C7" w14:textId="7A5DD82B" w:rsidR="001F49DA" w:rsidRPr="002749ED" w:rsidRDefault="0038680D" w:rsidP="00454B91">
      <w:pPr>
        <w:tabs>
          <w:tab w:val="clear" w:pos="397"/>
          <w:tab w:val="clear" w:pos="794"/>
          <w:tab w:val="clear" w:pos="1191"/>
        </w:tabs>
        <w:spacing w:before="0" w:after="200" w:line="360" w:lineRule="auto"/>
        <w:contextualSpacing w:val="0"/>
        <w:jc w:val="both"/>
        <w:rPr>
          <w:lang w:val="fr-FR"/>
        </w:rPr>
      </w:pPr>
      <w:r>
        <w:rPr>
          <w:lang w:val="fr"/>
        </w:rPr>
        <w:t xml:space="preserve">Une fois que </w:t>
      </w:r>
      <w:r w:rsidRPr="0038680D">
        <w:rPr>
          <w:lang w:val="fr"/>
        </w:rPr>
        <w:t xml:space="preserve">vous avez demandé l’historique d’entretien </w:t>
      </w:r>
      <w:r w:rsidR="009C4ACB">
        <w:rPr>
          <w:lang w:val="fr"/>
        </w:rPr>
        <w:t>(payant)</w:t>
      </w:r>
      <w:r w:rsidR="000263B8">
        <w:rPr>
          <w:lang w:val="fr"/>
        </w:rPr>
        <w:t>,</w:t>
      </w:r>
      <w:r w:rsidRPr="0038680D">
        <w:rPr>
          <w:lang w:val="fr"/>
        </w:rPr>
        <w:t xml:space="preserve"> vous pouvez soit revenir au tableau de bord, soit créer une nouvelle entrée de service en fonction des informations d’identification du véhicule saisies dans l’historique. Si vous choisissez la </w:t>
      </w:r>
      <w:r w:rsidR="00454B91">
        <w:rPr>
          <w:lang w:val="fr"/>
        </w:rPr>
        <w:t>dernière</w:t>
      </w:r>
      <w:r w:rsidRPr="0038680D">
        <w:rPr>
          <w:lang w:val="fr"/>
        </w:rPr>
        <w:t xml:space="preserve"> option, une nouvelle entrée avec le statut « Ouvert » apparaîtra dans le tableau de bord d’entrée de service pour lequel l’étape d’identification du véhicule a déjà été effectuée.</w:t>
      </w:r>
      <w:r w:rsidR="00454B91">
        <w:rPr>
          <w:lang w:val="fr"/>
        </w:rPr>
        <w:t xml:space="preserve"> </w:t>
      </w:r>
    </w:p>
    <w:p w14:paraId="56478123" w14:textId="3303AE7D" w:rsidR="00105EBD" w:rsidRDefault="00105EBD" w:rsidP="00454B91">
      <w:pPr>
        <w:tabs>
          <w:tab w:val="clear" w:pos="397"/>
          <w:tab w:val="clear" w:pos="794"/>
          <w:tab w:val="clear" w:pos="1191"/>
        </w:tabs>
        <w:spacing w:before="0" w:after="200" w:line="360" w:lineRule="auto"/>
        <w:contextualSpacing w:val="0"/>
        <w:jc w:val="both"/>
        <w:rPr>
          <w:lang w:val="fr-FR"/>
        </w:rPr>
      </w:pPr>
      <w:r w:rsidRPr="00F12698">
        <w:rPr>
          <w:noProof/>
          <w:lang w:val="fr"/>
        </w:rPr>
        <w:lastRenderedPageBreak/>
        <w:drawing>
          <wp:anchor distT="0" distB="0" distL="114300" distR="114300" simplePos="0" relativeHeight="251675785" behindDoc="0" locked="0" layoutInCell="1" allowOverlap="1" wp14:anchorId="1A73857D" wp14:editId="5876B1FB">
            <wp:simplePos x="0" y="0"/>
            <wp:positionH relativeFrom="margin">
              <wp:align>right</wp:align>
            </wp:positionH>
            <wp:positionV relativeFrom="paragraph">
              <wp:posOffset>-982980</wp:posOffset>
            </wp:positionV>
            <wp:extent cx="6299835" cy="2828290"/>
            <wp:effectExtent l="0" t="0" r="5715" b="0"/>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299835" cy="2828290"/>
                    </a:xfrm>
                    <a:prstGeom prst="rect">
                      <a:avLst/>
                    </a:prstGeom>
                  </pic:spPr>
                </pic:pic>
              </a:graphicData>
            </a:graphic>
          </wp:anchor>
        </w:drawing>
      </w:r>
      <w:r w:rsidR="00D71FA5" w:rsidRPr="002749ED">
        <w:rPr>
          <w:lang w:val="fr-FR"/>
        </w:rPr>
        <w:br w:type="page"/>
      </w:r>
    </w:p>
    <w:p w14:paraId="2F49D1B2" w14:textId="3775C4E3" w:rsidR="00105EBD" w:rsidRDefault="00105EBD" w:rsidP="00454B91">
      <w:pPr>
        <w:tabs>
          <w:tab w:val="clear" w:pos="397"/>
          <w:tab w:val="clear" w:pos="794"/>
          <w:tab w:val="clear" w:pos="1191"/>
        </w:tabs>
        <w:spacing w:before="0" w:after="200" w:line="360" w:lineRule="auto"/>
        <w:contextualSpacing w:val="0"/>
        <w:jc w:val="both"/>
        <w:rPr>
          <w:lang w:val="fr-FR"/>
        </w:rPr>
      </w:pPr>
      <w:r w:rsidRPr="00105EBD">
        <w:rPr>
          <w:noProof/>
          <w:lang w:val="fr-FR"/>
        </w:rPr>
        <w:lastRenderedPageBreak/>
        <w:drawing>
          <wp:inline distT="0" distB="0" distL="0" distR="0" wp14:anchorId="3C0F08DD" wp14:editId="3695A1E3">
            <wp:extent cx="6299835" cy="3029585"/>
            <wp:effectExtent l="0" t="0" r="571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99835" cy="3029585"/>
                    </a:xfrm>
                    <a:prstGeom prst="rect">
                      <a:avLst/>
                    </a:prstGeom>
                  </pic:spPr>
                </pic:pic>
              </a:graphicData>
            </a:graphic>
          </wp:inline>
        </w:drawing>
      </w:r>
    </w:p>
    <w:p w14:paraId="05A556E8" w14:textId="77777777" w:rsidR="00105EBD" w:rsidRPr="002749ED" w:rsidRDefault="00105EBD" w:rsidP="00454B91">
      <w:pPr>
        <w:tabs>
          <w:tab w:val="clear" w:pos="397"/>
          <w:tab w:val="clear" w:pos="794"/>
          <w:tab w:val="clear" w:pos="1191"/>
        </w:tabs>
        <w:spacing w:before="0" w:after="200" w:line="360" w:lineRule="auto"/>
        <w:contextualSpacing w:val="0"/>
        <w:jc w:val="both"/>
        <w:rPr>
          <w:lang w:val="fr-FR"/>
        </w:rPr>
      </w:pPr>
    </w:p>
    <w:p w14:paraId="184A23C1" w14:textId="77777777" w:rsidR="0065112F" w:rsidRDefault="0065112F" w:rsidP="0065112F">
      <w:pPr>
        <w:pStyle w:val="berschrift2"/>
      </w:pPr>
      <w:bookmarkStart w:id="63" w:name="_Toc83705802"/>
      <w:bookmarkStart w:id="64" w:name="_Toc115782321"/>
      <w:r>
        <w:rPr>
          <w:lang w:val="fr"/>
        </w:rPr>
        <w:t>Gestion des utilisateurs</w:t>
      </w:r>
      <w:bookmarkEnd w:id="63"/>
      <w:bookmarkEnd w:id="64"/>
    </w:p>
    <w:p w14:paraId="1AC47E52" w14:textId="77777777" w:rsidR="00106E62" w:rsidRPr="002749ED" w:rsidRDefault="00106E62" w:rsidP="00106E62">
      <w:pPr>
        <w:rPr>
          <w:lang w:val="fr-FR"/>
        </w:rPr>
      </w:pPr>
      <w:r>
        <w:rPr>
          <w:lang w:val="fr"/>
        </w:rPr>
        <w:t>En cliquant sur votre nom d’utilisateur, vous serez redirigé vers Gestion des utilisateurs.</w:t>
      </w:r>
    </w:p>
    <w:p w14:paraId="11ABE317" w14:textId="77777777" w:rsidR="0065112F" w:rsidRPr="002749ED" w:rsidRDefault="0065112F" w:rsidP="0065112F">
      <w:pPr>
        <w:rPr>
          <w:lang w:val="fr-FR"/>
        </w:rPr>
      </w:pPr>
    </w:p>
    <w:p w14:paraId="0A33A5FA" w14:textId="25704102" w:rsidR="0065112F" w:rsidRDefault="0065112F" w:rsidP="0065112F">
      <w:pPr>
        <w:jc w:val="center"/>
      </w:pPr>
      <w:r>
        <w:rPr>
          <w:noProof/>
          <w:lang w:val="fr"/>
        </w:rPr>
        <mc:AlternateContent>
          <mc:Choice Requires="wps">
            <w:drawing>
              <wp:anchor distT="0" distB="0" distL="114300" distR="114300" simplePos="0" relativeHeight="251635714" behindDoc="0" locked="0" layoutInCell="1" allowOverlap="1" wp14:anchorId="7A731945" wp14:editId="6B5EEA9A">
                <wp:simplePos x="0" y="0"/>
                <wp:positionH relativeFrom="column">
                  <wp:posOffset>5522348</wp:posOffset>
                </wp:positionH>
                <wp:positionV relativeFrom="paragraph">
                  <wp:posOffset>42545</wp:posOffset>
                </wp:positionV>
                <wp:extent cx="307893" cy="180907"/>
                <wp:effectExtent l="0" t="0" r="16510" b="10160"/>
                <wp:wrapNone/>
                <wp:docPr id="90" name="Rechteck 90"/>
                <wp:cNvGraphicFramePr/>
                <a:graphic xmlns:a="http://schemas.openxmlformats.org/drawingml/2006/main">
                  <a:graphicData uri="http://schemas.microsoft.com/office/word/2010/wordprocessingShape">
                    <wps:wsp>
                      <wps:cNvSpPr/>
                      <wps:spPr>
                        <a:xfrm>
                          <a:off x="0" y="0"/>
                          <a:ext cx="307893" cy="180907"/>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526C3" id="Rechteck 90" o:spid="_x0000_s1026" style="position:absolute;margin-left:434.85pt;margin-top:3.35pt;width:24.25pt;height:14.25pt;z-index:251635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" filled="f" strokecolor="red" strokeweight="1pt">
                <v:textbox inset="2mm,2mm,2mm,2mm"/>
              </v:rect>
            </w:pict>
          </mc:Fallback>
        </mc:AlternateContent>
      </w:r>
      <w:r w:rsidR="007C4802">
        <w:rPr>
          <w:noProof/>
          <w:lang w:val="fr"/>
        </w:rPr>
        <w:drawing>
          <wp:inline distT="0" distB="0" distL="0" distR="0" wp14:anchorId="5A1B3810" wp14:editId="309A06EC">
            <wp:extent cx="6299835" cy="1648460"/>
            <wp:effectExtent l="0" t="0" r="5715" b="8890"/>
            <wp:docPr id="109" name="Picture 10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website&#10;&#10;Description automatically generated"/>
                    <pic:cNvPicPr>
                      <a:picLocks noChangeAspect="1"/>
                    </pic:cNvPicPr>
                  </pic:nvPicPr>
                  <pic:blipFill>
                    <a:blip r:embed="rId102"/>
                    <a:stretch>
                      <a:fillRect/>
                    </a:stretch>
                  </pic:blipFill>
                  <pic:spPr>
                    <a:xfrm>
                      <a:off x="0" y="0"/>
                      <a:ext cx="6299835" cy="1648460"/>
                    </a:xfrm>
                    <a:prstGeom prst="rect">
                      <a:avLst/>
                    </a:prstGeom>
                  </pic:spPr>
                </pic:pic>
              </a:graphicData>
            </a:graphic>
          </wp:inline>
        </w:drawing>
      </w:r>
    </w:p>
    <w:p w14:paraId="5E7A9E66" w14:textId="211BA37F" w:rsidR="00105EBD" w:rsidRDefault="00105EBD" w:rsidP="00105EBD"/>
    <w:p w14:paraId="3C5BFCF4" w14:textId="164EB0EE" w:rsidR="00105EBD" w:rsidRDefault="00105EBD" w:rsidP="00105EBD">
      <w:r w:rsidRPr="00105EBD">
        <w:rPr>
          <w:noProof/>
        </w:rPr>
        <w:lastRenderedPageBreak/>
        <w:drawing>
          <wp:inline distT="0" distB="0" distL="0" distR="0" wp14:anchorId="63E64804" wp14:editId="0313097D">
            <wp:extent cx="6299835" cy="1744980"/>
            <wp:effectExtent l="0" t="0" r="5715" b="7620"/>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3"/>
                    <a:stretch>
                      <a:fillRect/>
                    </a:stretch>
                  </pic:blipFill>
                  <pic:spPr>
                    <a:xfrm>
                      <a:off x="0" y="0"/>
                      <a:ext cx="6299835" cy="1744980"/>
                    </a:xfrm>
                    <a:prstGeom prst="rect">
                      <a:avLst/>
                    </a:prstGeom>
                  </pic:spPr>
                </pic:pic>
              </a:graphicData>
            </a:graphic>
          </wp:inline>
        </w:drawing>
      </w:r>
    </w:p>
    <w:p w14:paraId="1A8CE4B3" w14:textId="788D44EA" w:rsidR="0065112F" w:rsidRDefault="007C4802" w:rsidP="0065112F">
      <w:pPr>
        <w:pStyle w:val="berschrift3"/>
      </w:pPr>
      <w:bookmarkStart w:id="65" w:name="_Toc115782322"/>
      <w:r>
        <w:rPr>
          <w:lang w:val="fr"/>
        </w:rPr>
        <w:t>Fonctions de gestion des utilisateurs</w:t>
      </w:r>
      <w:bookmarkEnd w:id="65"/>
    </w:p>
    <w:p w14:paraId="7CFA5E0C" w14:textId="7D75674D" w:rsidR="0065112F" w:rsidRPr="00A05F33" w:rsidRDefault="0086657E" w:rsidP="00A708F6">
      <w:pPr>
        <w:spacing w:line="360" w:lineRule="auto"/>
        <w:rPr>
          <w:b/>
        </w:rPr>
      </w:pPr>
      <w:r>
        <w:rPr>
          <w:b/>
          <w:bCs/>
          <w:lang w:val="fr"/>
        </w:rPr>
        <w:br/>
      </w:r>
      <w:proofErr w:type="spellStart"/>
      <w:r w:rsidR="0065112F" w:rsidRPr="00A05F33">
        <w:rPr>
          <w:b/>
          <w:lang w:val="fr"/>
        </w:rPr>
        <w:t>Org</w:t>
      </w:r>
      <w:proofErr w:type="spellEnd"/>
      <w:r w:rsidR="0065112F" w:rsidRPr="00A05F33">
        <w:rPr>
          <w:b/>
          <w:lang w:val="fr"/>
        </w:rPr>
        <w:t>-Admin</w:t>
      </w:r>
    </w:p>
    <w:p w14:paraId="73C1AF75" w14:textId="485AA582" w:rsidR="00276516" w:rsidRPr="002749ED" w:rsidRDefault="00993C39" w:rsidP="00276516">
      <w:pPr>
        <w:spacing w:line="360" w:lineRule="auto"/>
        <w:jc w:val="both"/>
        <w:rPr>
          <w:bCs/>
          <w:lang w:val="fr-FR"/>
        </w:rPr>
      </w:pPr>
      <w:r w:rsidRPr="00993C39">
        <w:rPr>
          <w:bCs/>
          <w:lang w:val="fr"/>
        </w:rPr>
        <w:t>L’</w:t>
      </w:r>
      <w:proofErr w:type="spellStart"/>
      <w:r w:rsidRPr="00993C39">
        <w:rPr>
          <w:bCs/>
          <w:lang w:val="fr"/>
        </w:rPr>
        <w:t>Org</w:t>
      </w:r>
      <w:proofErr w:type="spellEnd"/>
      <w:r w:rsidRPr="00993C39">
        <w:rPr>
          <w:bCs/>
          <w:lang w:val="fr"/>
        </w:rPr>
        <w:t xml:space="preserve">-Admin est l’administrateur de l’organisation. Il peut créer des utilisateurs et demander la création ou la modification de branches. De plus, il a la possibilité de voir toutes les entrées dans chaque </w:t>
      </w:r>
      <w:r w:rsidR="009354A4">
        <w:rPr>
          <w:bCs/>
          <w:lang w:val="fr"/>
        </w:rPr>
        <w:t>succursale</w:t>
      </w:r>
      <w:r w:rsidR="009354A4" w:rsidRPr="00993C39">
        <w:rPr>
          <w:bCs/>
          <w:lang w:val="fr"/>
        </w:rPr>
        <w:t xml:space="preserve"> </w:t>
      </w:r>
      <w:r w:rsidRPr="00993C39">
        <w:rPr>
          <w:bCs/>
          <w:lang w:val="fr"/>
        </w:rPr>
        <w:t>et de faire les entrées lui-même.</w:t>
      </w:r>
    </w:p>
    <w:p w14:paraId="3A2382E3" w14:textId="1317AB41" w:rsidR="0065112F" w:rsidRPr="002749ED" w:rsidRDefault="0086657E" w:rsidP="00276516">
      <w:pPr>
        <w:spacing w:line="360" w:lineRule="auto"/>
        <w:jc w:val="both"/>
        <w:rPr>
          <w:lang w:val="fr-FR"/>
        </w:rPr>
      </w:pPr>
      <w:r w:rsidRPr="00993C39">
        <w:rPr>
          <w:b/>
          <w:bCs/>
          <w:lang w:val="fr"/>
        </w:rPr>
        <w:br/>
      </w:r>
      <w:r w:rsidR="0065112F" w:rsidRPr="00607F33">
        <w:rPr>
          <w:b/>
          <w:lang w:val="fr"/>
        </w:rPr>
        <w:t>Atelier-Admin</w:t>
      </w:r>
    </w:p>
    <w:p w14:paraId="48C55463" w14:textId="241D550C" w:rsidR="00607F33" w:rsidRPr="002749ED" w:rsidRDefault="00607F33" w:rsidP="00607F33">
      <w:pPr>
        <w:spacing w:line="360" w:lineRule="auto"/>
        <w:jc w:val="both"/>
        <w:rPr>
          <w:lang w:val="fr-FR"/>
        </w:rPr>
      </w:pPr>
      <w:r>
        <w:rPr>
          <w:lang w:val="fr"/>
        </w:rPr>
        <w:t xml:space="preserve">L’administrateur de l’atelier est généralement le gestionnaire d’une succursale ou d’un superviseur d’atelier. Il peut ajouter de nouveaux utilisateurs à sa propre </w:t>
      </w:r>
      <w:r w:rsidR="00447E60">
        <w:rPr>
          <w:lang w:val="fr"/>
        </w:rPr>
        <w:t>ent</w:t>
      </w:r>
      <w:r w:rsidR="009354A4">
        <w:rPr>
          <w:lang w:val="fr"/>
        </w:rPr>
        <w:t>reprise</w:t>
      </w:r>
      <w:r>
        <w:rPr>
          <w:lang w:val="fr"/>
        </w:rPr>
        <w:t xml:space="preserve">. Il voit également toutes les entrées de sa </w:t>
      </w:r>
      <w:r w:rsidR="009354A4">
        <w:rPr>
          <w:lang w:val="fr"/>
        </w:rPr>
        <w:t xml:space="preserve">entreprise </w:t>
      </w:r>
      <w:r>
        <w:rPr>
          <w:lang w:val="fr"/>
        </w:rPr>
        <w:t>et peut les modifier ou créer de nouvelles entrées.</w:t>
      </w:r>
    </w:p>
    <w:p w14:paraId="3F5400B6" w14:textId="4B0CC5EC" w:rsidR="001377FE" w:rsidRPr="002749ED" w:rsidRDefault="0086657E" w:rsidP="001377FE">
      <w:pPr>
        <w:spacing w:line="360" w:lineRule="auto"/>
        <w:rPr>
          <w:b/>
          <w:lang w:val="fr-FR"/>
        </w:rPr>
      </w:pPr>
      <w:r w:rsidRPr="00607F33">
        <w:rPr>
          <w:b/>
          <w:bCs/>
          <w:lang w:val="fr"/>
        </w:rPr>
        <w:br/>
      </w:r>
      <w:r w:rsidR="001377FE">
        <w:rPr>
          <w:b/>
          <w:lang w:val="fr"/>
        </w:rPr>
        <w:t>Atelier-Employé</w:t>
      </w:r>
    </w:p>
    <w:p w14:paraId="14AC0B5B" w14:textId="2B2318D9" w:rsidR="001377FE" w:rsidRPr="002749ED" w:rsidRDefault="001377FE" w:rsidP="001377FE">
      <w:pPr>
        <w:spacing w:line="360" w:lineRule="auto"/>
        <w:jc w:val="both"/>
        <w:rPr>
          <w:lang w:val="fr-FR"/>
        </w:rPr>
      </w:pPr>
      <w:r>
        <w:rPr>
          <w:lang w:val="fr"/>
        </w:rPr>
        <w:t>L’employé de l’atelier est un utilisateur destiné uniquement à la création et à la demande d’entrées attribuées à s</w:t>
      </w:r>
      <w:r w:rsidR="009354A4">
        <w:rPr>
          <w:lang w:val="fr"/>
        </w:rPr>
        <w:t xml:space="preserve">on </w:t>
      </w:r>
      <w:proofErr w:type="spellStart"/>
      <w:r w:rsidR="009354A4">
        <w:rPr>
          <w:lang w:val="fr"/>
        </w:rPr>
        <w:t>entrerprise</w:t>
      </w:r>
      <w:proofErr w:type="spellEnd"/>
      <w:r>
        <w:rPr>
          <w:lang w:val="fr"/>
        </w:rPr>
        <w:t>.</w:t>
      </w:r>
    </w:p>
    <w:p w14:paraId="040FE8B2" w14:textId="273C4F3E" w:rsidR="0065112F" w:rsidRPr="002749ED" w:rsidRDefault="0065112F" w:rsidP="001377FE">
      <w:pPr>
        <w:spacing w:line="360" w:lineRule="auto"/>
        <w:rPr>
          <w:lang w:val="fr-FR"/>
        </w:rPr>
      </w:pPr>
    </w:p>
    <w:p w14:paraId="59288A72" w14:textId="39AC8EEA" w:rsidR="0065112F" w:rsidRPr="002749ED" w:rsidRDefault="0065112F" w:rsidP="0065112F">
      <w:pPr>
        <w:spacing w:line="360" w:lineRule="auto"/>
        <w:rPr>
          <w:lang w:val="fr-FR"/>
        </w:rPr>
      </w:pPr>
    </w:p>
    <w:p w14:paraId="2BF37DDA" w14:textId="4CE9D9FE" w:rsidR="0065112F" w:rsidRPr="002749ED" w:rsidRDefault="0065112F" w:rsidP="0065112F">
      <w:pPr>
        <w:spacing w:line="360" w:lineRule="auto"/>
        <w:rPr>
          <w:lang w:val="fr-FR"/>
        </w:rPr>
      </w:pPr>
    </w:p>
    <w:p w14:paraId="51762819" w14:textId="77777777" w:rsidR="0065112F" w:rsidRPr="002749ED" w:rsidRDefault="0065112F" w:rsidP="0065112F">
      <w:pPr>
        <w:spacing w:line="360" w:lineRule="auto"/>
        <w:rPr>
          <w:lang w:val="fr-FR"/>
        </w:rPr>
      </w:pPr>
    </w:p>
    <w:p w14:paraId="254463A0" w14:textId="78758043" w:rsidR="0081507E" w:rsidRPr="002749ED" w:rsidRDefault="0081507E" w:rsidP="0065112F">
      <w:pPr>
        <w:spacing w:line="360" w:lineRule="auto"/>
        <w:rPr>
          <w:lang w:val="fr-FR"/>
        </w:rPr>
      </w:pPr>
    </w:p>
    <w:p w14:paraId="4EC681DA" w14:textId="08C33DCC" w:rsidR="00C4637A" w:rsidRPr="002749ED" w:rsidRDefault="00C4637A" w:rsidP="0065112F">
      <w:pPr>
        <w:spacing w:line="360" w:lineRule="auto"/>
        <w:rPr>
          <w:lang w:val="fr-FR"/>
        </w:rPr>
      </w:pPr>
    </w:p>
    <w:p w14:paraId="60CFD790" w14:textId="46ACD1E9" w:rsidR="00C4637A" w:rsidRPr="002749ED" w:rsidRDefault="00C4637A" w:rsidP="0065112F">
      <w:pPr>
        <w:spacing w:line="360" w:lineRule="auto"/>
        <w:rPr>
          <w:lang w:val="fr-FR"/>
        </w:rPr>
      </w:pPr>
    </w:p>
    <w:p w14:paraId="6EFDB0E2" w14:textId="022D5A3D" w:rsidR="00C4637A" w:rsidRPr="002749ED" w:rsidRDefault="00C4637A" w:rsidP="0065112F">
      <w:pPr>
        <w:spacing w:line="360" w:lineRule="auto"/>
        <w:rPr>
          <w:lang w:val="fr-FR"/>
        </w:rPr>
      </w:pPr>
    </w:p>
    <w:p w14:paraId="78CD6F91" w14:textId="310C2D2A" w:rsidR="0065112F" w:rsidRPr="0094032A" w:rsidRDefault="0081507E" w:rsidP="0065112F">
      <w:pPr>
        <w:pStyle w:val="berschrift3"/>
        <w:rPr>
          <w:lang w:val="fr-FR"/>
        </w:rPr>
      </w:pPr>
      <w:bookmarkStart w:id="66" w:name="_Toc115782323"/>
      <w:r w:rsidRPr="0081507E">
        <w:rPr>
          <w:lang w:val="fr"/>
        </w:rPr>
        <w:lastRenderedPageBreak/>
        <w:t>Fonctionnement d</w:t>
      </w:r>
      <w:r w:rsidR="003F649C">
        <w:rPr>
          <w:lang w:val="fr"/>
        </w:rPr>
        <w:t xml:space="preserve">u </w:t>
      </w:r>
      <w:r w:rsidR="00F10B0E">
        <w:rPr>
          <w:lang w:val="fr"/>
        </w:rPr>
        <w:t>paramétrage</w:t>
      </w:r>
      <w:r>
        <w:rPr>
          <w:lang w:val="fr"/>
        </w:rPr>
        <w:t xml:space="preserve"> de l’utilisateur</w:t>
      </w:r>
      <w:bookmarkEnd w:id="66"/>
    </w:p>
    <w:p w14:paraId="54384435" w14:textId="070A6CD8" w:rsidR="00FE2C01" w:rsidRPr="002749ED" w:rsidRDefault="00FE2C01" w:rsidP="00FE2C01">
      <w:pPr>
        <w:spacing w:line="360" w:lineRule="auto"/>
        <w:jc w:val="both"/>
        <w:rPr>
          <w:lang w:val="fr-FR"/>
        </w:rPr>
      </w:pPr>
      <w:bookmarkStart w:id="67" w:name="_Toc83705805"/>
      <w:r>
        <w:rPr>
          <w:lang w:val="fr"/>
        </w:rPr>
        <w:t>Selon le rôle de l’utilisateur, il peut y avoir plus ou moins de contrôles dans la barre de navigation de gauche. En cliquant sur un panneau, vous accédez à la page correspondante.</w:t>
      </w:r>
    </w:p>
    <w:p w14:paraId="33AED9DD" w14:textId="4F8F299B" w:rsidR="0065112F" w:rsidRDefault="00FE2C01" w:rsidP="0065112F">
      <w:pPr>
        <w:pStyle w:val="berschrift4"/>
      </w:pPr>
      <w:bookmarkStart w:id="68" w:name="_Toc115782324"/>
      <w:bookmarkEnd w:id="67"/>
      <w:r>
        <w:rPr>
          <w:lang w:val="fr"/>
        </w:rPr>
        <w:t>Mon compte</w:t>
      </w:r>
      <w:bookmarkEnd w:id="68"/>
    </w:p>
    <w:p w14:paraId="232BF8C1" w14:textId="4AA3E069" w:rsidR="00FE2C01" w:rsidRPr="002749ED" w:rsidRDefault="00FE2C01" w:rsidP="00FE2C01">
      <w:pPr>
        <w:spacing w:line="360" w:lineRule="auto"/>
        <w:jc w:val="both"/>
        <w:rPr>
          <w:lang w:val="fr-FR"/>
        </w:rPr>
      </w:pPr>
      <w:r>
        <w:rPr>
          <w:lang w:val="fr"/>
        </w:rPr>
        <w:t>Dans la section « Informations sur le compte », les données utilisateur peuvent être consultées. Plus bas, la langue du système peut être modifiée sous « Paramètres de langue et de pays ». Il n’est  pas possible de modifier le paramètre De pays.</w:t>
      </w:r>
    </w:p>
    <w:p w14:paraId="48FF51F2" w14:textId="531DE86A" w:rsidR="0065112F" w:rsidRPr="002749ED" w:rsidRDefault="00C67F66" w:rsidP="00FE2C01">
      <w:pPr>
        <w:spacing w:line="360" w:lineRule="auto"/>
        <w:jc w:val="both"/>
        <w:rPr>
          <w:lang w:val="fr-FR"/>
        </w:rPr>
      </w:pPr>
      <w:r>
        <w:rPr>
          <w:noProof/>
          <w:lang w:val="fr"/>
        </w:rPr>
        <mc:AlternateContent>
          <mc:Choice Requires="wpg">
            <w:drawing>
              <wp:anchor distT="0" distB="0" distL="114300" distR="114300" simplePos="0" relativeHeight="251680905" behindDoc="0" locked="0" layoutInCell="1" allowOverlap="1" wp14:anchorId="720F1046" wp14:editId="198A1C38">
                <wp:simplePos x="0" y="0"/>
                <wp:positionH relativeFrom="column">
                  <wp:posOffset>38845</wp:posOffset>
                </wp:positionH>
                <wp:positionV relativeFrom="paragraph">
                  <wp:posOffset>4224</wp:posOffset>
                </wp:positionV>
                <wp:extent cx="6299835" cy="3414395"/>
                <wp:effectExtent l="0" t="0" r="5715" b="0"/>
                <wp:wrapNone/>
                <wp:docPr id="36" name="Group 36"/>
                <wp:cNvGraphicFramePr/>
                <a:graphic xmlns:a="http://schemas.openxmlformats.org/drawingml/2006/main">
                  <a:graphicData uri="http://schemas.microsoft.com/office/word/2010/wordprocessingGroup">
                    <wpg:wgp>
                      <wpg:cNvGrpSpPr/>
                      <wpg:grpSpPr>
                        <a:xfrm>
                          <a:off x="0" y="0"/>
                          <a:ext cx="6299835" cy="3414395"/>
                          <a:chOff x="0" y="0"/>
                          <a:chExt cx="6299835" cy="3414395"/>
                        </a:xfrm>
                      </wpg:grpSpPr>
                      <pic:pic xmlns:pic="http://schemas.openxmlformats.org/drawingml/2006/picture">
                        <pic:nvPicPr>
                          <pic:cNvPr id="110" name="Picture 110" descr="Graphical user interface, text, application, email&#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99835" cy="3414395"/>
                          </a:xfrm>
                          <a:prstGeom prst="rect">
                            <a:avLst/>
                          </a:prstGeom>
                        </pic:spPr>
                      </pic:pic>
                      <wps:wsp>
                        <wps:cNvPr id="32" name="Rectangle 32"/>
                        <wps:cNvSpPr/>
                        <wps:spPr>
                          <a:xfrm>
                            <a:off x="3546282" y="1343771"/>
                            <a:ext cx="1272209" cy="254441"/>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35" name="Rectangle 35"/>
                        <wps:cNvSpPr/>
                        <wps:spPr>
                          <a:xfrm>
                            <a:off x="3705308" y="1630018"/>
                            <a:ext cx="1272209" cy="254441"/>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73107C05" id="Group 36" o:spid="_x0000_s1026" style="position:absolute;margin-left:3.05pt;margin-top:.35pt;width:496.05pt;height:268.85pt;z-index:251680905" coordsize="62998,34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">
                <v:shape id="Picture 110" o:spid="_x0000_s1027" type="#_x0000_t75" alt="Graphical user interface, text, application, email&#10;&#10;Description automatically generated" style="position:absolute;width:62998;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">
                  <v:imagedata r:id="rId105" o:title="Graphical user interface, text, application, email&#10;&#10;Description automatically generated"/>
                </v:shape>
                <v:rect id="Rectangle 32" o:spid="_x0000_s1028" style="position:absolute;left:35462;top:13437;width:12722;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" fillcolor="white [3212]" strokecolor="white [3212]" strokeweight=".5pt">
                  <v:textbox inset="2mm,2mm,2mm,2mm"/>
                </v:rect>
                <v:rect id="Rectangle 35" o:spid="_x0000_s1029" style="position:absolute;left:37053;top:16300;width:12722;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" fillcolor="white [3212]" strokecolor="white [3212]" strokeweight=".5pt">
                  <v:textbox inset="2mm,2mm,2mm,2mm"/>
                </v:rect>
              </v:group>
            </w:pict>
          </mc:Fallback>
        </mc:AlternateContent>
      </w:r>
    </w:p>
    <w:p w14:paraId="05F788BC" w14:textId="0CFEB4BE" w:rsidR="0065112F" w:rsidRPr="002749ED" w:rsidRDefault="0065112F" w:rsidP="0065112F">
      <w:pPr>
        <w:spacing w:line="360" w:lineRule="auto"/>
        <w:jc w:val="both"/>
        <w:rPr>
          <w:lang w:val="fr-FR"/>
        </w:rPr>
      </w:pPr>
    </w:p>
    <w:p w14:paraId="150FC01F" w14:textId="1D9EBE1F" w:rsidR="0065112F" w:rsidRPr="002749ED" w:rsidRDefault="0065112F" w:rsidP="00907F07">
      <w:pPr>
        <w:rPr>
          <w:lang w:val="fr-FR"/>
        </w:rPr>
      </w:pPr>
    </w:p>
    <w:p w14:paraId="507D3BF3" w14:textId="57E29679" w:rsidR="0065112F" w:rsidRPr="002749ED" w:rsidRDefault="0065112F" w:rsidP="00907F07">
      <w:pPr>
        <w:rPr>
          <w:lang w:val="fr-FR"/>
        </w:rPr>
      </w:pPr>
    </w:p>
    <w:p w14:paraId="3E9F8186" w14:textId="28F3C69F" w:rsidR="00C67F66" w:rsidRPr="002749ED" w:rsidRDefault="00C67F66" w:rsidP="00907F07">
      <w:pPr>
        <w:rPr>
          <w:lang w:val="fr-FR"/>
        </w:rPr>
      </w:pPr>
    </w:p>
    <w:p w14:paraId="04E78A5F" w14:textId="1A096C6D" w:rsidR="00C67F66" w:rsidRPr="002749ED" w:rsidRDefault="00C67F66" w:rsidP="00907F07">
      <w:pPr>
        <w:rPr>
          <w:lang w:val="fr-FR"/>
        </w:rPr>
      </w:pPr>
    </w:p>
    <w:p w14:paraId="36AC8B5B" w14:textId="174DF9BC" w:rsidR="00C67F66" w:rsidRPr="002749ED" w:rsidRDefault="00C67F66" w:rsidP="00907F07">
      <w:pPr>
        <w:rPr>
          <w:lang w:val="fr-FR"/>
        </w:rPr>
      </w:pPr>
    </w:p>
    <w:p w14:paraId="65A50B5D" w14:textId="070502EE" w:rsidR="00C67F66" w:rsidRPr="002749ED" w:rsidRDefault="00C67F66" w:rsidP="00907F07">
      <w:pPr>
        <w:rPr>
          <w:lang w:val="fr-FR"/>
        </w:rPr>
      </w:pPr>
    </w:p>
    <w:p w14:paraId="4F837915" w14:textId="6610D45E" w:rsidR="00C67F66" w:rsidRPr="002749ED" w:rsidRDefault="00C67F66" w:rsidP="00907F07">
      <w:pPr>
        <w:rPr>
          <w:lang w:val="fr-FR"/>
        </w:rPr>
      </w:pPr>
    </w:p>
    <w:p w14:paraId="169962C9" w14:textId="5EC63EAA" w:rsidR="00C67F66" w:rsidRPr="002749ED" w:rsidRDefault="00C67F66" w:rsidP="00907F07">
      <w:pPr>
        <w:rPr>
          <w:lang w:val="fr-FR"/>
        </w:rPr>
      </w:pPr>
    </w:p>
    <w:p w14:paraId="6E62EFA7" w14:textId="6490DE4A" w:rsidR="00C67F66" w:rsidRPr="002749ED" w:rsidRDefault="00C67F66" w:rsidP="00907F07">
      <w:pPr>
        <w:rPr>
          <w:lang w:val="fr-FR"/>
        </w:rPr>
      </w:pPr>
    </w:p>
    <w:p w14:paraId="24ACAA35" w14:textId="0F0A6742" w:rsidR="00C67F66" w:rsidRPr="002749ED" w:rsidRDefault="00C67F66" w:rsidP="00907F07">
      <w:pPr>
        <w:rPr>
          <w:lang w:val="fr-FR"/>
        </w:rPr>
      </w:pPr>
    </w:p>
    <w:p w14:paraId="1D2804B4" w14:textId="4C2806F7" w:rsidR="00C67F66" w:rsidRPr="002749ED" w:rsidRDefault="00C67F66" w:rsidP="00907F07">
      <w:pPr>
        <w:rPr>
          <w:lang w:val="fr-FR"/>
        </w:rPr>
      </w:pPr>
    </w:p>
    <w:p w14:paraId="48DA86AC" w14:textId="77777777" w:rsidR="00C67F66" w:rsidRPr="002749ED" w:rsidRDefault="00C67F66" w:rsidP="00907F07">
      <w:pPr>
        <w:rPr>
          <w:lang w:val="fr-FR"/>
        </w:rPr>
      </w:pPr>
    </w:p>
    <w:p w14:paraId="001DC3F9" w14:textId="1489BB2A" w:rsidR="0065112F" w:rsidRPr="002749ED" w:rsidRDefault="0065112F" w:rsidP="00907F07">
      <w:pPr>
        <w:rPr>
          <w:lang w:val="fr-FR"/>
        </w:rPr>
      </w:pPr>
    </w:p>
    <w:p w14:paraId="767350E0" w14:textId="40F288D5" w:rsidR="0065112F" w:rsidRPr="002749ED" w:rsidRDefault="0065112F" w:rsidP="00907F07">
      <w:pPr>
        <w:rPr>
          <w:lang w:val="fr-FR"/>
        </w:rPr>
      </w:pPr>
    </w:p>
    <w:p w14:paraId="48494293" w14:textId="252F8990" w:rsidR="00A0623B" w:rsidRPr="002749ED" w:rsidRDefault="00A0623B" w:rsidP="00BE387E">
      <w:pPr>
        <w:tabs>
          <w:tab w:val="clear" w:pos="397"/>
          <w:tab w:val="clear" w:pos="794"/>
          <w:tab w:val="clear" w:pos="1191"/>
        </w:tabs>
        <w:spacing w:before="0" w:after="200" w:line="276" w:lineRule="auto"/>
        <w:contextualSpacing w:val="0"/>
        <w:rPr>
          <w:lang w:val="fr-FR"/>
        </w:rPr>
      </w:pPr>
    </w:p>
    <w:p w14:paraId="37ABFF1D" w14:textId="53E20034" w:rsidR="00A0623B" w:rsidRPr="002749ED" w:rsidRDefault="00A0623B" w:rsidP="00BE387E">
      <w:pPr>
        <w:tabs>
          <w:tab w:val="clear" w:pos="397"/>
          <w:tab w:val="clear" w:pos="794"/>
          <w:tab w:val="clear" w:pos="1191"/>
        </w:tabs>
        <w:spacing w:before="0" w:after="200" w:line="276" w:lineRule="auto"/>
        <w:contextualSpacing w:val="0"/>
        <w:rPr>
          <w:lang w:val="fr-FR"/>
        </w:rPr>
      </w:pPr>
    </w:p>
    <w:p w14:paraId="6D62B495" w14:textId="2B4C75AF" w:rsidR="00A0623B" w:rsidRPr="002749ED" w:rsidRDefault="00A0623B" w:rsidP="00BE387E">
      <w:pPr>
        <w:tabs>
          <w:tab w:val="clear" w:pos="397"/>
          <w:tab w:val="clear" w:pos="794"/>
          <w:tab w:val="clear" w:pos="1191"/>
        </w:tabs>
        <w:spacing w:before="0" w:after="200" w:line="276" w:lineRule="auto"/>
        <w:contextualSpacing w:val="0"/>
        <w:rPr>
          <w:lang w:val="fr-FR"/>
        </w:rPr>
      </w:pPr>
    </w:p>
    <w:p w14:paraId="417735E3" w14:textId="795E81F1" w:rsidR="00A0623B" w:rsidRPr="002749ED" w:rsidRDefault="00A0623B" w:rsidP="00BE387E">
      <w:pPr>
        <w:tabs>
          <w:tab w:val="clear" w:pos="397"/>
          <w:tab w:val="clear" w:pos="794"/>
          <w:tab w:val="clear" w:pos="1191"/>
        </w:tabs>
        <w:spacing w:before="0" w:after="200" w:line="276" w:lineRule="auto"/>
        <w:contextualSpacing w:val="0"/>
        <w:rPr>
          <w:lang w:val="fr-FR"/>
        </w:rPr>
      </w:pPr>
    </w:p>
    <w:p w14:paraId="62EC8F18" w14:textId="06EB8562" w:rsidR="00A0623B" w:rsidRPr="002749ED" w:rsidRDefault="006F3E4D" w:rsidP="00BE387E">
      <w:pPr>
        <w:tabs>
          <w:tab w:val="clear" w:pos="397"/>
          <w:tab w:val="clear" w:pos="794"/>
          <w:tab w:val="clear" w:pos="1191"/>
        </w:tabs>
        <w:spacing w:before="0" w:after="200" w:line="276" w:lineRule="auto"/>
        <w:contextualSpacing w:val="0"/>
        <w:rPr>
          <w:lang w:val="fr-FR"/>
        </w:rPr>
      </w:pPr>
      <w:commentRangeStart w:id="69"/>
      <w:r w:rsidRPr="006F3E4D">
        <w:rPr>
          <w:noProof/>
          <w:lang w:val="fr-FR"/>
        </w:rPr>
        <w:lastRenderedPageBreak/>
        <w:drawing>
          <wp:inline distT="0" distB="0" distL="0" distR="0" wp14:anchorId="33A8D196" wp14:editId="6D6892EA">
            <wp:extent cx="6299835" cy="3735070"/>
            <wp:effectExtent l="0" t="0" r="5715" b="0"/>
            <wp:docPr id="169" name="Grafik 1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Grafik 169" descr="Ein Bild, das Text enthält.&#10;&#10;Automatisch generierte Beschreibung"/>
                    <pic:cNvPicPr/>
                  </pic:nvPicPr>
                  <pic:blipFill>
                    <a:blip r:embed="rId106"/>
                    <a:stretch>
                      <a:fillRect/>
                    </a:stretch>
                  </pic:blipFill>
                  <pic:spPr>
                    <a:xfrm>
                      <a:off x="0" y="0"/>
                      <a:ext cx="6299835" cy="3735070"/>
                    </a:xfrm>
                    <a:prstGeom prst="rect">
                      <a:avLst/>
                    </a:prstGeom>
                  </pic:spPr>
                </pic:pic>
              </a:graphicData>
            </a:graphic>
          </wp:inline>
        </w:drawing>
      </w:r>
      <w:commentRangeEnd w:id="69"/>
      <w:r>
        <w:rPr>
          <w:rStyle w:val="Kommentarzeichen"/>
          <w:rFonts w:asciiTheme="minorHAnsi" w:hAnsiTheme="minorHAnsi"/>
        </w:rPr>
        <w:commentReference w:id="69"/>
      </w:r>
    </w:p>
    <w:p w14:paraId="6573584E" w14:textId="66AEC710" w:rsidR="00A0623B" w:rsidRPr="002749ED" w:rsidRDefault="00A0623B" w:rsidP="00BE387E">
      <w:pPr>
        <w:tabs>
          <w:tab w:val="clear" w:pos="397"/>
          <w:tab w:val="clear" w:pos="794"/>
          <w:tab w:val="clear" w:pos="1191"/>
        </w:tabs>
        <w:spacing w:before="0" w:after="200" w:line="276" w:lineRule="auto"/>
        <w:contextualSpacing w:val="0"/>
        <w:rPr>
          <w:lang w:val="fr-FR"/>
        </w:rPr>
      </w:pPr>
    </w:p>
    <w:p w14:paraId="1390D584" w14:textId="74044A44" w:rsidR="00A0623B" w:rsidRPr="003E3341" w:rsidRDefault="00D9749D" w:rsidP="00A0623B">
      <w:pPr>
        <w:pStyle w:val="berschrift4"/>
        <w:rPr>
          <w:sz w:val="28"/>
          <w:szCs w:val="24"/>
        </w:rPr>
      </w:pPr>
      <w:bookmarkStart w:id="70" w:name="_Toc115782325"/>
      <w:r>
        <w:rPr>
          <w:sz w:val="28"/>
          <w:szCs w:val="24"/>
          <w:lang w:val="fr"/>
        </w:rPr>
        <w:t>Section</w:t>
      </w:r>
      <w:r w:rsidR="003E3341" w:rsidRPr="003E3341">
        <w:rPr>
          <w:sz w:val="28"/>
          <w:szCs w:val="24"/>
          <w:lang w:val="fr"/>
        </w:rPr>
        <w:t xml:space="preserve"> « Mon organisation »</w:t>
      </w:r>
      <w:bookmarkEnd w:id="70"/>
    </w:p>
    <w:p w14:paraId="7D29209C" w14:textId="6A4F6DD1" w:rsidR="007E6927" w:rsidRPr="002749ED" w:rsidRDefault="00D9749D" w:rsidP="007E6927">
      <w:pPr>
        <w:tabs>
          <w:tab w:val="clear" w:pos="397"/>
          <w:tab w:val="clear" w:pos="794"/>
          <w:tab w:val="clear" w:pos="1191"/>
        </w:tabs>
        <w:spacing w:before="0" w:after="200" w:line="360" w:lineRule="auto"/>
        <w:contextualSpacing w:val="0"/>
        <w:jc w:val="both"/>
        <w:rPr>
          <w:lang w:val="fr-FR"/>
        </w:rPr>
      </w:pPr>
      <w:r w:rsidRPr="00D9749D">
        <w:rPr>
          <w:lang w:val="fr"/>
        </w:rPr>
        <w:t xml:space="preserve">La section « Mon organisation » se compose de trois onglets différents: « Détails </w:t>
      </w:r>
      <w:proofErr w:type="spellStart"/>
      <w:r w:rsidRPr="00D9749D">
        <w:rPr>
          <w:lang w:val="fr"/>
        </w:rPr>
        <w:t>de</w:t>
      </w:r>
      <w:r w:rsidR="007E6927">
        <w:rPr>
          <w:lang w:val="fr"/>
        </w:rPr>
        <w:t>l’organisation</w:t>
      </w:r>
      <w:proofErr w:type="spellEnd"/>
      <w:r w:rsidRPr="00D9749D">
        <w:rPr>
          <w:lang w:val="fr"/>
        </w:rPr>
        <w:t> », « </w:t>
      </w:r>
      <w:r>
        <w:rPr>
          <w:lang w:val="fr"/>
        </w:rPr>
        <w:t xml:space="preserve">Paramètres de </w:t>
      </w:r>
      <w:r w:rsidR="007E6927">
        <w:rPr>
          <w:lang w:val="fr"/>
        </w:rPr>
        <w:t>l’organisation</w:t>
      </w:r>
      <w:r w:rsidRPr="00D9749D">
        <w:rPr>
          <w:lang w:val="fr"/>
        </w:rPr>
        <w:t> » et « Identification du véhicule ». Sous le premier onglet « Détails de</w:t>
      </w:r>
      <w:r w:rsidR="00F10B0E">
        <w:rPr>
          <w:lang w:val="fr"/>
        </w:rPr>
        <w:t xml:space="preserve"> </w:t>
      </w:r>
      <w:r>
        <w:rPr>
          <w:lang w:val="fr"/>
        </w:rPr>
        <w:t>l’organisation</w:t>
      </w:r>
      <w:r w:rsidRPr="00D9749D">
        <w:rPr>
          <w:lang w:val="fr"/>
        </w:rPr>
        <w:t> », vous pouvez consulter des informations générales et des détails sur l’entreprise.</w:t>
      </w:r>
    </w:p>
    <w:p w14:paraId="37106930" w14:textId="67E8AF9D" w:rsidR="007B78D9" w:rsidRPr="002749ED" w:rsidRDefault="00B21883" w:rsidP="007E6927">
      <w:pPr>
        <w:tabs>
          <w:tab w:val="clear" w:pos="397"/>
          <w:tab w:val="clear" w:pos="794"/>
          <w:tab w:val="clear" w:pos="1191"/>
        </w:tabs>
        <w:spacing w:before="0" w:after="200" w:line="360" w:lineRule="auto"/>
        <w:contextualSpacing w:val="0"/>
        <w:jc w:val="both"/>
        <w:rPr>
          <w:lang w:val="fr-FR"/>
        </w:rPr>
      </w:pPr>
      <w:r>
        <w:rPr>
          <w:noProof/>
          <w:lang w:val="fr"/>
        </w:rPr>
        <mc:AlternateContent>
          <mc:Choice Requires="wpg">
            <w:drawing>
              <wp:anchor distT="0" distB="0" distL="114300" distR="114300" simplePos="0" relativeHeight="251697288" behindDoc="0" locked="0" layoutInCell="1" allowOverlap="1" wp14:anchorId="64A611FE" wp14:editId="62694FCE">
                <wp:simplePos x="0" y="0"/>
                <wp:positionH relativeFrom="column">
                  <wp:posOffset>-2819</wp:posOffset>
                </wp:positionH>
                <wp:positionV relativeFrom="paragraph">
                  <wp:posOffset>5690</wp:posOffset>
                </wp:positionV>
                <wp:extent cx="6299835" cy="5583555"/>
                <wp:effectExtent l="0" t="0" r="5715" b="0"/>
                <wp:wrapNone/>
                <wp:docPr id="71" name="Group 71"/>
                <wp:cNvGraphicFramePr/>
                <a:graphic xmlns:a="http://schemas.openxmlformats.org/drawingml/2006/main">
                  <a:graphicData uri="http://schemas.microsoft.com/office/word/2010/wordprocessingGroup">
                    <wpg:wgp>
                      <wpg:cNvGrpSpPr/>
                      <wpg:grpSpPr>
                        <a:xfrm>
                          <a:off x="0" y="0"/>
                          <a:ext cx="6299835" cy="5583555"/>
                          <a:chOff x="0" y="0"/>
                          <a:chExt cx="6299835" cy="5583555"/>
                        </a:xfrm>
                      </wpg:grpSpPr>
                      <wpg:grpSp>
                        <wpg:cNvPr id="62" name="Group 62"/>
                        <wpg:cNvGrpSpPr/>
                        <wpg:grpSpPr>
                          <a:xfrm>
                            <a:off x="0" y="0"/>
                            <a:ext cx="6299835" cy="5583555"/>
                            <a:chOff x="0" y="0"/>
                            <a:chExt cx="6299835" cy="5583555"/>
                          </a:xfrm>
                        </wpg:grpSpPr>
                        <wpg:grpSp>
                          <wpg:cNvPr id="59" name="Group 59"/>
                          <wpg:cNvGrpSpPr/>
                          <wpg:grpSpPr>
                            <a:xfrm>
                              <a:off x="0" y="0"/>
                              <a:ext cx="6299835" cy="5583555"/>
                              <a:chOff x="0" y="0"/>
                              <a:chExt cx="6299835" cy="5583555"/>
                            </a:xfrm>
                          </wpg:grpSpPr>
                          <pic:pic xmlns:pic="http://schemas.openxmlformats.org/drawingml/2006/picture">
                            <pic:nvPicPr>
                              <pic:cNvPr id="37" name="Picture 3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299835" cy="5583555"/>
                              </a:xfrm>
                              <a:prstGeom prst="rect">
                                <a:avLst/>
                              </a:prstGeom>
                            </pic:spPr>
                          </pic:pic>
                          <wps:wsp>
                            <wps:cNvPr id="39" name="Rectangle 39"/>
                            <wps:cNvSpPr/>
                            <wps:spPr>
                              <a:xfrm>
                                <a:off x="3635654" y="3525926"/>
                                <a:ext cx="580445" cy="135172"/>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44" name="Rectangle 44"/>
                            <wps:cNvSpPr/>
                            <wps:spPr>
                              <a:xfrm>
                                <a:off x="2794406" y="3803904"/>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46" name="Rectangle 46"/>
                            <wps:cNvSpPr/>
                            <wps:spPr>
                              <a:xfrm>
                                <a:off x="2794406" y="4623206"/>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53" name="Rectangle 53"/>
                            <wps:cNvSpPr/>
                            <wps:spPr>
                              <a:xfrm>
                                <a:off x="2801721" y="4901184"/>
                                <a:ext cx="1436113" cy="145418"/>
                              </a:xfrm>
                              <a:prstGeom prst="rect">
                                <a:avLst/>
                              </a:prstGeom>
                              <a:solidFill>
                                <a:schemeClr val="tx1">
                                  <a:lumMod val="10000"/>
                                  <a:lumOff val="90000"/>
                                </a:schemeClr>
                              </a:solidFill>
                              <a:ln w="6350">
                                <a:solidFill>
                                  <a:schemeClr val="tx1">
                                    <a:lumMod val="10000"/>
                                    <a:lumOff val="9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60" name="Rechteck 90"/>
                          <wps:cNvSpPr/>
                          <wps:spPr>
                            <a:xfrm>
                              <a:off x="1404518" y="753465"/>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70" name="Rectangle 70"/>
                        <wps:cNvSpPr/>
                        <wps:spPr>
                          <a:xfrm>
                            <a:off x="29260" y="3789273"/>
                            <a:ext cx="826110" cy="47548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6077C669" id="Group 71" o:spid="_x0000_s1026" style="position:absolute;margin-left:-.2pt;margin-top:.45pt;width:496.05pt;height:439.65pt;z-index:251697288" coordsize="62998,5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">
                <v:group id="Group 62" o:spid="_x0000_s1027" style="position:absolute;width:62998;height:55835" coordsize="62998,5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59" o:spid="_x0000_s1028" style="position:absolute;width:62998;height:55835" coordsize="62998,5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37" o:spid="_x0000_s1029" type="#_x0000_t75" style="position:absolute;width:62998;height:5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">
                      <v:imagedata r:id="rId108" o:title=""/>
                    </v:shape>
                    <v:rect id="Rectangle 39" o:spid="_x0000_s1030" style="position:absolute;left:36356;top:35259;width:580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" fillcolor="#e7e8ed [349]" strokecolor="#e7e8ed [349]" strokeweight=".5pt">
                      <v:textbox inset="2mm,2mm,2mm,2mm"/>
                    </v:rect>
                    <v:rect id="Rectangle 44" o:spid="_x0000_s1031" style="position:absolute;left:27944;top:38039;width:14361;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" fillcolor="#e7e8ed [349]" strokecolor="#e7e8ed [349]" strokeweight=".5pt">
                      <v:textbox inset="2mm,2mm,2mm,2mm"/>
                    </v:rect>
                    <v:rect id="Rectangle 46" o:spid="_x0000_s1032" style="position:absolute;left:27944;top:46232;width:14361;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" fillcolor="#e7e8ed [349]" strokecolor="#e7e8ed [349]" strokeweight=".5pt">
                      <v:textbox inset="2mm,2mm,2mm,2mm"/>
                    </v:rect>
                    <v:rect id="Rectangle 53" o:spid="_x0000_s1033" style="position:absolute;left:28017;top:49011;width:14361;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" fillcolor="#e7e8ed [349]" strokecolor="#e7e8ed [349]" strokeweight=".5pt">
                      <v:textbox inset="2mm,2mm,2mm,2mm"/>
                    </v:rect>
                  </v:group>
                  <v:rect id="Rechteck 90" o:spid="_x0000_s1034" style="position:absolute;left:14045;top:7534;width:826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" filled="f" strokecolor="red" strokeweight="1pt">
                    <v:textbox inset="2mm,2mm,2mm,2mm"/>
                  </v:rect>
                </v:group>
                <v:rect id="Rectangle 70" o:spid="_x0000_s1035" style="position:absolute;left:292;top:37892;width:8261;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" fillcolor="white [3212]" strokecolor="white [3212]" strokeweight=".5pt">
                  <v:textbox inset="2mm,2mm,2mm,2mm"/>
                </v:rect>
              </v:group>
            </w:pict>
          </mc:Fallback>
        </mc:AlternateContent>
      </w:r>
    </w:p>
    <w:p w14:paraId="179D512E" w14:textId="5063D721"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79C8C073" w14:textId="063B9EE6"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045A7470" w14:textId="75FF7F6A"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130E261D" w14:textId="26838B04"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3DB9EE06" w14:textId="322A7A14"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481B8588" w14:textId="408486C0"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0D165150" w14:textId="268CF553"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4FCAC36E" w14:textId="24DB6D67"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244829E6" w14:textId="58D682B8"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56182DB9" w14:textId="10434753"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05874661" w14:textId="672BE8F0"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6CEA9665" w14:textId="72E7F14C"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3D4DA660" w14:textId="43E48EC5"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4C35BA47" w14:textId="2F0987F3"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33F0A037" w14:textId="77777777"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624FF952" w14:textId="77777777"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32EF94F4" w14:textId="77777777" w:rsidR="007B78D9" w:rsidRPr="002749ED" w:rsidRDefault="007B78D9" w:rsidP="007E6927">
      <w:pPr>
        <w:tabs>
          <w:tab w:val="clear" w:pos="397"/>
          <w:tab w:val="clear" w:pos="794"/>
          <w:tab w:val="clear" w:pos="1191"/>
        </w:tabs>
        <w:spacing w:before="0" w:after="200" w:line="360" w:lineRule="auto"/>
        <w:contextualSpacing w:val="0"/>
        <w:jc w:val="both"/>
        <w:rPr>
          <w:lang w:val="fr-FR"/>
        </w:rPr>
      </w:pPr>
    </w:p>
    <w:p w14:paraId="1E4651AD" w14:textId="1C91F674" w:rsidR="00AF55E8" w:rsidRPr="002749ED" w:rsidRDefault="00D02DE5" w:rsidP="00D02DE5">
      <w:pPr>
        <w:tabs>
          <w:tab w:val="clear" w:pos="397"/>
          <w:tab w:val="clear" w:pos="794"/>
          <w:tab w:val="clear" w:pos="1191"/>
        </w:tabs>
        <w:spacing w:before="0" w:after="200" w:line="360" w:lineRule="auto"/>
        <w:contextualSpacing w:val="0"/>
        <w:jc w:val="both"/>
        <w:rPr>
          <w:lang w:val="fr-FR"/>
        </w:rPr>
      </w:pPr>
      <w:r w:rsidRPr="00D02DE5">
        <w:rPr>
          <w:lang w:val="fr"/>
        </w:rPr>
        <w:t>Sous l’onglet « Paramètres d’organisation », vous trouverez un aperçu des fonctions disponibles pour votre organisation</w:t>
      </w:r>
      <w:r w:rsidR="00F10B0E">
        <w:rPr>
          <w:lang w:val="fr"/>
        </w:rPr>
        <w:t xml:space="preserve"> </w:t>
      </w:r>
      <w:r w:rsidRPr="00D02DE5">
        <w:rPr>
          <w:lang w:val="fr"/>
        </w:rPr>
        <w:t xml:space="preserve">ainsi qu’une liste des constructeurs pour lesquels vous pouvez effectuer des inscriptions. </w:t>
      </w:r>
    </w:p>
    <w:p w14:paraId="522EB776" w14:textId="504670A1" w:rsidR="00AF55E8" w:rsidRPr="002749ED" w:rsidRDefault="00570C58" w:rsidP="00D02DE5">
      <w:pPr>
        <w:tabs>
          <w:tab w:val="clear" w:pos="397"/>
          <w:tab w:val="clear" w:pos="794"/>
          <w:tab w:val="clear" w:pos="1191"/>
        </w:tabs>
        <w:spacing w:before="0" w:after="200" w:line="360" w:lineRule="auto"/>
        <w:contextualSpacing w:val="0"/>
        <w:jc w:val="both"/>
        <w:rPr>
          <w:lang w:val="fr-FR"/>
        </w:rPr>
      </w:pPr>
      <w:commentRangeStart w:id="71"/>
      <w:r>
        <w:rPr>
          <w:b/>
          <w:bCs/>
          <w:noProof/>
          <w:lang w:val="fr"/>
        </w:rPr>
        <mc:AlternateContent>
          <mc:Choice Requires="wpg">
            <w:drawing>
              <wp:anchor distT="0" distB="0" distL="114300" distR="114300" simplePos="0" relativeHeight="251706504" behindDoc="0" locked="0" layoutInCell="1" allowOverlap="1" wp14:anchorId="5DAA4AEA" wp14:editId="713D0543">
                <wp:simplePos x="0" y="0"/>
                <wp:positionH relativeFrom="column">
                  <wp:posOffset>-2819</wp:posOffset>
                </wp:positionH>
                <wp:positionV relativeFrom="paragraph">
                  <wp:posOffset>355600</wp:posOffset>
                </wp:positionV>
                <wp:extent cx="6299835" cy="5726430"/>
                <wp:effectExtent l="0" t="0" r="5715" b="7620"/>
                <wp:wrapNone/>
                <wp:docPr id="122" name="Group 122"/>
                <wp:cNvGraphicFramePr/>
                <a:graphic xmlns:a="http://schemas.openxmlformats.org/drawingml/2006/main">
                  <a:graphicData uri="http://schemas.microsoft.com/office/word/2010/wordprocessingGroup">
                    <wpg:wgp>
                      <wpg:cNvGrpSpPr/>
                      <wpg:grpSpPr>
                        <a:xfrm>
                          <a:off x="0" y="0"/>
                          <a:ext cx="6299835" cy="5726430"/>
                          <a:chOff x="0" y="0"/>
                          <a:chExt cx="6299835" cy="5726430"/>
                        </a:xfrm>
                      </wpg:grpSpPr>
                      <wpg:grpSp>
                        <wpg:cNvPr id="104" name="Group 104"/>
                        <wpg:cNvGrpSpPr/>
                        <wpg:grpSpPr>
                          <a:xfrm>
                            <a:off x="0" y="0"/>
                            <a:ext cx="6299835" cy="5726430"/>
                            <a:chOff x="0" y="0"/>
                            <a:chExt cx="6299835" cy="5726430"/>
                          </a:xfrm>
                        </wpg:grpSpPr>
                        <pic:pic xmlns:pic="http://schemas.openxmlformats.org/drawingml/2006/picture">
                          <pic:nvPicPr>
                            <pic:cNvPr id="68" name="Picture 68" descr="Graphical user interface, text, application&#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299835" cy="5726430"/>
                            </a:xfrm>
                            <a:prstGeom prst="rect">
                              <a:avLst/>
                            </a:prstGeom>
                          </pic:spPr>
                        </pic:pic>
                        <wps:wsp>
                          <wps:cNvPr id="77" name="Rechteck 90"/>
                          <wps:cNvSpPr/>
                          <wps:spPr>
                            <a:xfrm>
                              <a:off x="3101644" y="782726"/>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s:wsp>
                          <wps:cNvPr id="99" name="Text Box 99"/>
                          <wps:cNvSpPr txBox="1"/>
                          <wps:spPr>
                            <a:xfrm>
                              <a:off x="877824" y="5076749"/>
                              <a:ext cx="555955" cy="350825"/>
                            </a:xfrm>
                            <a:prstGeom prst="rect">
                              <a:avLst/>
                            </a:prstGeom>
                            <a:noFill/>
                            <a:ln w="6350">
                              <a:noFill/>
                            </a:ln>
                          </wps:spPr>
                          <wps:txbx>
                            <w:txbxContent>
                              <w:p w14:paraId="76149CD7" w14:textId="728AE290" w:rsidR="00570C58" w:rsidRPr="00570C58" w:rsidRDefault="00570C58">
                                <w:pPr>
                                  <w:rPr>
                                    <w:sz w:val="14"/>
                                    <w:szCs w:val="16"/>
                                  </w:rPr>
                                </w:pPr>
                                <w:r w:rsidRPr="00570C58">
                                  <w:rPr>
                                    <w:sz w:val="14"/>
                                    <w:szCs w:val="16"/>
                                    <w:lang w:val="fr"/>
                                  </w:rPr>
                                  <w:t>Ismaning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6" name="Rectangle 106"/>
                        <wps:cNvSpPr/>
                        <wps:spPr>
                          <a:xfrm>
                            <a:off x="21945" y="3796589"/>
                            <a:ext cx="826618" cy="475488"/>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5DAA4AEA" id="Group 122" o:spid="_x0000_s1026" style="position:absolute;left:0;text-align:left;margin-left:-.2pt;margin-top:28pt;width:496.05pt;height:450.9pt;z-index:251706504" coordsize="62998,5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">
                <v:group id="Group 104" o:spid="_x0000_s1027" style="position:absolute;width:62998;height:57264" coordsize="62998,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8" type="#_x0000_t75" alt="Graphical user interface, text, application&#10;&#10;Description automatically generated" style="position:absolute;width:62998;height:5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">
                    <v:imagedata r:id="rId110" o:title="Graphical user interface, text, application&#10;&#10;Description automatically generated"/>
                  </v:shape>
                  <v:rect id="Rechteck 90" o:spid="_x0000_s1029" style="position:absolute;left:31016;top:7827;width:8266;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" filled="f" strokecolor="red" strokeweight="1pt">
                    <v:textbox inset="2mm,2mm,2mm,2mm"/>
                  </v:rect>
                  <v:shapetype id="_x0000_t202" coordsize="21600,21600" o:spt="202" path="m,l,21600r21600,l21600,xe">
                    <v:stroke joinstyle="miter"/>
                    <v:path gradientshapeok="t" o:connecttype="rect"/>
                  </v:shapetype>
                  <v:shape id="Text Box 99" o:spid="_x0000_s1030" type="#_x0000_t202" style="position:absolute;left:8778;top:50767;width:5559;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76149CD7" w14:textId="728AE290" w:rsidR="00570C58" w:rsidRPr="00570C58" w:rsidRDefault="00570C58">
                          <w:pPr>
                            <w:rPr>
                              <w:sz w:val="14"/>
                              <w:szCs w:val="16"/>
                            </w:rPr>
                          </w:pPr>
                          <w:r w:rsidRPr="00570C58">
                            <w:rPr>
                              <w:sz w:val="14"/>
                              <w:szCs w:val="16"/>
                              <w:lang w:val="fr"/>
                            </w:rPr>
                            <w:t>Ismaning</w:t>
                          </w:r>
                        </w:p>
                      </w:txbxContent>
                    </v:textbox>
                  </v:shape>
                </v:group>
                <v:rect id="Rectangle 106" o:spid="_x0000_s1031" style="position:absolute;left:219;top:37965;width:8266;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" fillcolor="white [3212]" strokecolor="white [3212]" strokeweight=".5pt">
                  <v:textbox inset="2mm,2mm,2mm,2mm"/>
                </v:rect>
              </v:group>
            </w:pict>
          </mc:Fallback>
        </mc:AlternateContent>
      </w:r>
      <w:commentRangeEnd w:id="71"/>
      <w:r w:rsidR="00EA0F60">
        <w:rPr>
          <w:rStyle w:val="Kommentarzeichen"/>
          <w:rFonts w:asciiTheme="minorHAnsi" w:hAnsiTheme="minorHAnsi"/>
        </w:rPr>
        <w:commentReference w:id="71"/>
      </w:r>
      <w:r w:rsidR="00D02DE5" w:rsidRPr="00AF55E8">
        <w:rPr>
          <w:b/>
          <w:bCs/>
          <w:lang w:val="fr"/>
        </w:rPr>
        <w:t>Note:</w:t>
      </w:r>
      <w:r w:rsidR="00D02DE5" w:rsidRPr="00D02DE5">
        <w:rPr>
          <w:lang w:val="fr"/>
        </w:rPr>
        <w:t xml:space="preserve"> Ces paramètres ne peuvent être modifiés que par un </w:t>
      </w:r>
      <w:r w:rsidR="0045339D">
        <w:rPr>
          <w:lang w:val="fr"/>
        </w:rPr>
        <w:t>TecRMI Service Book</w:t>
      </w:r>
      <w:commentRangeStart w:id="72"/>
      <w:commentRangeEnd w:id="72"/>
      <w:r w:rsidR="00C00608">
        <w:rPr>
          <w:rStyle w:val="Kommentarzeichen"/>
          <w:rFonts w:asciiTheme="minorHAnsi" w:hAnsiTheme="minorHAnsi"/>
        </w:rPr>
        <w:commentReference w:id="72"/>
      </w:r>
      <w:r w:rsidR="00C00608" w:rsidRPr="00D02DE5">
        <w:rPr>
          <w:lang w:val="fr"/>
        </w:rPr>
        <w:t xml:space="preserve"> </w:t>
      </w:r>
      <w:r w:rsidR="00D02DE5" w:rsidRPr="00D02DE5">
        <w:rPr>
          <w:lang w:val="fr"/>
        </w:rPr>
        <w:t xml:space="preserve">Admin. </w:t>
      </w:r>
    </w:p>
    <w:p w14:paraId="2752924D" w14:textId="6A50DCD4" w:rsidR="0039752A" w:rsidRPr="002749ED" w:rsidRDefault="00570C58" w:rsidP="00D02DE5">
      <w:pPr>
        <w:tabs>
          <w:tab w:val="clear" w:pos="397"/>
          <w:tab w:val="clear" w:pos="794"/>
          <w:tab w:val="clear" w:pos="1191"/>
        </w:tabs>
        <w:spacing w:before="0" w:after="200" w:line="360" w:lineRule="auto"/>
        <w:contextualSpacing w:val="0"/>
        <w:jc w:val="both"/>
        <w:rPr>
          <w:lang w:val="fr-FR"/>
        </w:rPr>
      </w:pPr>
      <w:r>
        <w:rPr>
          <w:noProof/>
          <w:lang w:val="fr"/>
        </w:rPr>
        <mc:AlternateContent>
          <mc:Choice Requires="wps">
            <w:drawing>
              <wp:anchor distT="0" distB="0" distL="114300" distR="114300" simplePos="0" relativeHeight="251700360" behindDoc="0" locked="0" layoutInCell="1" allowOverlap="1" wp14:anchorId="1563183D" wp14:editId="7D278C44">
                <wp:simplePos x="0" y="0"/>
                <wp:positionH relativeFrom="column">
                  <wp:posOffset>940841</wp:posOffset>
                </wp:positionH>
                <wp:positionV relativeFrom="paragraph">
                  <wp:posOffset>5208422</wp:posOffset>
                </wp:positionV>
                <wp:extent cx="694944" cy="248717"/>
                <wp:effectExtent l="0" t="0" r="10160" b="18415"/>
                <wp:wrapNone/>
                <wp:docPr id="96" name="Rectangle 96"/>
                <wp:cNvGraphicFramePr/>
                <a:graphic xmlns:a="http://schemas.openxmlformats.org/drawingml/2006/main">
                  <a:graphicData uri="http://schemas.microsoft.com/office/word/2010/wordprocessingShape">
                    <wps:wsp>
                      <wps:cNvSpPr/>
                      <wps:spPr>
                        <a:xfrm>
                          <a:off x="0" y="0"/>
                          <a:ext cx="694944" cy="248717"/>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56F64A5" id="Rectangle 96" o:spid="_x0000_s1026" style="position:absolute;margin-left:74.1pt;margin-top:410.1pt;width:54.7pt;height:19.6pt;z-index:251700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" fillcolor="white [3212]" strokecolor="white [3212]" strokeweight="2pt">
                <v:textbox inset="2mm,2mm,2mm,2mm"/>
              </v:rect>
            </w:pict>
          </mc:Fallback>
        </mc:AlternateContent>
      </w:r>
    </w:p>
    <w:p w14:paraId="504270D1" w14:textId="72807A7F"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2D2EF4D0"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2E58F9F3"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2721412D" w14:textId="47808F54"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1B09F015"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6DF74098"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67219653" w14:textId="113F4EBC"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67B91A60"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032812D9" w14:textId="6BF8B251"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2D17D393" w14:textId="32849019"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0EEB8C7A" w14:textId="589C926E"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1F3247D6"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3866E464"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71674169"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165FB6B7"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73809F0D"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6B2CB666" w14:textId="77777777" w:rsidR="0039752A" w:rsidRPr="002749ED" w:rsidRDefault="0039752A" w:rsidP="00D02DE5">
      <w:pPr>
        <w:tabs>
          <w:tab w:val="clear" w:pos="397"/>
          <w:tab w:val="clear" w:pos="794"/>
          <w:tab w:val="clear" w:pos="1191"/>
        </w:tabs>
        <w:spacing w:before="0" w:after="200" w:line="360" w:lineRule="auto"/>
        <w:contextualSpacing w:val="0"/>
        <w:jc w:val="both"/>
        <w:rPr>
          <w:lang w:val="fr-FR"/>
        </w:rPr>
      </w:pPr>
    </w:p>
    <w:p w14:paraId="5EE8D128" w14:textId="77777777"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14A04660" w14:textId="3B9D0DB5" w:rsidR="00C4751C" w:rsidRPr="002749ED" w:rsidRDefault="00C4751C" w:rsidP="00D02DE5">
      <w:pPr>
        <w:tabs>
          <w:tab w:val="clear" w:pos="397"/>
          <w:tab w:val="clear" w:pos="794"/>
          <w:tab w:val="clear" w:pos="1191"/>
        </w:tabs>
        <w:spacing w:before="0" w:after="200" w:line="360" w:lineRule="auto"/>
        <w:contextualSpacing w:val="0"/>
        <w:jc w:val="both"/>
        <w:rPr>
          <w:lang w:val="fr-FR"/>
        </w:rPr>
      </w:pPr>
      <w:r w:rsidRPr="00C4751C">
        <w:rPr>
          <w:lang w:val="fr"/>
        </w:rPr>
        <w:t>Dans l’onglet « Identification du véhicule », vous pouvez entrer vos données de connexion pour l’identification du véhicule</w:t>
      </w:r>
      <w:r w:rsidR="00D36104">
        <w:rPr>
          <w:lang w:val="fr"/>
        </w:rPr>
        <w:t>.</w:t>
      </w:r>
      <w:r w:rsidRPr="00C4751C">
        <w:rPr>
          <w:lang w:val="fr"/>
        </w:rPr>
        <w:t xml:space="preserve"> </w:t>
      </w:r>
    </w:p>
    <w:p w14:paraId="17A30B11" w14:textId="52996BA3" w:rsidR="00570C58" w:rsidRPr="002749ED" w:rsidRDefault="00A71270" w:rsidP="00D02DE5">
      <w:pPr>
        <w:tabs>
          <w:tab w:val="clear" w:pos="397"/>
          <w:tab w:val="clear" w:pos="794"/>
          <w:tab w:val="clear" w:pos="1191"/>
        </w:tabs>
        <w:spacing w:before="0" w:after="200" w:line="360" w:lineRule="auto"/>
        <w:contextualSpacing w:val="0"/>
        <w:jc w:val="both"/>
        <w:rPr>
          <w:lang w:val="fr-FR"/>
        </w:rPr>
      </w:pPr>
      <w:commentRangeStart w:id="73"/>
      <w:r w:rsidRPr="00A71270">
        <w:rPr>
          <w:noProof/>
          <w:lang w:val="fr"/>
        </w:rPr>
        <w:drawing>
          <wp:anchor distT="0" distB="0" distL="114300" distR="114300" simplePos="0" relativeHeight="251707528" behindDoc="0" locked="0" layoutInCell="1" allowOverlap="1" wp14:anchorId="1403D281" wp14:editId="4CFFBF38">
            <wp:simplePos x="0" y="0"/>
            <wp:positionH relativeFrom="column">
              <wp:posOffset>-2819</wp:posOffset>
            </wp:positionH>
            <wp:positionV relativeFrom="paragraph">
              <wp:posOffset>-1016</wp:posOffset>
            </wp:positionV>
            <wp:extent cx="6299835" cy="3047365"/>
            <wp:effectExtent l="0" t="0" r="5715" b="635"/>
            <wp:wrapNone/>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299835" cy="3047365"/>
                    </a:xfrm>
                    <a:prstGeom prst="rect">
                      <a:avLst/>
                    </a:prstGeom>
                  </pic:spPr>
                </pic:pic>
              </a:graphicData>
            </a:graphic>
          </wp:anchor>
        </w:drawing>
      </w:r>
      <w:commentRangeEnd w:id="73"/>
      <w:r w:rsidR="00EA0F60">
        <w:rPr>
          <w:rStyle w:val="Kommentarzeichen"/>
          <w:rFonts w:asciiTheme="minorHAnsi" w:hAnsiTheme="minorHAnsi"/>
        </w:rPr>
        <w:commentReference w:id="73"/>
      </w:r>
    </w:p>
    <w:p w14:paraId="70CDC53F" w14:textId="1ED8193F"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3D31E736" w14:textId="62C32022" w:rsidR="00570C58" w:rsidRPr="002749ED" w:rsidRDefault="00A71270" w:rsidP="00D02DE5">
      <w:pPr>
        <w:tabs>
          <w:tab w:val="clear" w:pos="397"/>
          <w:tab w:val="clear" w:pos="794"/>
          <w:tab w:val="clear" w:pos="1191"/>
        </w:tabs>
        <w:spacing w:before="0" w:after="200" w:line="360" w:lineRule="auto"/>
        <w:contextualSpacing w:val="0"/>
        <w:jc w:val="both"/>
        <w:rPr>
          <w:lang w:val="fr-FR"/>
        </w:rPr>
      </w:pPr>
      <w:r>
        <w:rPr>
          <w:noProof/>
          <w:lang w:val="fr"/>
        </w:rPr>
        <mc:AlternateContent>
          <mc:Choice Requires="wps">
            <w:drawing>
              <wp:anchor distT="0" distB="0" distL="114300" distR="114300" simplePos="0" relativeHeight="251709576" behindDoc="0" locked="0" layoutInCell="1" allowOverlap="1" wp14:anchorId="5B9E34CA" wp14:editId="0A57A622">
                <wp:simplePos x="0" y="0"/>
                <wp:positionH relativeFrom="column">
                  <wp:posOffset>4818177</wp:posOffset>
                </wp:positionH>
                <wp:positionV relativeFrom="paragraph">
                  <wp:posOffset>5055</wp:posOffset>
                </wp:positionV>
                <wp:extent cx="826618" cy="180340"/>
                <wp:effectExtent l="0" t="0" r="0" b="0"/>
                <wp:wrapNone/>
                <wp:docPr id="129" name="Rechteck 90"/>
                <wp:cNvGraphicFramePr/>
                <a:graphic xmlns:a="http://schemas.openxmlformats.org/drawingml/2006/main">
                  <a:graphicData uri="http://schemas.microsoft.com/office/word/2010/wordprocessingShape">
                    <wps:wsp>
                      <wps:cNvSpPr/>
                      <wps:spPr>
                        <a:xfrm>
                          <a:off x="0" y="0"/>
                          <a:ext cx="826618" cy="180340"/>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DCE74BE" id="Rechteck 90" o:spid="_x0000_s1026" style="position:absolute;margin-left:379.4pt;margin-top:.4pt;width:65.1pt;height:14.2pt;z-index:251709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" filled="f" strokecolor="red" strokeweight="1pt">
                <v:textbox inset="2mm,2mm,2mm,2mm"/>
              </v:rect>
            </w:pict>
          </mc:Fallback>
        </mc:AlternateContent>
      </w:r>
    </w:p>
    <w:p w14:paraId="4802FFA7" w14:textId="36168947"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199D39F1" w14:textId="3FC4A187"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75757CC0" w14:textId="373FC13F"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23E54C27" w14:textId="2EA74BD6"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63151826" w14:textId="3B4C479E"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78643BC1" w14:textId="385566A1" w:rsidR="00570C58" w:rsidRPr="002749ED" w:rsidRDefault="00570C58" w:rsidP="00D02DE5">
      <w:pPr>
        <w:tabs>
          <w:tab w:val="clear" w:pos="397"/>
          <w:tab w:val="clear" w:pos="794"/>
          <w:tab w:val="clear" w:pos="1191"/>
        </w:tabs>
        <w:spacing w:before="0" w:after="200" w:line="360" w:lineRule="auto"/>
        <w:contextualSpacing w:val="0"/>
        <w:jc w:val="both"/>
        <w:rPr>
          <w:lang w:val="fr-FR"/>
        </w:rPr>
      </w:pPr>
    </w:p>
    <w:p w14:paraId="37FF0B53" w14:textId="2DA85638" w:rsidR="0054517F" w:rsidRDefault="002E45E4" w:rsidP="00D02DE5">
      <w:pPr>
        <w:tabs>
          <w:tab w:val="clear" w:pos="397"/>
          <w:tab w:val="clear" w:pos="794"/>
          <w:tab w:val="clear" w:pos="1191"/>
        </w:tabs>
        <w:spacing w:before="0" w:after="200" w:line="360" w:lineRule="auto"/>
        <w:contextualSpacing w:val="0"/>
        <w:jc w:val="both"/>
        <w:rPr>
          <w:lang w:val="fr"/>
        </w:rPr>
      </w:pPr>
      <w:r w:rsidRPr="002E45E4">
        <w:rPr>
          <w:b/>
          <w:bCs/>
          <w:lang w:val="fr"/>
        </w:rPr>
        <w:lastRenderedPageBreak/>
        <w:t>Remarque:</w:t>
      </w:r>
      <w:r w:rsidRPr="002E45E4">
        <w:rPr>
          <w:lang w:val="fr"/>
        </w:rPr>
        <w:t xml:space="preserve"> Si vous rencontrez des problèmes pour saisir vos données de connexion, veuillez contacter notre service clientèle (+49 2203 2020 2408 /</w:t>
      </w:r>
      <w:ins w:id="74" w:author="Gensler, Melina" w:date="2023-01-09T12:52:00Z">
        <w:r w:rsidR="004E55C6">
          <w:rPr>
            <w:lang w:val="fr"/>
          </w:rPr>
          <w:fldChar w:fldCharType="begin"/>
        </w:r>
      </w:ins>
      <w:r w:rsidR="00DB7E2F">
        <w:rPr>
          <w:lang w:val="fr"/>
        </w:rPr>
        <w:instrText>HYPERLINK "mailto:support.wkh@tecalliance.net"</w:instrText>
      </w:r>
      <w:ins w:id="75" w:author="Gensler, Melina" w:date="2023-01-09T12:52:00Z">
        <w:r w:rsidR="004E55C6">
          <w:rPr>
            <w:lang w:val="fr"/>
          </w:rPr>
        </w:r>
        <w:r w:rsidR="004E55C6">
          <w:rPr>
            <w:lang w:val="fr"/>
          </w:rPr>
          <w:fldChar w:fldCharType="separate"/>
        </w:r>
        <w:r w:rsidR="004E55C6" w:rsidRPr="004E55C6">
          <w:rPr>
            <w:rStyle w:val="Hyperlink"/>
            <w:lang w:val="fr"/>
          </w:rPr>
          <w:t>support.wkh@tecalliance.net</w:t>
        </w:r>
        <w:r w:rsidR="004E55C6">
          <w:rPr>
            <w:lang w:val="fr"/>
          </w:rPr>
          <w:fldChar w:fldCharType="end"/>
        </w:r>
      </w:ins>
      <w:ins w:id="76" w:author="Gensler, Melina" w:date="2023-01-09T12:53:00Z">
        <w:r w:rsidR="004E55C6">
          <w:rPr>
            <w:lang w:val="fr"/>
          </w:rPr>
          <w:t>)</w:t>
        </w:r>
      </w:ins>
    </w:p>
    <w:p w14:paraId="790FE7F4" w14:textId="47E72CAB" w:rsidR="0065112F" w:rsidRPr="002749ED" w:rsidRDefault="009D2883" w:rsidP="00D02DE5">
      <w:pPr>
        <w:tabs>
          <w:tab w:val="clear" w:pos="397"/>
          <w:tab w:val="clear" w:pos="794"/>
          <w:tab w:val="clear" w:pos="1191"/>
        </w:tabs>
        <w:spacing w:before="0" w:after="200" w:line="360" w:lineRule="auto"/>
        <w:contextualSpacing w:val="0"/>
        <w:jc w:val="both"/>
        <w:rPr>
          <w:lang w:val="fr-FR"/>
        </w:rPr>
      </w:pPr>
      <w:del w:id="77" w:author="Gensler, Melina" w:date="2023-01-09T12:53:00Z">
        <w:r w:rsidDel="004E55C6">
          <w:rPr>
            <w:lang w:val="fr"/>
          </w:rPr>
          <w:br/>
        </w:r>
      </w:del>
      <w:r w:rsidR="002E45E4" w:rsidRPr="009D2883">
        <w:rPr>
          <w:b/>
          <w:bCs/>
          <w:lang w:val="fr"/>
        </w:rPr>
        <w:t>Remarque:</w:t>
      </w:r>
      <w:r w:rsidR="002E45E4" w:rsidRPr="002E45E4">
        <w:rPr>
          <w:lang w:val="fr"/>
        </w:rPr>
        <w:t xml:space="preserve"> La zone « </w:t>
      </w:r>
      <w:proofErr w:type="spellStart"/>
      <w:r w:rsidR="002E45E4" w:rsidRPr="002E45E4">
        <w:rPr>
          <w:lang w:val="fr"/>
        </w:rPr>
        <w:t>My</w:t>
      </w:r>
      <w:proofErr w:type="spellEnd"/>
      <w:r w:rsidR="002E45E4" w:rsidRPr="002E45E4">
        <w:rPr>
          <w:lang w:val="fr"/>
        </w:rPr>
        <w:t xml:space="preserve"> </w:t>
      </w:r>
      <w:proofErr w:type="spellStart"/>
      <w:r w:rsidR="002E45E4" w:rsidRPr="002E45E4">
        <w:rPr>
          <w:lang w:val="fr"/>
        </w:rPr>
        <w:t>Organi</w:t>
      </w:r>
      <w:r w:rsidR="002E45E4">
        <w:rPr>
          <w:lang w:val="fr"/>
        </w:rPr>
        <w:t>z</w:t>
      </w:r>
      <w:r w:rsidR="002E45E4" w:rsidRPr="002E45E4">
        <w:rPr>
          <w:lang w:val="fr"/>
        </w:rPr>
        <w:t>ation</w:t>
      </w:r>
      <w:proofErr w:type="spellEnd"/>
      <w:r w:rsidR="002E45E4" w:rsidRPr="002E45E4">
        <w:rPr>
          <w:lang w:val="fr"/>
        </w:rPr>
        <w:t xml:space="preserve"> » n’est disponible que pour les utilisateurs ayant le rôle </w:t>
      </w:r>
      <w:proofErr w:type="spellStart"/>
      <w:r w:rsidR="002E45E4" w:rsidRPr="002E45E4">
        <w:rPr>
          <w:lang w:val="fr"/>
        </w:rPr>
        <w:t>Org</w:t>
      </w:r>
      <w:proofErr w:type="spellEnd"/>
      <w:r w:rsidR="002E45E4" w:rsidRPr="002E45E4">
        <w:rPr>
          <w:lang w:val="fr"/>
        </w:rPr>
        <w:t>-Admin.</w:t>
      </w:r>
    </w:p>
    <w:p w14:paraId="75C202F6" w14:textId="4F9FC789" w:rsidR="0065112F" w:rsidRDefault="00473F93" w:rsidP="0065112F">
      <w:pPr>
        <w:pStyle w:val="berschrift4"/>
      </w:pPr>
      <w:bookmarkStart w:id="78" w:name="_Toc115782326"/>
      <w:r>
        <w:rPr>
          <w:lang w:val="fr"/>
        </w:rPr>
        <w:t>Utilisateurs</w:t>
      </w:r>
      <w:bookmarkEnd w:id="78"/>
    </w:p>
    <w:p w14:paraId="4F0C46D8" w14:textId="200914A8" w:rsidR="00FA278E" w:rsidRPr="002749ED" w:rsidRDefault="00FA278E" w:rsidP="00FA278E">
      <w:pPr>
        <w:spacing w:line="360" w:lineRule="auto"/>
        <w:jc w:val="both"/>
        <w:rPr>
          <w:lang w:val="fr-FR"/>
        </w:rPr>
      </w:pPr>
      <w:r>
        <w:rPr>
          <w:lang w:val="fr"/>
        </w:rPr>
        <w:t>Dans la section Utilisateurs, selon le rôle, vous pouvez afficher tous les utilisateurs de votre organisation ou uniquement les utilisateurs affectés à votre succursale.</w:t>
      </w:r>
    </w:p>
    <w:p w14:paraId="50789C4F" w14:textId="64F6A4C6" w:rsidR="0065112F" w:rsidRPr="00460C1E" w:rsidRDefault="00AB25F3" w:rsidP="00FA278E">
      <w:pPr>
        <w:spacing w:line="360" w:lineRule="auto"/>
        <w:rPr>
          <w:lang w:val="en-US"/>
        </w:rPr>
      </w:pPr>
      <w:r>
        <w:rPr>
          <w:noProof/>
          <w:lang w:val="fr"/>
        </w:rPr>
        <mc:AlternateContent>
          <mc:Choice Requires="wps">
            <w:drawing>
              <wp:anchor distT="0" distB="0" distL="114300" distR="114300" simplePos="0" relativeHeight="251777160" behindDoc="0" locked="0" layoutInCell="1" allowOverlap="1" wp14:anchorId="2383DA1A" wp14:editId="37D6D530">
                <wp:simplePos x="0" y="0"/>
                <wp:positionH relativeFrom="column">
                  <wp:posOffset>5149850</wp:posOffset>
                </wp:positionH>
                <wp:positionV relativeFrom="paragraph">
                  <wp:posOffset>293370</wp:posOffset>
                </wp:positionV>
                <wp:extent cx="651510" cy="95250"/>
                <wp:effectExtent l="0" t="0" r="0" b="0"/>
                <wp:wrapNone/>
                <wp:docPr id="195" name="Rectangle 195"/>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485A3EFD" id="Rectangle 195" o:spid="_x0000_s1026" style="position:absolute;margin-left:405.5pt;margin-top:23.1pt;width:51.3pt;height:7.5pt;z-index:251777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" fillcolor="white [3212]" strokecolor="white [3212]" strokeweight=".5pt">
                <v:textbox inset="2mm,2mm,2mm,2mm"/>
              </v:rect>
            </w:pict>
          </mc:Fallback>
        </mc:AlternateContent>
      </w:r>
      <w:r>
        <w:rPr>
          <w:noProof/>
          <w:lang w:val="fr"/>
        </w:rPr>
        <w:drawing>
          <wp:anchor distT="0" distB="0" distL="114300" distR="114300" simplePos="0" relativeHeight="251778184" behindDoc="0" locked="0" layoutInCell="1" allowOverlap="1" wp14:anchorId="491F9BCF" wp14:editId="47BD5FB0">
            <wp:simplePos x="0" y="0"/>
            <wp:positionH relativeFrom="column">
              <wp:posOffset>5508041</wp:posOffset>
            </wp:positionH>
            <wp:positionV relativeFrom="paragraph">
              <wp:posOffset>253568</wp:posOffset>
            </wp:positionV>
            <wp:extent cx="324485" cy="1504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6A3A73">
        <w:rPr>
          <w:noProof/>
          <w:lang w:val="fr"/>
        </w:rPr>
        <mc:AlternateContent>
          <mc:Choice Requires="wps">
            <w:drawing>
              <wp:anchor distT="0" distB="0" distL="114300" distR="114300" simplePos="0" relativeHeight="251638876" behindDoc="0" locked="0" layoutInCell="1" allowOverlap="1" wp14:anchorId="0DB42E50" wp14:editId="09C90967">
                <wp:simplePos x="0" y="0"/>
                <wp:positionH relativeFrom="column">
                  <wp:posOffset>1905891</wp:posOffset>
                </wp:positionH>
                <wp:positionV relativeFrom="paragraph">
                  <wp:posOffset>1906101</wp:posOffset>
                </wp:positionV>
                <wp:extent cx="1012785" cy="266700"/>
                <wp:effectExtent l="0" t="0" r="0" b="0"/>
                <wp:wrapNone/>
                <wp:docPr id="29" name="Textfeld 275"/>
                <wp:cNvGraphicFramePr/>
                <a:graphic xmlns:a="http://schemas.openxmlformats.org/drawingml/2006/main">
                  <a:graphicData uri="http://schemas.microsoft.com/office/word/2010/wordprocessingShape">
                    <wps:wsp>
                      <wps:cNvSpPr txBox="1"/>
                      <wps:spPr>
                        <a:xfrm>
                          <a:off x="0" y="0"/>
                          <a:ext cx="1012785" cy="266700"/>
                        </a:xfrm>
                        <a:prstGeom prst="rect">
                          <a:avLst/>
                        </a:prstGeom>
                        <a:noFill/>
                        <a:ln w="6350">
                          <a:noFill/>
                        </a:ln>
                      </wps:spPr>
                      <wps:txbx>
                        <w:txbxContent>
                          <w:p w14:paraId="71CFD459" w14:textId="148392E7" w:rsidR="006A3A73" w:rsidRPr="006C3160" w:rsidRDefault="006A3A73" w:rsidP="006A3A73">
                            <w:pPr>
                              <w:spacing w:before="0" w:after="0"/>
                              <w:rPr>
                                <w:rFonts w:cs="Open Sans"/>
                                <w:color w:val="383849" w:themeColor="accent1" w:themeShade="BF"/>
                                <w:sz w:val="12"/>
                                <w:szCs w:val="14"/>
                              </w:rPr>
                            </w:pPr>
                            <w:r>
                              <w:rPr>
                                <w:color w:val="383849" w:themeColor="accent1" w:themeShade="BF"/>
                                <w:sz w:val="12"/>
                                <w:szCs w:val="14"/>
                                <w:lang w:val="fr"/>
                              </w:rPr>
                              <w:t>Hauptstraße, Stuttgart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42E50" id="Textfeld 275" o:spid="_x0000_s1032" type="#_x0000_t202" style="position:absolute;margin-left:150.05pt;margin-top:150.1pt;width:79.75pt;height:21pt;z-index:2516388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" filled="f" stroked="f" strokeweight=".5pt">
                <v:textbox>
                  <w:txbxContent>
                    <w:p w14:paraId="71CFD459" w14:textId="148392E7" w:rsidR="006A3A73" w:rsidRPr="006C3160" w:rsidRDefault="006A3A73" w:rsidP="006A3A73">
                      <w:pPr>
                        <w:spacing w:before="0" w:after="0"/>
                        <w:rPr>
                          <w:rFonts w:cs="Open Sans"/>
                          <w:color w:val="383849" w:themeColor="accent1" w:themeShade="BF"/>
                          <w:sz w:val="12"/>
                          <w:szCs w:val="14"/>
                        </w:rPr>
                      </w:pPr>
                      <w:r>
                        <w:rPr>
                          <w:color w:val="383849" w:themeColor="accent1" w:themeShade="BF"/>
                          <w:sz w:val="12"/>
                          <w:szCs w:val="14"/>
                          <w:lang w:val="fr"/>
                        </w:rPr>
                        <w:t>Hauptstraße, Stuttgart</w:t>
                      </w:r>
                    </w:p>
                  </w:txbxContent>
                </v:textbox>
              </v:shape>
            </w:pict>
          </mc:Fallback>
        </mc:AlternateContent>
      </w:r>
      <w:r w:rsidR="006A3A73">
        <w:rPr>
          <w:noProof/>
          <w:lang w:val="fr"/>
        </w:rPr>
        <mc:AlternateContent>
          <mc:Choice Requires="wps">
            <w:drawing>
              <wp:anchor distT="0" distB="0" distL="114300" distR="114300" simplePos="0" relativeHeight="251638875" behindDoc="0" locked="0" layoutInCell="1" allowOverlap="1" wp14:anchorId="31336A8D" wp14:editId="0806D93F">
                <wp:simplePos x="0" y="0"/>
                <wp:positionH relativeFrom="column">
                  <wp:posOffset>931762</wp:posOffset>
                </wp:positionH>
                <wp:positionV relativeFrom="paragraph">
                  <wp:posOffset>1880886</wp:posOffset>
                </wp:positionV>
                <wp:extent cx="901988" cy="266700"/>
                <wp:effectExtent l="0" t="0" r="0" b="0"/>
                <wp:wrapNone/>
                <wp:docPr id="103" name="Textfeld 103"/>
                <wp:cNvGraphicFramePr/>
                <a:graphic xmlns:a="http://schemas.openxmlformats.org/drawingml/2006/main">
                  <a:graphicData uri="http://schemas.microsoft.com/office/word/2010/wordprocessingShape">
                    <wps:wsp>
                      <wps:cNvSpPr txBox="1"/>
                      <wps:spPr>
                        <a:xfrm>
                          <a:off x="0" y="0"/>
                          <a:ext cx="901988" cy="266700"/>
                        </a:xfrm>
                        <a:prstGeom prst="rect">
                          <a:avLst/>
                        </a:prstGeom>
                        <a:noFill/>
                        <a:ln w="6350">
                          <a:noFill/>
                        </a:ln>
                      </wps:spPr>
                      <wps:txbx>
                        <w:txbxContent>
                          <w:p w14:paraId="530B8D98" w14:textId="77777777" w:rsidR="006A3A73" w:rsidRPr="006C3160" w:rsidRDefault="006A3A73" w:rsidP="006A3A73">
                            <w:pPr>
                              <w:spacing w:before="0" w:after="0"/>
                              <w:rPr>
                                <w:rFonts w:cs="Open Sans"/>
                                <w:color w:val="383849" w:themeColor="accent1" w:themeShade="BF"/>
                                <w:sz w:val="12"/>
                                <w:szCs w:val="14"/>
                              </w:rPr>
                            </w:pPr>
                            <w:r w:rsidRPr="006C3160">
                              <w:rPr>
                                <w:color w:val="383849" w:themeColor="accent1" w:themeShade="BF"/>
                                <w:sz w:val="12"/>
                                <w:szCs w:val="14"/>
                                <w:lang w:val="fr"/>
                              </w:rPr>
                              <w:t>bernd.schneider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6A8D" id="Textfeld 103" o:spid="_x0000_s1033" type="#_x0000_t202" style="position:absolute;margin-left:73.35pt;margin-top:148.1pt;width:71pt;height:21pt;z-index:251638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" filled="f" stroked="f" strokeweight=".5pt">
                <v:textbox>
                  <w:txbxContent>
                    <w:p w14:paraId="530B8D98" w14:textId="77777777" w:rsidR="006A3A73" w:rsidRPr="006C3160" w:rsidRDefault="006A3A73" w:rsidP="006A3A73">
                      <w:pPr>
                        <w:spacing w:before="0" w:after="0"/>
                        <w:rPr>
                          <w:rFonts w:cs="Open Sans"/>
                          <w:color w:val="383849" w:themeColor="accent1" w:themeShade="BF"/>
                          <w:sz w:val="12"/>
                          <w:szCs w:val="14"/>
                        </w:rPr>
                      </w:pPr>
                      <w:r w:rsidRPr="006C3160">
                        <w:rPr>
                          <w:color w:val="383849" w:themeColor="accent1" w:themeShade="BF"/>
                          <w:sz w:val="12"/>
                          <w:szCs w:val="14"/>
                          <w:lang w:val="fr"/>
                        </w:rPr>
                        <w:t>bernd.schneider</w:t>
                      </w:r>
                    </w:p>
                  </w:txbxContent>
                </v:textbox>
              </v:shape>
            </w:pict>
          </mc:Fallback>
        </mc:AlternateContent>
      </w:r>
      <w:r w:rsidR="006A3A73">
        <w:rPr>
          <w:noProof/>
          <w:lang w:val="fr"/>
        </w:rPr>
        <mc:AlternateContent>
          <mc:Choice Requires="wps">
            <w:drawing>
              <wp:anchor distT="0" distB="0" distL="114300" distR="114300" simplePos="0" relativeHeight="251635732" behindDoc="0" locked="0" layoutInCell="1" allowOverlap="1" wp14:anchorId="3229441C" wp14:editId="7120EC13">
                <wp:simplePos x="0" y="0"/>
                <wp:positionH relativeFrom="column">
                  <wp:posOffset>944204</wp:posOffset>
                </wp:positionH>
                <wp:positionV relativeFrom="paragraph">
                  <wp:posOffset>1261287</wp:posOffset>
                </wp:positionV>
                <wp:extent cx="901988" cy="266700"/>
                <wp:effectExtent l="0" t="0" r="0" b="0"/>
                <wp:wrapNone/>
                <wp:docPr id="271" name="Textfeld 271"/>
                <wp:cNvGraphicFramePr/>
                <a:graphic xmlns:a="http://schemas.openxmlformats.org/drawingml/2006/main">
                  <a:graphicData uri="http://schemas.microsoft.com/office/word/2010/wordprocessingShape">
                    <wps:wsp>
                      <wps:cNvSpPr txBox="1"/>
                      <wps:spPr>
                        <a:xfrm>
                          <a:off x="0" y="0"/>
                          <a:ext cx="901988" cy="266700"/>
                        </a:xfrm>
                        <a:prstGeom prst="rect">
                          <a:avLst/>
                        </a:prstGeom>
                        <a:noFill/>
                        <a:ln w="6350">
                          <a:noFill/>
                        </a:ln>
                      </wps:spPr>
                      <wps:txbx>
                        <w:txbxContent>
                          <w:p w14:paraId="79813FC9" w14:textId="38120541"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alex.baum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9441C" id="Textfeld 271" o:spid="_x0000_s1034" type="#_x0000_t202" style="position:absolute;margin-left:74.35pt;margin-top:99.3pt;width:71pt;height:21pt;z-index:251635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" filled="f" stroked="f" strokeweight=".5pt">
                <v:textbox>
                  <w:txbxContent>
                    <w:p w14:paraId="79813FC9" w14:textId="38120541"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alex.baum</w:t>
                      </w:r>
                    </w:p>
                  </w:txbxContent>
                </v:textbox>
              </v:shape>
            </w:pict>
          </mc:Fallback>
        </mc:AlternateContent>
      </w:r>
      <w:r w:rsidR="006A3A73">
        <w:rPr>
          <w:noProof/>
          <w:lang w:val="fr"/>
        </w:rPr>
        <mc:AlternateContent>
          <mc:Choice Requires="wps">
            <w:drawing>
              <wp:anchor distT="0" distB="0" distL="114300" distR="114300" simplePos="0" relativeHeight="251638874" behindDoc="0" locked="0" layoutInCell="1" allowOverlap="1" wp14:anchorId="791CF756" wp14:editId="592F5619">
                <wp:simplePos x="0" y="0"/>
                <wp:positionH relativeFrom="margin">
                  <wp:posOffset>1939852</wp:posOffset>
                </wp:positionH>
                <wp:positionV relativeFrom="paragraph">
                  <wp:posOffset>1286510</wp:posOffset>
                </wp:positionV>
                <wp:extent cx="901700" cy="266700"/>
                <wp:effectExtent l="0" t="0" r="0" b="0"/>
                <wp:wrapNone/>
                <wp:docPr id="278" name="Textfeld 278"/>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21712BBE" w14:textId="77777777" w:rsidR="006A3A73" w:rsidRPr="006C3160" w:rsidRDefault="006A3A73" w:rsidP="006A3A73">
                            <w:pPr>
                              <w:spacing w:before="0" w:after="0"/>
                              <w:rPr>
                                <w:rFonts w:cs="Open Sans"/>
                                <w:color w:val="383849" w:themeColor="accent1" w:themeShade="BF"/>
                                <w:sz w:val="12"/>
                                <w:szCs w:val="14"/>
                              </w:rPr>
                            </w:pPr>
                            <w:r>
                              <w:rPr>
                                <w:color w:val="383849" w:themeColor="accent1" w:themeShade="BF"/>
                                <w:sz w:val="12"/>
                                <w:szCs w:val="14"/>
                                <w:lang w:val="fr"/>
                              </w:rPr>
                              <w:t>Arnikaweg, Cologne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F756" id="Textfeld 278" o:spid="_x0000_s1035" type="#_x0000_t202" style="position:absolute;margin-left:152.75pt;margin-top:101.3pt;width:71pt;height:21pt;z-index:2516388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" filled="f" stroked="f" strokeweight=".5pt">
                <v:textbox>
                  <w:txbxContent>
                    <w:p w14:paraId="21712BBE" w14:textId="77777777" w:rsidR="006A3A73" w:rsidRPr="006C3160" w:rsidRDefault="006A3A73" w:rsidP="006A3A73">
                      <w:pPr>
                        <w:spacing w:before="0" w:after="0"/>
                        <w:rPr>
                          <w:rFonts w:cs="Open Sans"/>
                          <w:color w:val="383849" w:themeColor="accent1" w:themeShade="BF"/>
                          <w:sz w:val="12"/>
                          <w:szCs w:val="14"/>
                        </w:rPr>
                      </w:pPr>
                      <w:r>
                        <w:rPr>
                          <w:color w:val="383849" w:themeColor="accent1" w:themeShade="BF"/>
                          <w:sz w:val="12"/>
                          <w:szCs w:val="14"/>
                          <w:lang w:val="fr"/>
                        </w:rPr>
                        <w:t>Arnikaweg, Cologne</w:t>
                      </w:r>
                    </w:p>
                  </w:txbxContent>
                </v:textbox>
                <w10:wrap anchorx="margin"/>
              </v:shape>
            </w:pict>
          </mc:Fallback>
        </mc:AlternateContent>
      </w:r>
      <w:r w:rsidR="006A3A73">
        <w:rPr>
          <w:noProof/>
          <w:lang w:val="fr"/>
        </w:rPr>
        <mc:AlternateContent>
          <mc:Choice Requires="wps">
            <w:drawing>
              <wp:anchor distT="0" distB="0" distL="114300" distR="114300" simplePos="0" relativeHeight="251635734" behindDoc="0" locked="0" layoutInCell="1" allowOverlap="1" wp14:anchorId="32867D51" wp14:editId="7AEDCEDE">
                <wp:simplePos x="0" y="0"/>
                <wp:positionH relativeFrom="column">
                  <wp:posOffset>1910675</wp:posOffset>
                </wp:positionH>
                <wp:positionV relativeFrom="paragraph">
                  <wp:posOffset>1573530</wp:posOffset>
                </wp:positionV>
                <wp:extent cx="901700" cy="266700"/>
                <wp:effectExtent l="0" t="0" r="0" b="0"/>
                <wp:wrapNone/>
                <wp:docPr id="275" name="Textfeld 275"/>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5F2EA267" w14:textId="3D66A747"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Kreuzstraße, Cologne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7D51" id="_x0000_s1036" type="#_x0000_t202" style="position:absolute;margin-left:150.45pt;margin-top:123.9pt;width:71pt;height:21pt;z-index:251635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JRGQIAADI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" filled="f" stroked="f" strokeweight=".5pt">
                <v:textbox>
                  <w:txbxContent>
                    <w:p w14:paraId="5F2EA267" w14:textId="3D66A747"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Kreuzstraße, Cologne</w:t>
                      </w:r>
                    </w:p>
                  </w:txbxContent>
                </v:textbox>
              </v:shape>
            </w:pict>
          </mc:Fallback>
        </mc:AlternateContent>
      </w:r>
      <w:r w:rsidR="006A3A73">
        <w:rPr>
          <w:noProof/>
          <w:lang w:val="fr"/>
        </w:rPr>
        <mc:AlternateContent>
          <mc:Choice Requires="wps">
            <w:drawing>
              <wp:anchor distT="0" distB="0" distL="114300" distR="114300" simplePos="0" relativeHeight="251635731" behindDoc="0" locked="0" layoutInCell="1" allowOverlap="1" wp14:anchorId="739D7BB8" wp14:editId="4050A6EF">
                <wp:simplePos x="0" y="0"/>
                <wp:positionH relativeFrom="column">
                  <wp:posOffset>941158</wp:posOffset>
                </wp:positionH>
                <wp:positionV relativeFrom="paragraph">
                  <wp:posOffset>1579374</wp:posOffset>
                </wp:positionV>
                <wp:extent cx="901700" cy="266700"/>
                <wp:effectExtent l="0" t="0" r="0" b="0"/>
                <wp:wrapNone/>
                <wp:docPr id="270" name="Textfeld 270"/>
                <wp:cNvGraphicFramePr/>
                <a:graphic xmlns:a="http://schemas.openxmlformats.org/drawingml/2006/main">
                  <a:graphicData uri="http://schemas.microsoft.com/office/word/2010/wordprocessingShape">
                    <wps:wsp>
                      <wps:cNvSpPr txBox="1"/>
                      <wps:spPr>
                        <a:xfrm>
                          <a:off x="0" y="0"/>
                          <a:ext cx="901700" cy="266700"/>
                        </a:xfrm>
                        <a:prstGeom prst="rect">
                          <a:avLst/>
                        </a:prstGeom>
                        <a:noFill/>
                        <a:ln w="6350">
                          <a:noFill/>
                        </a:ln>
                      </wps:spPr>
                      <wps:txbx>
                        <w:txbxContent>
                          <w:p w14:paraId="45C1BCF7" w14:textId="65522753"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gunter.braun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7BB8" id="Textfeld 270" o:spid="_x0000_s1037" type="#_x0000_t202" style="position:absolute;margin-left:74.1pt;margin-top:124.35pt;width:71pt;height:21pt;z-index:251635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" filled="f" stroked="f" strokeweight=".5pt">
                <v:textbox>
                  <w:txbxContent>
                    <w:p w14:paraId="45C1BCF7" w14:textId="65522753" w:rsidR="006C3160" w:rsidRPr="006C3160" w:rsidRDefault="006C3160" w:rsidP="006C3160">
                      <w:pPr>
                        <w:spacing w:before="0" w:after="0"/>
                        <w:rPr>
                          <w:rFonts w:cs="Open Sans"/>
                          <w:color w:val="383849" w:themeColor="accent1" w:themeShade="BF"/>
                          <w:sz w:val="12"/>
                          <w:szCs w:val="14"/>
                        </w:rPr>
                      </w:pPr>
                      <w:r>
                        <w:rPr>
                          <w:color w:val="383849" w:themeColor="accent1" w:themeShade="BF"/>
                          <w:sz w:val="12"/>
                          <w:szCs w:val="14"/>
                          <w:lang w:val="fr"/>
                        </w:rPr>
                        <w:t>gunter.braun</w:t>
                      </w:r>
                    </w:p>
                  </w:txbxContent>
                </v:textbox>
              </v:shape>
            </w:pict>
          </mc:Fallback>
        </mc:AlternateContent>
      </w:r>
      <w:r w:rsidR="0032503E">
        <w:rPr>
          <w:noProof/>
          <w:lang w:val="fr"/>
        </w:rPr>
        <mc:AlternateContent>
          <mc:Choice Requires="wps">
            <w:drawing>
              <wp:anchor distT="0" distB="0" distL="114300" distR="114300" simplePos="0" relativeHeight="251638873" behindDoc="0" locked="0" layoutInCell="1" allowOverlap="1" wp14:anchorId="115B1328" wp14:editId="1337A7DC">
                <wp:simplePos x="0" y="0"/>
                <wp:positionH relativeFrom="column">
                  <wp:posOffset>943337</wp:posOffset>
                </wp:positionH>
                <wp:positionV relativeFrom="paragraph">
                  <wp:posOffset>1915611</wp:posOffset>
                </wp:positionV>
                <wp:extent cx="2159136" cy="254000"/>
                <wp:effectExtent l="0" t="0" r="0" b="0"/>
                <wp:wrapNone/>
                <wp:docPr id="24" name="Rechteck 268"/>
                <wp:cNvGraphicFramePr/>
                <a:graphic xmlns:a="http://schemas.openxmlformats.org/drawingml/2006/main">
                  <a:graphicData uri="http://schemas.microsoft.com/office/word/2010/wordprocessingShape">
                    <wps:wsp>
                      <wps:cNvSpPr/>
                      <wps:spPr>
                        <a:xfrm>
                          <a:off x="0" y="0"/>
                          <a:ext cx="2159136"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8CD94" id="Rechteck 268" o:spid="_x0000_s1026" style="position:absolute;margin-left:74.3pt;margin-top:150.85pt;width:170pt;height:20pt;z-index:251638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" fillcolor="white [3212]" stroked="f" strokeweight=".5pt">
                <v:textbox inset="2mm,2mm,2mm,2mm"/>
              </v:rect>
            </w:pict>
          </mc:Fallback>
        </mc:AlternateContent>
      </w:r>
      <w:r w:rsidR="0032503E">
        <w:rPr>
          <w:noProof/>
          <w:lang w:val="fr"/>
        </w:rPr>
        <mc:AlternateContent>
          <mc:Choice Requires="wps">
            <w:drawing>
              <wp:anchor distT="0" distB="0" distL="114300" distR="114300" simplePos="0" relativeHeight="251635730" behindDoc="0" locked="0" layoutInCell="1" allowOverlap="1" wp14:anchorId="568E3DE9" wp14:editId="7E3487F4">
                <wp:simplePos x="0" y="0"/>
                <wp:positionH relativeFrom="column">
                  <wp:posOffset>962556</wp:posOffset>
                </wp:positionH>
                <wp:positionV relativeFrom="paragraph">
                  <wp:posOffset>1605159</wp:posOffset>
                </wp:positionV>
                <wp:extent cx="2159136" cy="254000"/>
                <wp:effectExtent l="0" t="0" r="0" b="0"/>
                <wp:wrapNone/>
                <wp:docPr id="268" name="Rechteck 268"/>
                <wp:cNvGraphicFramePr/>
                <a:graphic xmlns:a="http://schemas.openxmlformats.org/drawingml/2006/main">
                  <a:graphicData uri="http://schemas.microsoft.com/office/word/2010/wordprocessingShape">
                    <wps:wsp>
                      <wps:cNvSpPr/>
                      <wps:spPr>
                        <a:xfrm>
                          <a:off x="0" y="0"/>
                          <a:ext cx="2159136"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8DBC" id="Rechteck 268" o:spid="_x0000_s1026" style="position:absolute;margin-left:75.8pt;margin-top:126.4pt;width:170pt;height:20pt;z-index:251635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" fillcolor="white [3212]" stroked="f" strokeweight=".5pt">
                <v:textbox inset="2mm,2mm,2mm,2mm"/>
              </v:rect>
            </w:pict>
          </mc:Fallback>
        </mc:AlternateContent>
      </w:r>
      <w:r w:rsidR="0032503E">
        <w:rPr>
          <w:noProof/>
          <w:lang w:val="fr"/>
        </w:rPr>
        <mc:AlternateContent>
          <mc:Choice Requires="wps">
            <w:drawing>
              <wp:anchor distT="0" distB="0" distL="114300" distR="114300" simplePos="0" relativeHeight="251635733" behindDoc="0" locked="0" layoutInCell="1" allowOverlap="1" wp14:anchorId="4446EE58" wp14:editId="170D7929">
                <wp:simplePos x="0" y="0"/>
                <wp:positionH relativeFrom="column">
                  <wp:posOffset>1939981</wp:posOffset>
                </wp:positionH>
                <wp:positionV relativeFrom="paragraph">
                  <wp:posOffset>1596085</wp:posOffset>
                </wp:positionV>
                <wp:extent cx="929292" cy="254000"/>
                <wp:effectExtent l="0" t="0" r="4445" b="0"/>
                <wp:wrapNone/>
                <wp:docPr id="273" name="Rechteck 273"/>
                <wp:cNvGraphicFramePr/>
                <a:graphic xmlns:a="http://schemas.openxmlformats.org/drawingml/2006/main">
                  <a:graphicData uri="http://schemas.microsoft.com/office/word/2010/wordprocessingShape">
                    <wps:wsp>
                      <wps:cNvSpPr/>
                      <wps:spPr>
                        <a:xfrm>
                          <a:off x="0" y="0"/>
                          <a:ext cx="929292"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B1D5F" id="Rechteck 273" o:spid="_x0000_s1026" style="position:absolute;margin-left:152.75pt;margin-top:125.7pt;width:73.15pt;height:20pt;z-index:2516357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" fillcolor="white [3212]" stroked="f" strokeweight=".5pt">
                <v:textbox inset="2mm,2mm,2mm,2mm"/>
              </v:rect>
            </w:pict>
          </mc:Fallback>
        </mc:AlternateContent>
      </w:r>
      <w:r w:rsidR="0032503E">
        <w:rPr>
          <w:noProof/>
          <w:lang w:val="fr"/>
        </w:rPr>
        <mc:AlternateContent>
          <mc:Choice Requires="wps">
            <w:drawing>
              <wp:anchor distT="0" distB="0" distL="114300" distR="114300" simplePos="0" relativeHeight="251635729" behindDoc="0" locked="0" layoutInCell="1" allowOverlap="1" wp14:anchorId="02DB4488" wp14:editId="6F6E86C1">
                <wp:simplePos x="0" y="0"/>
                <wp:positionH relativeFrom="column">
                  <wp:posOffset>938530</wp:posOffset>
                </wp:positionH>
                <wp:positionV relativeFrom="paragraph">
                  <wp:posOffset>1265266</wp:posOffset>
                </wp:positionV>
                <wp:extent cx="635000" cy="254000"/>
                <wp:effectExtent l="0" t="0" r="0" b="0"/>
                <wp:wrapNone/>
                <wp:docPr id="266" name="Rechteck 266"/>
                <wp:cNvGraphicFramePr/>
                <a:graphic xmlns:a="http://schemas.openxmlformats.org/drawingml/2006/main">
                  <a:graphicData uri="http://schemas.microsoft.com/office/word/2010/wordprocessingShape">
                    <wps:wsp>
                      <wps:cNvSpPr/>
                      <wps:spPr>
                        <a:xfrm>
                          <a:off x="0" y="0"/>
                          <a:ext cx="635000"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8E7D470" id="Rechteck 266" o:spid="_x0000_s1026" style="position:absolute;margin-left:73.9pt;margin-top:99.65pt;width:50pt;height:20pt;z-index:251635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" fillcolor="white [3212]" stroked="f" strokeweight=".5pt">
                <v:textbox inset="2mm,2mm,2mm,2mm"/>
              </v:rect>
            </w:pict>
          </mc:Fallback>
        </mc:AlternateContent>
      </w:r>
      <w:r w:rsidR="0032503E">
        <w:rPr>
          <w:noProof/>
          <w:lang w:val="fr"/>
        </w:rPr>
        <mc:AlternateContent>
          <mc:Choice Requires="wps">
            <w:drawing>
              <wp:anchor distT="0" distB="0" distL="114300" distR="114300" simplePos="0" relativeHeight="251638861" behindDoc="0" locked="0" layoutInCell="1" allowOverlap="1" wp14:anchorId="39BE1C8E" wp14:editId="19639DF9">
                <wp:simplePos x="0" y="0"/>
                <wp:positionH relativeFrom="column">
                  <wp:posOffset>1912700</wp:posOffset>
                </wp:positionH>
                <wp:positionV relativeFrom="paragraph">
                  <wp:posOffset>1286414</wp:posOffset>
                </wp:positionV>
                <wp:extent cx="635000" cy="254000"/>
                <wp:effectExtent l="0" t="0" r="0" b="0"/>
                <wp:wrapNone/>
                <wp:docPr id="11" name="Rechteck 266"/>
                <wp:cNvGraphicFramePr/>
                <a:graphic xmlns:a="http://schemas.openxmlformats.org/drawingml/2006/main">
                  <a:graphicData uri="http://schemas.microsoft.com/office/word/2010/wordprocessingShape">
                    <wps:wsp>
                      <wps:cNvSpPr/>
                      <wps:spPr>
                        <a:xfrm>
                          <a:off x="0" y="0"/>
                          <a:ext cx="635000" cy="2540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9DD9133" id="Rechteck 266" o:spid="_x0000_s1026" style="position:absolute;margin-left:150.6pt;margin-top:101.3pt;width:50pt;height:20pt;z-index:2516388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" fillcolor="white [3212]" stroked="f" strokeweight=".5pt">
                <v:textbox inset="2mm,2mm,2mm,2mm"/>
              </v:rect>
            </w:pict>
          </mc:Fallback>
        </mc:AlternateContent>
      </w:r>
      <w:r w:rsidR="0065112F">
        <w:rPr>
          <w:noProof/>
          <w:lang w:val="fr"/>
        </w:rPr>
        <mc:AlternateContent>
          <mc:Choice Requires="wps">
            <w:drawing>
              <wp:anchor distT="0" distB="0" distL="114300" distR="114300" simplePos="0" relativeHeight="251635716" behindDoc="0" locked="0" layoutInCell="1" allowOverlap="1" wp14:anchorId="778A35DE" wp14:editId="441DB336">
                <wp:simplePos x="0" y="0"/>
                <wp:positionH relativeFrom="column">
                  <wp:posOffset>1889125</wp:posOffset>
                </wp:positionH>
                <wp:positionV relativeFrom="paragraph">
                  <wp:posOffset>2475642</wp:posOffset>
                </wp:positionV>
                <wp:extent cx="635000" cy="152400"/>
                <wp:effectExtent l="0" t="0" r="0" b="0"/>
                <wp:wrapNone/>
                <wp:docPr id="100" name="Rechteck 100"/>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520C36BE" id="Rechteck 100" o:spid="_x0000_s1026" style="position:absolute;margin-left:148.75pt;margin-top:194.95pt;width:50pt;height:12pt;z-index:2516357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" fillcolor="white [3212]" stroked="f" strokeweight=".5pt">
                <v:textbox inset="2mm,2mm,2mm,2mm"/>
              </v:rect>
            </w:pict>
          </mc:Fallback>
        </mc:AlternateContent>
      </w:r>
      <w:r w:rsidR="0065112F">
        <w:rPr>
          <w:noProof/>
          <w:lang w:val="fr"/>
        </w:rPr>
        <mc:AlternateContent>
          <mc:Choice Requires="wps">
            <w:drawing>
              <wp:anchor distT="0" distB="0" distL="114300" distR="114300" simplePos="0" relativeHeight="251635715" behindDoc="0" locked="0" layoutInCell="1" allowOverlap="1" wp14:anchorId="270B1D56" wp14:editId="335AF960">
                <wp:simplePos x="0" y="0"/>
                <wp:positionH relativeFrom="column">
                  <wp:posOffset>1104265</wp:posOffset>
                </wp:positionH>
                <wp:positionV relativeFrom="paragraph">
                  <wp:posOffset>1705610</wp:posOffset>
                </wp:positionV>
                <wp:extent cx="635000" cy="152400"/>
                <wp:effectExtent l="0" t="0" r="0" b="0"/>
                <wp:wrapNone/>
                <wp:docPr id="116" name="Rechteck 116"/>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E88DB2E" id="Rechteck 116" o:spid="_x0000_s1026" style="position:absolute;margin-left:86.95pt;margin-top:134.3pt;width:50pt;height:12pt;z-index:2516357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" fillcolor="white [3212]" stroked="f" strokeweight=".5pt">
                <v:textbox inset="2mm,2mm,2mm,2mm"/>
              </v:rect>
            </w:pict>
          </mc:Fallback>
        </mc:AlternateContent>
      </w:r>
      <w:r w:rsidR="0032503E" w:rsidRPr="00460C1E">
        <w:rPr>
          <w:noProof/>
          <w:lang w:val="fr"/>
        </w:rPr>
        <w:t xml:space="preserve"> </w:t>
      </w:r>
      <w:r w:rsidR="0032503E" w:rsidRPr="0032503E">
        <w:rPr>
          <w:noProof/>
          <w:lang w:val="fr"/>
        </w:rPr>
        <w:drawing>
          <wp:inline distT="0" distB="0" distL="0" distR="0" wp14:anchorId="78311CD2" wp14:editId="7A284208">
            <wp:extent cx="6299835" cy="2194560"/>
            <wp:effectExtent l="0" t="0" r="5715" b="0"/>
            <wp:docPr id="7" name="Picture 7" descr="Interface utilisateur graphique, appl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2"/>
                    <a:stretch>
                      <a:fillRect/>
                    </a:stretch>
                  </pic:blipFill>
                  <pic:spPr>
                    <a:xfrm>
                      <a:off x="0" y="0"/>
                      <a:ext cx="6299835" cy="2194560"/>
                    </a:xfrm>
                    <a:prstGeom prst="rect">
                      <a:avLst/>
                    </a:prstGeom>
                  </pic:spPr>
                </pic:pic>
              </a:graphicData>
            </a:graphic>
          </wp:inline>
        </w:drawing>
      </w:r>
    </w:p>
    <w:p w14:paraId="3E116EF9" w14:textId="14274ECE" w:rsidR="0065112F" w:rsidRDefault="006F3E4D" w:rsidP="0065112F">
      <w:pPr>
        <w:spacing w:line="360" w:lineRule="auto"/>
        <w:rPr>
          <w:lang w:val="en-US"/>
        </w:rPr>
      </w:pPr>
      <w:commentRangeStart w:id="79"/>
      <w:r w:rsidRPr="006F3E4D">
        <w:rPr>
          <w:noProof/>
          <w:lang w:val="en-US"/>
        </w:rPr>
        <w:drawing>
          <wp:inline distT="0" distB="0" distL="0" distR="0" wp14:anchorId="4306E444" wp14:editId="52BC7FFF">
            <wp:extent cx="6299835" cy="2696845"/>
            <wp:effectExtent l="0" t="0" r="5715" b="8255"/>
            <wp:docPr id="172" name="Grafik 1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Grafik 172" descr="Ein Bild, das Text enthält.&#10;&#10;Automatisch generierte Beschreibung"/>
                    <pic:cNvPicPr/>
                  </pic:nvPicPr>
                  <pic:blipFill>
                    <a:blip r:embed="rId113"/>
                    <a:stretch>
                      <a:fillRect/>
                    </a:stretch>
                  </pic:blipFill>
                  <pic:spPr>
                    <a:xfrm>
                      <a:off x="0" y="0"/>
                      <a:ext cx="6299835" cy="2696845"/>
                    </a:xfrm>
                    <a:prstGeom prst="rect">
                      <a:avLst/>
                    </a:prstGeom>
                  </pic:spPr>
                </pic:pic>
              </a:graphicData>
            </a:graphic>
          </wp:inline>
        </w:drawing>
      </w:r>
      <w:commentRangeEnd w:id="79"/>
      <w:r w:rsidR="00F82CE2">
        <w:rPr>
          <w:rStyle w:val="Kommentarzeichen"/>
          <w:rFonts w:asciiTheme="minorHAnsi" w:hAnsiTheme="minorHAnsi"/>
        </w:rPr>
        <w:commentReference w:id="79"/>
      </w:r>
    </w:p>
    <w:p w14:paraId="3588FF56" w14:textId="728256A2" w:rsidR="006F3E4D" w:rsidRPr="00460C1E" w:rsidRDefault="006F3E4D" w:rsidP="0065112F">
      <w:pPr>
        <w:spacing w:line="360" w:lineRule="auto"/>
        <w:rPr>
          <w:lang w:val="en-US"/>
        </w:rPr>
      </w:pPr>
    </w:p>
    <w:p w14:paraId="42482449" w14:textId="1FDEB2C2" w:rsidR="00460C1E" w:rsidRPr="002749ED" w:rsidRDefault="00CF2C93" w:rsidP="00460C1E">
      <w:pPr>
        <w:spacing w:line="360" w:lineRule="auto"/>
        <w:jc w:val="both"/>
        <w:rPr>
          <w:lang w:val="fr-FR"/>
        </w:rPr>
      </w:pPr>
      <w:r>
        <w:rPr>
          <w:noProof/>
          <w:lang w:val="fr"/>
        </w:rPr>
        <w:lastRenderedPageBreak/>
        <w:drawing>
          <wp:anchor distT="0" distB="0" distL="114300" distR="114300" simplePos="0" relativeHeight="251638878" behindDoc="0" locked="0" layoutInCell="1" allowOverlap="1" wp14:anchorId="31169A0E" wp14:editId="70F9847E">
            <wp:simplePos x="0" y="0"/>
            <wp:positionH relativeFrom="column">
              <wp:posOffset>3469640</wp:posOffset>
            </wp:positionH>
            <wp:positionV relativeFrom="paragraph">
              <wp:posOffset>447703</wp:posOffset>
            </wp:positionV>
            <wp:extent cx="167640" cy="17399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7640" cy="17399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fr"/>
        </w:rPr>
        <w:drawing>
          <wp:anchor distT="0" distB="0" distL="114300" distR="114300" simplePos="0" relativeHeight="251638877" behindDoc="0" locked="0" layoutInCell="1" allowOverlap="1" wp14:anchorId="4B20D62A" wp14:editId="007A5AC9">
            <wp:simplePos x="0" y="0"/>
            <wp:positionH relativeFrom="column">
              <wp:posOffset>1009844</wp:posOffset>
            </wp:positionH>
            <wp:positionV relativeFrom="paragraph">
              <wp:posOffset>430502</wp:posOffset>
            </wp:positionV>
            <wp:extent cx="205105" cy="188595"/>
            <wp:effectExtent l="0" t="0" r="444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5105" cy="188595"/>
                    </a:xfrm>
                    <a:prstGeom prst="rect">
                      <a:avLst/>
                    </a:prstGeom>
                    <a:noFill/>
                  </pic:spPr>
                </pic:pic>
              </a:graphicData>
            </a:graphic>
            <wp14:sizeRelH relativeFrom="margin">
              <wp14:pctWidth>0</wp14:pctWidth>
            </wp14:sizeRelH>
            <wp14:sizeRelV relativeFrom="margin">
              <wp14:pctHeight>0</wp14:pctHeight>
            </wp14:sizeRelV>
          </wp:anchor>
        </w:drawing>
      </w:r>
      <w:r w:rsidR="00460C1E">
        <w:rPr>
          <w:lang w:val="fr"/>
        </w:rPr>
        <w:t>En cliquant sur Filtre</w:t>
      </w:r>
      <w:r w:rsidR="000D0556">
        <w:rPr>
          <w:b/>
          <w:bCs/>
          <w:lang w:val="fr"/>
        </w:rPr>
        <w:t xml:space="preserve"> « Afficher le filtre » </w:t>
      </w:r>
      <w:r w:rsidR="00460C1E">
        <w:rPr>
          <w:lang w:val="fr"/>
        </w:rPr>
        <w:t xml:space="preserve">par exemple, il peut être filtré par les utilisateurs de différentes branches. </w:t>
      </w:r>
      <w:r>
        <w:rPr>
          <w:lang w:val="fr"/>
        </w:rPr>
        <w:t xml:space="preserve"> </w:t>
      </w:r>
      <w:r w:rsidR="001A6720" w:rsidRPr="001A6720">
        <w:rPr>
          <w:lang w:val="fr"/>
        </w:rPr>
        <w:t>Ceux-ci sont enregistrés et conservés lorsque vous quittez la page.</w:t>
      </w:r>
      <w:r>
        <w:rPr>
          <w:lang w:val="fr"/>
        </w:rPr>
        <w:t xml:space="preserve">  Tous les filtres peuvent être réinitialisés à l’aide du  bouton </w:t>
      </w:r>
      <w:r w:rsidRPr="00CF2C93">
        <w:rPr>
          <w:b/>
          <w:bCs/>
          <w:lang w:val="fr"/>
        </w:rPr>
        <w:t>« Effacer le filtre »</w:t>
      </w:r>
      <w:r>
        <w:rPr>
          <w:lang w:val="fr"/>
        </w:rPr>
        <w:t xml:space="preserve">.  </w:t>
      </w:r>
      <w:r w:rsidR="00460C1E">
        <w:rPr>
          <w:lang w:val="fr"/>
        </w:rPr>
        <w:t xml:space="preserve"> Les utilisateurs peuvent cliquer sur</w:t>
      </w:r>
      <w:r w:rsidR="00596638">
        <w:rPr>
          <w:lang w:val="fr"/>
        </w:rPr>
        <w:t xml:space="preserve"> l’icône de la personne </w:t>
      </w:r>
      <w:r w:rsidR="00460C1E">
        <w:rPr>
          <w:lang w:val="fr"/>
        </w:rPr>
        <w:t xml:space="preserve"> pour modifier les utilisateurs Le bouton</w:t>
      </w:r>
      <w:r>
        <w:rPr>
          <w:lang w:val="fr"/>
        </w:rPr>
        <w:t xml:space="preserve"> </w:t>
      </w:r>
      <w:r w:rsidR="00320157">
        <w:rPr>
          <w:lang w:val="fr"/>
        </w:rPr>
        <w:t>de</w:t>
      </w:r>
      <w:r w:rsidR="00460C1E">
        <w:rPr>
          <w:lang w:val="fr"/>
        </w:rPr>
        <w:t xml:space="preserve"> suppression est enfoncé lorsqu’un utilisateur doit être définitivement supprimé.</w:t>
      </w:r>
    </w:p>
    <w:p w14:paraId="64A4D37E" w14:textId="0F6001A0" w:rsidR="00460C1E" w:rsidRPr="002749ED" w:rsidRDefault="00460C1E" w:rsidP="00460C1E">
      <w:pPr>
        <w:spacing w:line="360" w:lineRule="auto"/>
        <w:jc w:val="both"/>
        <w:rPr>
          <w:lang w:val="fr-FR"/>
        </w:rPr>
      </w:pPr>
      <w:r>
        <w:rPr>
          <w:lang w:val="fr"/>
        </w:rPr>
        <w:t>En cliquant sur la liste déroulante d’état</w:t>
      </w:r>
      <w:r w:rsidR="004B70B2">
        <w:rPr>
          <w:lang w:val="fr"/>
        </w:rPr>
        <w:t>,</w:t>
      </w:r>
      <w:r w:rsidR="00501C58">
        <w:rPr>
          <w:lang w:val="fr"/>
        </w:rPr>
        <w:t xml:space="preserve"> </w:t>
      </w:r>
      <w:r w:rsidR="008A60B1">
        <w:rPr>
          <w:lang w:val="fr"/>
        </w:rPr>
        <w:t xml:space="preserve">Utilisateurs </w:t>
      </w:r>
      <w:r>
        <w:rPr>
          <w:lang w:val="fr"/>
        </w:rPr>
        <w:t>peut être activé/désactivé. Un utilisateur inactif ne peut plus se connecter à l’application TecRMI Service Book.</w:t>
      </w:r>
    </w:p>
    <w:p w14:paraId="0020D307" w14:textId="032A961C" w:rsidR="00180E63" w:rsidRPr="002749ED" w:rsidRDefault="00460C1E" w:rsidP="00E72B25">
      <w:pPr>
        <w:tabs>
          <w:tab w:val="left" w:pos="5553"/>
        </w:tabs>
        <w:spacing w:line="360" w:lineRule="auto"/>
        <w:jc w:val="both"/>
        <w:rPr>
          <w:lang w:val="fr-FR"/>
        </w:rPr>
      </w:pPr>
      <w:r>
        <w:rPr>
          <w:lang w:val="fr"/>
        </w:rPr>
        <w:t>De nouveaux utilisateurs peuvent être ajoutés en cliquant sur</w:t>
      </w:r>
      <w:r w:rsidR="00A0588D">
        <w:rPr>
          <w:b/>
          <w:bCs/>
          <w:lang w:val="fr"/>
        </w:rPr>
        <w:t xml:space="preserve"> « Ajouter un utilisateur »</w:t>
      </w:r>
      <w:r w:rsidR="00A0588D">
        <w:rPr>
          <w:lang w:val="fr"/>
        </w:rPr>
        <w:t>.</w:t>
      </w:r>
      <w:r w:rsidR="00E72B25">
        <w:rPr>
          <w:lang w:val="fr"/>
        </w:rPr>
        <w:tab/>
      </w:r>
    </w:p>
    <w:p w14:paraId="78148AE1" w14:textId="1F33C6AA" w:rsidR="00B54544" w:rsidRPr="002749ED" w:rsidRDefault="00E72B25" w:rsidP="00B54544">
      <w:pPr>
        <w:spacing w:line="360" w:lineRule="auto"/>
        <w:rPr>
          <w:lang w:val="fr-FR"/>
        </w:rPr>
      </w:pPr>
      <w:r>
        <w:rPr>
          <w:noProof/>
          <w:lang w:val="fr"/>
        </w:rPr>
        <mc:AlternateContent>
          <mc:Choice Requires="wps">
            <w:drawing>
              <wp:anchor distT="0" distB="0" distL="114300" distR="114300" simplePos="0" relativeHeight="251780232" behindDoc="0" locked="0" layoutInCell="1" allowOverlap="1" wp14:anchorId="39566FE8" wp14:editId="470CC731">
                <wp:simplePos x="0" y="0"/>
                <wp:positionH relativeFrom="column">
                  <wp:posOffset>4995545</wp:posOffset>
                </wp:positionH>
                <wp:positionV relativeFrom="paragraph">
                  <wp:posOffset>323215</wp:posOffset>
                </wp:positionV>
                <wp:extent cx="651510" cy="95250"/>
                <wp:effectExtent l="0" t="0" r="0" b="0"/>
                <wp:wrapNone/>
                <wp:docPr id="197" name="Rectangle 197"/>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52058D5" id="Rectangle 197" o:spid="_x0000_s1026" style="position:absolute;margin-left:393.35pt;margin-top:25.45pt;width:51.3pt;height:7.5pt;z-index:251780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" fillcolor="white [3212]" strokecolor="white [3212]" strokeweight=".5pt">
                <v:textbox inset="2mm,2mm,2mm,2mm"/>
              </v:rect>
            </w:pict>
          </mc:Fallback>
        </mc:AlternateContent>
      </w:r>
      <w:r>
        <w:rPr>
          <w:noProof/>
          <w:lang w:val="fr"/>
        </w:rPr>
        <w:drawing>
          <wp:anchor distT="0" distB="0" distL="114300" distR="114300" simplePos="0" relativeHeight="251781256" behindDoc="0" locked="0" layoutInCell="1" allowOverlap="1" wp14:anchorId="2FE79A5D" wp14:editId="50427DFD">
            <wp:simplePos x="0" y="0"/>
            <wp:positionH relativeFrom="column">
              <wp:posOffset>5354092</wp:posOffset>
            </wp:positionH>
            <wp:positionV relativeFrom="paragraph">
              <wp:posOffset>283210</wp:posOffset>
            </wp:positionV>
            <wp:extent cx="324485" cy="15049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sidR="003A3966">
        <w:rPr>
          <w:noProof/>
          <w:lang w:val="fr"/>
        </w:rPr>
        <w:drawing>
          <wp:anchor distT="0" distB="0" distL="114300" distR="114300" simplePos="0" relativeHeight="251638882" behindDoc="0" locked="0" layoutInCell="1" allowOverlap="1" wp14:anchorId="1C5FBB96" wp14:editId="2F5CCDD0">
            <wp:simplePos x="0" y="0"/>
            <wp:positionH relativeFrom="margin">
              <wp:align>center</wp:align>
            </wp:positionH>
            <wp:positionV relativeFrom="paragraph">
              <wp:posOffset>230505</wp:posOffset>
            </wp:positionV>
            <wp:extent cx="5923915" cy="5641340"/>
            <wp:effectExtent l="0" t="0" r="635" b="0"/>
            <wp:wrapTopAndBottom/>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23915" cy="5641340"/>
                    </a:xfrm>
                    <a:prstGeom prst="rect">
                      <a:avLst/>
                    </a:prstGeom>
                  </pic:spPr>
                </pic:pic>
              </a:graphicData>
            </a:graphic>
          </wp:anchor>
        </w:drawing>
      </w:r>
      <w:r w:rsidR="00B54544">
        <w:rPr>
          <w:lang w:val="fr"/>
        </w:rPr>
        <w:t>Un nouvel écran de saisie utilisateur s’ouvrira :</w:t>
      </w:r>
    </w:p>
    <w:p w14:paraId="40283280" w14:textId="29E5EAAD" w:rsidR="00CB4F70" w:rsidRPr="002749ED" w:rsidRDefault="00F82CE2" w:rsidP="00CB4F70">
      <w:pPr>
        <w:spacing w:line="360" w:lineRule="auto"/>
        <w:rPr>
          <w:lang w:val="fr-FR"/>
        </w:rPr>
      </w:pPr>
      <w:commentRangeStart w:id="80"/>
      <w:r w:rsidRPr="00F82CE2">
        <w:rPr>
          <w:noProof/>
          <w:lang w:val="fr-FR"/>
        </w:rPr>
        <w:lastRenderedPageBreak/>
        <w:drawing>
          <wp:inline distT="0" distB="0" distL="0" distR="0" wp14:anchorId="7468B8F3" wp14:editId="50B12AC4">
            <wp:extent cx="6299835" cy="5032375"/>
            <wp:effectExtent l="0" t="0" r="5715" b="0"/>
            <wp:docPr id="175" name="Grafik 1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Grafik 175" descr="Ein Bild, das Text enthält.&#10;&#10;Automatisch generierte Beschreibung"/>
                    <pic:cNvPicPr/>
                  </pic:nvPicPr>
                  <pic:blipFill>
                    <a:blip r:embed="rId117"/>
                    <a:stretch>
                      <a:fillRect/>
                    </a:stretch>
                  </pic:blipFill>
                  <pic:spPr>
                    <a:xfrm>
                      <a:off x="0" y="0"/>
                      <a:ext cx="6299835" cy="5032375"/>
                    </a:xfrm>
                    <a:prstGeom prst="rect">
                      <a:avLst/>
                    </a:prstGeom>
                  </pic:spPr>
                </pic:pic>
              </a:graphicData>
            </a:graphic>
          </wp:inline>
        </w:drawing>
      </w:r>
      <w:commentRangeEnd w:id="80"/>
      <w:r>
        <w:rPr>
          <w:rStyle w:val="Kommentarzeichen"/>
          <w:rFonts w:asciiTheme="minorHAnsi" w:hAnsiTheme="minorHAnsi"/>
        </w:rPr>
        <w:commentReference w:id="80"/>
      </w:r>
    </w:p>
    <w:p w14:paraId="76C522F1" w14:textId="77777777" w:rsidR="003A3966" w:rsidRPr="002749ED" w:rsidRDefault="003A3966" w:rsidP="00BC5633">
      <w:pPr>
        <w:spacing w:line="360" w:lineRule="auto"/>
        <w:jc w:val="both"/>
        <w:rPr>
          <w:lang w:val="fr-FR"/>
        </w:rPr>
      </w:pPr>
      <w:r>
        <w:rPr>
          <w:lang w:val="fr"/>
        </w:rPr>
        <w:t>Selon le rôle de l’utilisateur actuel, vous pouvez choisir entre les postes « Administrateur de l’organisation », « Administrateur de l’atelier » et « Employé de l’atelier » dans la liste déroulante « </w:t>
      </w:r>
      <w:r w:rsidRPr="000F5C8F">
        <w:rPr>
          <w:b/>
          <w:bCs/>
          <w:lang w:val="fr"/>
        </w:rPr>
        <w:t>Rôle</w:t>
      </w:r>
      <w:r>
        <w:rPr>
          <w:lang w:val="fr"/>
        </w:rPr>
        <w:t> ».</w:t>
      </w:r>
    </w:p>
    <w:p w14:paraId="03DA81B9" w14:textId="77777777" w:rsidR="003A3966" w:rsidRPr="002749ED" w:rsidRDefault="003A3966" w:rsidP="00BC5633">
      <w:pPr>
        <w:spacing w:line="360" w:lineRule="auto"/>
        <w:jc w:val="both"/>
        <w:rPr>
          <w:lang w:val="fr-FR"/>
        </w:rPr>
      </w:pPr>
      <w:r>
        <w:rPr>
          <w:lang w:val="fr"/>
        </w:rPr>
        <w:t>Dans le champ Nom d’utilisateur, le nom d’utilisateur souhaité est entré. Si le nom d’utilisateur existe déjà, un message d’avertissement s’affiche. Le nom d’utilisateur ne doit pas être une adresse de messagerie.</w:t>
      </w:r>
    </w:p>
    <w:p w14:paraId="6A440AE0" w14:textId="6E4EA79C" w:rsidR="00BC5633" w:rsidRPr="002749ED" w:rsidRDefault="00BC5633" w:rsidP="00BC5633">
      <w:pPr>
        <w:spacing w:line="360" w:lineRule="auto"/>
        <w:jc w:val="both"/>
        <w:rPr>
          <w:lang w:val="fr-FR"/>
        </w:rPr>
      </w:pPr>
      <w:r>
        <w:rPr>
          <w:lang w:val="fr"/>
        </w:rPr>
        <w:t>Dans les champs « Salutation », « Prénom » et « Nom », les données personnelles correspondantes de l’utilisateur sont saisies. Dans le champ « E-mail », l’adresse e-mail avec laquelle l’utilisateur se connecte au TecRMI</w:t>
      </w:r>
      <w:r w:rsidR="00386339">
        <w:rPr>
          <w:lang w:val="fr"/>
        </w:rPr>
        <w:t xml:space="preserve"> Service Book</w:t>
      </w:r>
      <w:r>
        <w:rPr>
          <w:lang w:val="fr"/>
        </w:rPr>
        <w:t xml:space="preserve"> est saisie. Selon les paramètres de votre organisation, les adresses e-mail peuvent devoir se terminer par un domaine spécifique. Dans ce cas, un message correspondant s’affiche.</w:t>
      </w:r>
    </w:p>
    <w:p w14:paraId="4F6225DD" w14:textId="77777777" w:rsidR="00BC5633" w:rsidRPr="002749ED" w:rsidRDefault="00BC5633" w:rsidP="00BC5633">
      <w:pPr>
        <w:spacing w:line="360" w:lineRule="auto"/>
        <w:jc w:val="both"/>
        <w:rPr>
          <w:lang w:val="fr-FR"/>
        </w:rPr>
      </w:pPr>
      <w:r>
        <w:rPr>
          <w:lang w:val="fr"/>
        </w:rPr>
        <w:t>Dans le champ « Numéro de téléphone », le numéro de téléphone de l’utilisateur (pour les requêtes) doit être entré. Enfin, la langue de l’utilisateur doit être sélectionnée.</w:t>
      </w:r>
    </w:p>
    <w:p w14:paraId="03537E1C" w14:textId="079F8CF0" w:rsidR="00BC5633" w:rsidRPr="002749ED" w:rsidRDefault="00BC5633" w:rsidP="00BC5633">
      <w:pPr>
        <w:spacing w:line="360" w:lineRule="auto"/>
        <w:jc w:val="both"/>
        <w:rPr>
          <w:lang w:val="fr-FR"/>
        </w:rPr>
      </w:pPr>
    </w:p>
    <w:p w14:paraId="35199E16" w14:textId="5E79A2C7" w:rsidR="00BC5633" w:rsidRPr="002749ED" w:rsidRDefault="00BC5633" w:rsidP="00BC5633">
      <w:pPr>
        <w:spacing w:line="360" w:lineRule="auto"/>
        <w:jc w:val="both"/>
        <w:rPr>
          <w:lang w:val="fr-FR"/>
        </w:rPr>
      </w:pPr>
      <w:r>
        <w:rPr>
          <w:lang w:val="fr"/>
        </w:rPr>
        <w:lastRenderedPageBreak/>
        <w:t>Dans la section</w:t>
      </w:r>
      <w:r w:rsidR="00E628D1">
        <w:rPr>
          <w:b/>
          <w:bCs/>
          <w:lang w:val="fr"/>
        </w:rPr>
        <w:t xml:space="preserve"> « Filiale attribuée », </w:t>
      </w:r>
      <w:r>
        <w:rPr>
          <w:lang w:val="fr"/>
        </w:rPr>
        <w:t xml:space="preserve">vous devez choisir à quelle </w:t>
      </w:r>
      <w:r w:rsidR="001061B4">
        <w:rPr>
          <w:lang w:val="fr"/>
        </w:rPr>
        <w:t>filiale</w:t>
      </w:r>
      <w:r>
        <w:rPr>
          <w:lang w:val="fr"/>
        </w:rPr>
        <w:t xml:space="preserve"> l’utilisateur correspondant doit être affecté. Les saisies du service sont effectuées sur la </w:t>
      </w:r>
      <w:r w:rsidR="001061B4">
        <w:rPr>
          <w:lang w:val="fr"/>
        </w:rPr>
        <w:t>filiale</w:t>
      </w:r>
      <w:r>
        <w:rPr>
          <w:lang w:val="fr"/>
        </w:rPr>
        <w:t xml:space="preserve"> sélectionnée  (compte et adresse). Les utilisateurs ne peuvent être affectés qu’à une </w:t>
      </w:r>
      <w:r w:rsidR="001061B4">
        <w:rPr>
          <w:lang w:val="fr"/>
        </w:rPr>
        <w:t>filiale</w:t>
      </w:r>
      <w:r>
        <w:rPr>
          <w:lang w:val="fr"/>
        </w:rPr>
        <w:t xml:space="preserve"> active.</w:t>
      </w:r>
    </w:p>
    <w:p w14:paraId="32D28863" w14:textId="5ECF2875" w:rsidR="00BC5633" w:rsidRPr="002749ED" w:rsidRDefault="00BC5633" w:rsidP="00BC5633">
      <w:pPr>
        <w:spacing w:line="360" w:lineRule="auto"/>
        <w:jc w:val="both"/>
        <w:rPr>
          <w:lang w:val="fr-FR"/>
        </w:rPr>
      </w:pPr>
    </w:p>
    <w:p w14:paraId="51C71901" w14:textId="4EAE0C48" w:rsidR="00BC5633" w:rsidRPr="002749ED" w:rsidRDefault="00BC5633" w:rsidP="00BC5633">
      <w:pPr>
        <w:spacing w:line="360" w:lineRule="auto"/>
        <w:jc w:val="both"/>
        <w:rPr>
          <w:lang w:val="fr-FR"/>
        </w:rPr>
      </w:pPr>
      <w:r>
        <w:rPr>
          <w:lang w:val="fr"/>
        </w:rPr>
        <w:t>Si vous cliquez sur le bouton</w:t>
      </w:r>
      <w:r w:rsidR="001061B4">
        <w:rPr>
          <w:b/>
          <w:bCs/>
          <w:lang w:val="fr"/>
        </w:rPr>
        <w:t xml:space="preserve"> « Ajouter une filiale »</w:t>
      </w:r>
      <w:r>
        <w:rPr>
          <w:lang w:val="fr"/>
        </w:rPr>
        <w:t xml:space="preserve">, vous serez redirigé vers l’écran de saisie pour demander une nouvelle </w:t>
      </w:r>
      <w:r w:rsidR="001061B4">
        <w:rPr>
          <w:lang w:val="fr"/>
        </w:rPr>
        <w:t>filiale</w:t>
      </w:r>
      <w:r>
        <w:rPr>
          <w:lang w:val="fr"/>
        </w:rPr>
        <w:t xml:space="preserve"> (uniquement possible pour </w:t>
      </w:r>
      <w:proofErr w:type="spellStart"/>
      <w:r>
        <w:rPr>
          <w:lang w:val="fr"/>
        </w:rPr>
        <w:t>Org</w:t>
      </w:r>
      <w:proofErr w:type="spellEnd"/>
      <w:r>
        <w:rPr>
          <w:lang w:val="fr"/>
        </w:rPr>
        <w:t>-Admin).</w:t>
      </w:r>
    </w:p>
    <w:p w14:paraId="14AD0DD6" w14:textId="24AEB3DE" w:rsidR="00CB4F70" w:rsidRPr="002749ED" w:rsidRDefault="00CB4F70" w:rsidP="00040946">
      <w:pPr>
        <w:jc w:val="both"/>
        <w:rPr>
          <w:lang w:val="fr-FR"/>
        </w:rPr>
      </w:pPr>
    </w:p>
    <w:p w14:paraId="5D371B72" w14:textId="2624CF6A" w:rsidR="00E54109" w:rsidRPr="002749ED" w:rsidRDefault="00E54109" w:rsidP="00040946">
      <w:pPr>
        <w:jc w:val="both"/>
        <w:rPr>
          <w:lang w:val="fr-FR"/>
        </w:rPr>
      </w:pPr>
    </w:p>
    <w:p w14:paraId="6D35D7AB" w14:textId="459FA3DF" w:rsidR="00E54109" w:rsidRPr="002749ED" w:rsidRDefault="00E54109" w:rsidP="00040946">
      <w:pPr>
        <w:jc w:val="both"/>
        <w:rPr>
          <w:lang w:val="fr-FR"/>
        </w:rPr>
      </w:pPr>
    </w:p>
    <w:p w14:paraId="185E7975" w14:textId="7B663001" w:rsidR="00E54109" w:rsidRPr="002749ED" w:rsidRDefault="00E54109" w:rsidP="00040946">
      <w:pPr>
        <w:jc w:val="both"/>
        <w:rPr>
          <w:lang w:val="fr-FR"/>
        </w:rPr>
      </w:pPr>
    </w:p>
    <w:p w14:paraId="1A4C808A" w14:textId="03EBF073" w:rsidR="00E54109" w:rsidRPr="002749ED" w:rsidRDefault="00E54109" w:rsidP="00040946">
      <w:pPr>
        <w:jc w:val="both"/>
        <w:rPr>
          <w:lang w:val="fr-FR"/>
        </w:rPr>
      </w:pPr>
    </w:p>
    <w:p w14:paraId="0D7415BE" w14:textId="3972C2B6" w:rsidR="00E54109" w:rsidRPr="002749ED" w:rsidRDefault="00E54109" w:rsidP="00040946">
      <w:pPr>
        <w:jc w:val="both"/>
        <w:rPr>
          <w:lang w:val="fr-FR"/>
        </w:rPr>
      </w:pPr>
    </w:p>
    <w:p w14:paraId="02A48BCD" w14:textId="7D93D61D" w:rsidR="00E54109" w:rsidRPr="002749ED" w:rsidRDefault="00E54109" w:rsidP="00040946">
      <w:pPr>
        <w:jc w:val="both"/>
        <w:rPr>
          <w:lang w:val="fr-FR"/>
        </w:rPr>
      </w:pPr>
    </w:p>
    <w:p w14:paraId="2B8A21E8" w14:textId="6D438623" w:rsidR="00E54109" w:rsidRPr="002749ED" w:rsidRDefault="00E54109" w:rsidP="00040946">
      <w:pPr>
        <w:jc w:val="both"/>
        <w:rPr>
          <w:lang w:val="fr-FR"/>
        </w:rPr>
      </w:pPr>
    </w:p>
    <w:p w14:paraId="527DEA25" w14:textId="438C69FA" w:rsidR="00E54109" w:rsidRPr="002749ED" w:rsidRDefault="00E54109" w:rsidP="00040946">
      <w:pPr>
        <w:jc w:val="both"/>
        <w:rPr>
          <w:lang w:val="fr-FR"/>
        </w:rPr>
      </w:pPr>
    </w:p>
    <w:p w14:paraId="7CCA822B" w14:textId="7FF0B077" w:rsidR="00E54109" w:rsidRPr="002749ED" w:rsidRDefault="00E54109" w:rsidP="00040946">
      <w:pPr>
        <w:jc w:val="both"/>
        <w:rPr>
          <w:lang w:val="fr-FR"/>
        </w:rPr>
      </w:pPr>
    </w:p>
    <w:p w14:paraId="4FAEC761" w14:textId="7F23C1B4" w:rsidR="00E54109" w:rsidRPr="002749ED" w:rsidRDefault="00E54109" w:rsidP="00040946">
      <w:pPr>
        <w:jc w:val="both"/>
        <w:rPr>
          <w:lang w:val="fr-FR"/>
        </w:rPr>
      </w:pPr>
    </w:p>
    <w:p w14:paraId="19CB250F" w14:textId="21595DEF" w:rsidR="00E54109" w:rsidRPr="002749ED" w:rsidRDefault="00E54109" w:rsidP="00040946">
      <w:pPr>
        <w:jc w:val="both"/>
        <w:rPr>
          <w:lang w:val="fr-FR"/>
        </w:rPr>
      </w:pPr>
    </w:p>
    <w:p w14:paraId="7C75571D" w14:textId="3C9BE3B4" w:rsidR="00E54109" w:rsidRPr="002749ED" w:rsidRDefault="00E54109" w:rsidP="00040946">
      <w:pPr>
        <w:jc w:val="both"/>
        <w:rPr>
          <w:lang w:val="fr-FR"/>
        </w:rPr>
      </w:pPr>
    </w:p>
    <w:p w14:paraId="437B4715" w14:textId="6B62D089" w:rsidR="00E54109" w:rsidRPr="002749ED" w:rsidRDefault="00E54109" w:rsidP="00040946">
      <w:pPr>
        <w:jc w:val="both"/>
        <w:rPr>
          <w:lang w:val="fr-FR"/>
        </w:rPr>
      </w:pPr>
    </w:p>
    <w:p w14:paraId="48E704CA" w14:textId="61AF9E4F" w:rsidR="00E54109" w:rsidRPr="002749ED" w:rsidRDefault="00E54109" w:rsidP="00040946">
      <w:pPr>
        <w:jc w:val="both"/>
        <w:rPr>
          <w:lang w:val="fr-FR"/>
        </w:rPr>
      </w:pPr>
    </w:p>
    <w:p w14:paraId="2959303E" w14:textId="5D9C7172" w:rsidR="00E54109" w:rsidRPr="002749ED" w:rsidRDefault="00E54109" w:rsidP="00040946">
      <w:pPr>
        <w:jc w:val="both"/>
        <w:rPr>
          <w:lang w:val="fr-FR"/>
        </w:rPr>
      </w:pPr>
    </w:p>
    <w:p w14:paraId="55B901B9" w14:textId="3583F1D8" w:rsidR="00E54109" w:rsidRPr="002749ED" w:rsidRDefault="00E54109" w:rsidP="00040946">
      <w:pPr>
        <w:jc w:val="both"/>
        <w:rPr>
          <w:lang w:val="fr-FR"/>
        </w:rPr>
      </w:pPr>
    </w:p>
    <w:p w14:paraId="21E1CAEE" w14:textId="6E32CFAB" w:rsidR="00E54109" w:rsidRPr="002749ED" w:rsidRDefault="00E54109" w:rsidP="00040946">
      <w:pPr>
        <w:jc w:val="both"/>
        <w:rPr>
          <w:lang w:val="fr-FR"/>
        </w:rPr>
      </w:pPr>
    </w:p>
    <w:p w14:paraId="2E55D0B4" w14:textId="2D344D5A" w:rsidR="00E54109" w:rsidRPr="002749ED" w:rsidRDefault="00E54109" w:rsidP="00040946">
      <w:pPr>
        <w:jc w:val="both"/>
        <w:rPr>
          <w:lang w:val="fr-FR"/>
        </w:rPr>
      </w:pPr>
    </w:p>
    <w:p w14:paraId="4A8845DE" w14:textId="77777777" w:rsidR="00E54109" w:rsidRPr="002749ED" w:rsidRDefault="00E54109" w:rsidP="00040946">
      <w:pPr>
        <w:jc w:val="both"/>
        <w:rPr>
          <w:lang w:val="fr-FR"/>
        </w:rPr>
      </w:pPr>
    </w:p>
    <w:p w14:paraId="63B30D7E" w14:textId="271A26D9" w:rsidR="00CB4F70" w:rsidRDefault="001061B4" w:rsidP="00CB4F70">
      <w:pPr>
        <w:pStyle w:val="berschrift4"/>
      </w:pPr>
      <w:bookmarkStart w:id="81" w:name="_Toc115782327"/>
      <w:r>
        <w:rPr>
          <w:lang w:val="fr"/>
        </w:rPr>
        <w:t>Filiale</w:t>
      </w:r>
      <w:bookmarkEnd w:id="81"/>
    </w:p>
    <w:p w14:paraId="5369194F" w14:textId="3CED6694" w:rsidR="00FC3E9F" w:rsidRPr="002749ED" w:rsidRDefault="00FC3E9F" w:rsidP="00FC3E9F">
      <w:pPr>
        <w:spacing w:line="360" w:lineRule="auto"/>
        <w:jc w:val="both"/>
        <w:rPr>
          <w:lang w:val="fr-FR"/>
        </w:rPr>
      </w:pPr>
      <w:r>
        <w:rPr>
          <w:lang w:val="fr"/>
        </w:rPr>
        <w:t xml:space="preserve">La zone </w:t>
      </w:r>
      <w:r w:rsidR="009B1553">
        <w:rPr>
          <w:lang w:val="fr"/>
        </w:rPr>
        <w:t>filiale</w:t>
      </w:r>
      <w:r w:rsidR="00715C31">
        <w:rPr>
          <w:lang w:val="fr"/>
        </w:rPr>
        <w:t xml:space="preserve"> n’est</w:t>
      </w:r>
      <w:r>
        <w:rPr>
          <w:lang w:val="fr"/>
        </w:rPr>
        <w:t xml:space="preserve"> visible que par les utilisateurs ayant le rôle Administrateur de l’organisation. Dès que le bouton </w:t>
      </w:r>
      <w:r w:rsidRPr="00715C31">
        <w:rPr>
          <w:b/>
          <w:bCs/>
          <w:lang w:val="fr"/>
        </w:rPr>
        <w:t>« </w:t>
      </w:r>
      <w:r w:rsidR="00715C31">
        <w:rPr>
          <w:b/>
          <w:bCs/>
          <w:lang w:val="fr"/>
        </w:rPr>
        <w:t>Filiales</w:t>
      </w:r>
      <w:r w:rsidRPr="00715C31">
        <w:rPr>
          <w:b/>
          <w:bCs/>
          <w:lang w:val="fr"/>
        </w:rPr>
        <w:t> »</w:t>
      </w:r>
      <w:r>
        <w:rPr>
          <w:lang w:val="fr"/>
        </w:rPr>
        <w:t xml:space="preserve"> a été sélectionné dans la barre de navigation, un aperçu de toutes les </w:t>
      </w:r>
      <w:r w:rsidR="00715C31">
        <w:rPr>
          <w:lang w:val="fr"/>
        </w:rPr>
        <w:t>filiales affectées</w:t>
      </w:r>
      <w:r>
        <w:rPr>
          <w:lang w:val="fr"/>
        </w:rPr>
        <w:t xml:space="preserve"> à votre organisation s’ouvre.</w:t>
      </w:r>
    </w:p>
    <w:commentRangeStart w:id="82"/>
    <w:p w14:paraId="73E26A3D" w14:textId="055FA6EC" w:rsidR="00AD62B8" w:rsidRPr="002749ED" w:rsidRDefault="00F8582A" w:rsidP="008E3432">
      <w:pPr>
        <w:spacing w:line="360" w:lineRule="auto"/>
        <w:rPr>
          <w:lang w:val="fr-FR"/>
        </w:rPr>
      </w:pPr>
      <w:r>
        <w:rPr>
          <w:noProof/>
          <w:lang w:val="fr"/>
        </w:rPr>
        <mc:AlternateContent>
          <mc:Choice Requires="wpg">
            <w:drawing>
              <wp:anchor distT="0" distB="0" distL="114300" distR="114300" simplePos="0" relativeHeight="251714696" behindDoc="0" locked="0" layoutInCell="1" allowOverlap="1" wp14:anchorId="4193626F" wp14:editId="5F8D1135">
                <wp:simplePos x="0" y="0"/>
                <wp:positionH relativeFrom="column">
                  <wp:posOffset>-2819</wp:posOffset>
                </wp:positionH>
                <wp:positionV relativeFrom="paragraph">
                  <wp:posOffset>4064</wp:posOffset>
                </wp:positionV>
                <wp:extent cx="6299835" cy="3108960"/>
                <wp:effectExtent l="0" t="0" r="5715" b="15240"/>
                <wp:wrapNone/>
                <wp:docPr id="141" name="Group 141"/>
                <wp:cNvGraphicFramePr/>
                <a:graphic xmlns:a="http://schemas.openxmlformats.org/drawingml/2006/main">
                  <a:graphicData uri="http://schemas.microsoft.com/office/word/2010/wordprocessingGroup">
                    <wpg:wgp>
                      <wpg:cNvGrpSpPr/>
                      <wpg:grpSpPr>
                        <a:xfrm>
                          <a:off x="0" y="0"/>
                          <a:ext cx="6299835" cy="3108960"/>
                          <a:chOff x="0" y="0"/>
                          <a:chExt cx="6299835" cy="3108960"/>
                        </a:xfrm>
                      </wpg:grpSpPr>
                      <wpg:grpSp>
                        <wpg:cNvPr id="133" name="Group 133"/>
                        <wpg:cNvGrpSpPr/>
                        <wpg:grpSpPr>
                          <a:xfrm>
                            <a:off x="0" y="0"/>
                            <a:ext cx="6299835" cy="3108960"/>
                            <a:chOff x="0" y="0"/>
                            <a:chExt cx="6299835" cy="3108960"/>
                          </a:xfrm>
                        </wpg:grpSpPr>
                        <pic:pic xmlns:pic="http://schemas.openxmlformats.org/drawingml/2006/picture">
                          <pic:nvPicPr>
                            <pic:cNvPr id="131" name="Picture 131" descr="Graphical user interface&#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6299835" cy="3053080"/>
                            </a:xfrm>
                            <a:prstGeom prst="rect">
                              <a:avLst/>
                            </a:prstGeom>
                          </pic:spPr>
                        </pic:pic>
                        <wps:wsp>
                          <wps:cNvPr id="132" name="Rectangle 132"/>
                          <wps:cNvSpPr/>
                          <wps:spPr>
                            <a:xfrm>
                              <a:off x="972921" y="2991917"/>
                              <a:ext cx="5098695" cy="117043"/>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pic:pic xmlns:pic="http://schemas.openxmlformats.org/drawingml/2006/picture">
                        <pic:nvPicPr>
                          <pic:cNvPr id="137" name="Picture 137" descr="Graphical user interface, text, application, email&#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907084" y="1148486"/>
                            <a:ext cx="3915410" cy="1755140"/>
                          </a:xfrm>
                          <a:prstGeom prst="rect">
                            <a:avLst/>
                          </a:prstGeom>
                        </pic:spPr>
                      </pic:pic>
                    </wpg:wgp>
                  </a:graphicData>
                </a:graphic>
              </wp:anchor>
            </w:drawing>
          </mc:Choice>
          <mc:Fallback>
            <w:pict>
              <v:group w14:anchorId="1081997E" id="Group 141" o:spid="_x0000_s1026" style="position:absolute;margin-left:-.2pt;margin-top:.3pt;width:496.05pt;height:244.8pt;z-index:251714696" coordsize="62998,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">
                <v:group id="Group 133" o:spid="_x0000_s1027" style="position:absolute;width:62998;height:31089" coordsize="62998,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Picture 131" o:spid="_x0000_s1028" type="#_x0000_t75" alt="Graphical user interface&#10;&#10;Description automatically generated" style="position:absolute;width:62998;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">
                    <v:imagedata r:id="rId120" o:title="Graphical user interface&#10;&#10;Description automatically generated"/>
                  </v:shape>
                  <v:rect id="Rectangle 132" o:spid="_x0000_s1029" style="position:absolute;left:9729;top:29919;width:50987;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" fillcolor="white [3212]" strokecolor="white [3212]" strokeweight=".5pt">
                    <v:textbox inset="2mm,2mm,2mm,2mm"/>
                  </v:rect>
                </v:group>
                <v:shape id="Picture 137" o:spid="_x0000_s1030" type="#_x0000_t75" alt="Graphical user interface, text, application, email&#10;&#10;Description automatically generated" style="position:absolute;left:9070;top:11484;width:39154;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">
                  <v:imagedata r:id="rId121" o:title="Graphical user interface, text, application, email&#10;&#10;Description automatically generated"/>
                </v:shape>
              </v:group>
            </w:pict>
          </mc:Fallback>
        </mc:AlternateContent>
      </w:r>
      <w:commentRangeEnd w:id="82"/>
      <w:r w:rsidR="00EA0F60">
        <w:rPr>
          <w:rStyle w:val="Kommentarzeichen"/>
          <w:rFonts w:asciiTheme="minorHAnsi" w:hAnsiTheme="minorHAnsi"/>
        </w:rPr>
        <w:commentReference w:id="82"/>
      </w:r>
    </w:p>
    <w:p w14:paraId="734934C6" w14:textId="2E35DDFF" w:rsidR="00AD62B8" w:rsidRPr="002749ED" w:rsidRDefault="00AD62B8" w:rsidP="008E3432">
      <w:pPr>
        <w:spacing w:line="360" w:lineRule="auto"/>
        <w:rPr>
          <w:lang w:val="fr-FR"/>
        </w:rPr>
      </w:pPr>
    </w:p>
    <w:p w14:paraId="22DA8380" w14:textId="782FDAE7" w:rsidR="00AD62B8" w:rsidRPr="002749ED" w:rsidRDefault="00AD62B8" w:rsidP="008E3432">
      <w:pPr>
        <w:spacing w:line="360" w:lineRule="auto"/>
        <w:rPr>
          <w:lang w:val="fr-FR"/>
        </w:rPr>
      </w:pPr>
    </w:p>
    <w:p w14:paraId="21E758CB" w14:textId="3EB16857" w:rsidR="00AD62B8" w:rsidRPr="002749ED" w:rsidRDefault="00AD62B8" w:rsidP="008E3432">
      <w:pPr>
        <w:spacing w:line="360" w:lineRule="auto"/>
        <w:rPr>
          <w:lang w:val="fr-FR"/>
        </w:rPr>
      </w:pPr>
    </w:p>
    <w:p w14:paraId="730416BB" w14:textId="107BA802" w:rsidR="00AD62B8" w:rsidRPr="002749ED" w:rsidRDefault="00AD62B8" w:rsidP="008E3432">
      <w:pPr>
        <w:spacing w:line="360" w:lineRule="auto"/>
        <w:rPr>
          <w:lang w:val="fr-FR"/>
        </w:rPr>
      </w:pPr>
    </w:p>
    <w:p w14:paraId="4928C8E0" w14:textId="592487C0" w:rsidR="00AD62B8" w:rsidRPr="002749ED" w:rsidRDefault="00AD62B8" w:rsidP="008E3432">
      <w:pPr>
        <w:spacing w:line="360" w:lineRule="auto"/>
        <w:rPr>
          <w:lang w:val="fr-FR"/>
        </w:rPr>
      </w:pPr>
    </w:p>
    <w:p w14:paraId="269A52F6" w14:textId="55429861" w:rsidR="00AD62B8" w:rsidRPr="002749ED" w:rsidRDefault="00AD62B8" w:rsidP="008E3432">
      <w:pPr>
        <w:spacing w:line="360" w:lineRule="auto"/>
        <w:rPr>
          <w:lang w:val="fr-FR"/>
        </w:rPr>
      </w:pPr>
    </w:p>
    <w:p w14:paraId="45370BA3" w14:textId="002BE420" w:rsidR="00AD62B8" w:rsidRPr="002749ED" w:rsidRDefault="00AD62B8" w:rsidP="008E3432">
      <w:pPr>
        <w:spacing w:line="360" w:lineRule="auto"/>
        <w:rPr>
          <w:lang w:val="fr-FR"/>
        </w:rPr>
      </w:pPr>
    </w:p>
    <w:p w14:paraId="322F451A" w14:textId="6C20C576" w:rsidR="00AD62B8" w:rsidRPr="002749ED" w:rsidRDefault="00AD62B8" w:rsidP="008E3432">
      <w:pPr>
        <w:spacing w:line="360" w:lineRule="auto"/>
        <w:rPr>
          <w:lang w:val="fr-FR"/>
        </w:rPr>
      </w:pPr>
    </w:p>
    <w:p w14:paraId="7FC15CE0" w14:textId="25CDEBDE" w:rsidR="00715C31" w:rsidRPr="002749ED" w:rsidRDefault="00715C31" w:rsidP="008E3432">
      <w:pPr>
        <w:spacing w:line="360" w:lineRule="auto"/>
        <w:rPr>
          <w:lang w:val="fr-FR"/>
        </w:rPr>
      </w:pPr>
    </w:p>
    <w:p w14:paraId="04AF34BA" w14:textId="07B420B2" w:rsidR="00E54109" w:rsidRPr="002749ED" w:rsidRDefault="00E54109" w:rsidP="008E3432">
      <w:pPr>
        <w:spacing w:line="360" w:lineRule="auto"/>
        <w:rPr>
          <w:lang w:val="fr-FR"/>
        </w:rPr>
      </w:pPr>
    </w:p>
    <w:p w14:paraId="539C3F4D" w14:textId="2C35581F" w:rsidR="00E54109" w:rsidRPr="002749ED" w:rsidRDefault="00E54109" w:rsidP="008E3432">
      <w:pPr>
        <w:spacing w:line="360" w:lineRule="auto"/>
        <w:rPr>
          <w:lang w:val="fr-FR"/>
        </w:rPr>
      </w:pPr>
    </w:p>
    <w:p w14:paraId="15826D5D" w14:textId="47AA42EE" w:rsidR="00E54109" w:rsidRPr="002749ED" w:rsidRDefault="00E54109" w:rsidP="008E3432">
      <w:pPr>
        <w:spacing w:line="360" w:lineRule="auto"/>
        <w:rPr>
          <w:lang w:val="fr-FR"/>
        </w:rPr>
      </w:pPr>
    </w:p>
    <w:p w14:paraId="69D67C80" w14:textId="2C3B1E2E" w:rsidR="00E54109" w:rsidRPr="002749ED" w:rsidRDefault="00E54109" w:rsidP="008E3432">
      <w:pPr>
        <w:spacing w:line="360" w:lineRule="auto"/>
        <w:rPr>
          <w:lang w:val="fr-FR"/>
        </w:rPr>
      </w:pPr>
    </w:p>
    <w:p w14:paraId="555AFE0B" w14:textId="72B39A45" w:rsidR="006E58B8" w:rsidRPr="002749ED" w:rsidRDefault="00CB4F70" w:rsidP="00E54109">
      <w:pPr>
        <w:spacing w:line="360" w:lineRule="auto"/>
        <w:rPr>
          <w:lang w:val="fr-FR"/>
        </w:rPr>
      </w:pPr>
      <w:r w:rsidRPr="001E3C87">
        <w:rPr>
          <w:noProof/>
          <w:lang w:val="fr"/>
        </w:rPr>
        <mc:AlternateContent>
          <mc:Choice Requires="wps">
            <w:drawing>
              <wp:anchor distT="0" distB="0" distL="114300" distR="114300" simplePos="0" relativeHeight="251635717" behindDoc="0" locked="0" layoutInCell="1" allowOverlap="1" wp14:anchorId="3EA37CD0" wp14:editId="42710891">
                <wp:simplePos x="0" y="0"/>
                <wp:positionH relativeFrom="column">
                  <wp:posOffset>3693795</wp:posOffset>
                </wp:positionH>
                <wp:positionV relativeFrom="paragraph">
                  <wp:posOffset>3071749</wp:posOffset>
                </wp:positionV>
                <wp:extent cx="635000" cy="374904"/>
                <wp:effectExtent l="0" t="0" r="0" b="6350"/>
                <wp:wrapNone/>
                <wp:docPr id="183" name="Rechteck 183"/>
                <wp:cNvGraphicFramePr/>
                <a:graphic xmlns:a="http://schemas.openxmlformats.org/drawingml/2006/main">
                  <a:graphicData uri="http://schemas.microsoft.com/office/word/2010/wordprocessingShape">
                    <wps:wsp>
                      <wps:cNvSpPr/>
                      <wps:spPr>
                        <a:xfrm>
                          <a:off x="0" y="0"/>
                          <a:ext cx="635000" cy="374904"/>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978E5FD" id="Rechteck 183" o:spid="_x0000_s1026" style="position:absolute;margin-left:290.85pt;margin-top:241.85pt;width:50pt;height:29.5pt;z-index:2516357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" fillcolor="white [3212]" stroked="f" strokeweight=".5pt">
                <v:textbox inset="2mm,2mm,2mm,2mm"/>
              </v:rect>
            </w:pict>
          </mc:Fallback>
        </mc:AlternateContent>
      </w:r>
      <w:r w:rsidR="006E58B8">
        <w:rPr>
          <w:lang w:val="fr"/>
        </w:rPr>
        <w:t>En cliquant sur</w:t>
      </w:r>
      <w:r w:rsidR="007D3EEE">
        <w:rPr>
          <w:b/>
          <w:bCs/>
          <w:lang w:val="fr"/>
        </w:rPr>
        <w:t xml:space="preserve"> « Afficher le filtre » </w:t>
      </w:r>
      <w:r w:rsidR="006E58B8">
        <w:rPr>
          <w:lang w:val="fr"/>
        </w:rPr>
        <w:t xml:space="preserve">par exemple, il peut être filtré par </w:t>
      </w:r>
      <w:r w:rsidR="00715C31">
        <w:rPr>
          <w:lang w:val="fr"/>
        </w:rPr>
        <w:t>filiales</w:t>
      </w:r>
      <w:r w:rsidR="006E58B8">
        <w:rPr>
          <w:lang w:val="fr"/>
        </w:rPr>
        <w:t xml:space="preserve"> dans différentes villes. </w:t>
      </w:r>
    </w:p>
    <w:p w14:paraId="53F9966F" w14:textId="6C5789DC" w:rsidR="00DE1E00" w:rsidRPr="002749ED" w:rsidRDefault="00BE0651" w:rsidP="000B319A">
      <w:pPr>
        <w:spacing w:line="360" w:lineRule="auto"/>
        <w:jc w:val="both"/>
        <w:rPr>
          <w:lang w:val="fr-FR"/>
        </w:rPr>
      </w:pPr>
      <w:r>
        <w:rPr>
          <w:noProof/>
          <w:lang w:val="fr"/>
        </w:rPr>
        <w:drawing>
          <wp:anchor distT="0" distB="0" distL="114300" distR="114300" simplePos="0" relativeHeight="251638887" behindDoc="0" locked="0" layoutInCell="1" allowOverlap="1" wp14:anchorId="3F3260B1" wp14:editId="16506321">
            <wp:simplePos x="0" y="0"/>
            <wp:positionH relativeFrom="column">
              <wp:posOffset>2216785</wp:posOffset>
            </wp:positionH>
            <wp:positionV relativeFrom="paragraph">
              <wp:posOffset>434975</wp:posOffset>
            </wp:positionV>
            <wp:extent cx="173990" cy="184785"/>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990" cy="184785"/>
                    </a:xfrm>
                    <a:prstGeom prst="rect">
                      <a:avLst/>
                    </a:prstGeom>
                    <a:noFill/>
                  </pic:spPr>
                </pic:pic>
              </a:graphicData>
            </a:graphic>
            <wp14:sizeRelH relativeFrom="margin">
              <wp14:pctWidth>0</wp14:pctWidth>
            </wp14:sizeRelH>
            <wp14:sizeRelV relativeFrom="margin">
              <wp14:pctHeight>0</wp14:pctHeight>
            </wp14:sizeRelV>
          </wp:anchor>
        </w:drawing>
      </w:r>
      <w:r w:rsidR="000B319A">
        <w:rPr>
          <w:lang w:val="fr"/>
        </w:rPr>
        <w:t xml:space="preserve">En cliquant sur le </w:t>
      </w:r>
      <w:r w:rsidR="00D66501">
        <w:rPr>
          <w:lang w:val="fr"/>
        </w:rPr>
        <w:t>menu</w:t>
      </w:r>
      <w:r>
        <w:rPr>
          <w:lang w:val="fr"/>
        </w:rPr>
        <w:t xml:space="preserve"> déroulant d’état</w:t>
      </w:r>
      <w:r w:rsidR="00D66501">
        <w:rPr>
          <w:lang w:val="fr"/>
        </w:rPr>
        <w:t>, les filiales</w:t>
      </w:r>
      <w:r w:rsidR="000B319A">
        <w:rPr>
          <w:lang w:val="fr"/>
        </w:rPr>
        <w:t xml:space="preserve"> peuvent être activées / désactivées. </w:t>
      </w:r>
      <w:r>
        <w:rPr>
          <w:lang w:val="fr"/>
        </w:rPr>
        <w:t xml:space="preserve"> </w:t>
      </w:r>
      <w:r w:rsidR="000B319A">
        <w:rPr>
          <w:lang w:val="fr"/>
        </w:rPr>
        <w:t xml:space="preserve">Si une </w:t>
      </w:r>
      <w:r w:rsidR="00D66501">
        <w:rPr>
          <w:lang w:val="fr"/>
        </w:rPr>
        <w:t>filiale</w:t>
      </w:r>
      <w:r w:rsidR="000B319A">
        <w:rPr>
          <w:lang w:val="fr"/>
        </w:rPr>
        <w:t xml:space="preserve"> a été désactivée, plus aucune entrée ne peut être effectuée par les utilisateurs affectés.</w:t>
      </w:r>
    </w:p>
    <w:p w14:paraId="757632B2" w14:textId="6F32308A" w:rsidR="000B319A" w:rsidRPr="002749ED" w:rsidRDefault="000B319A" w:rsidP="000B319A">
      <w:pPr>
        <w:tabs>
          <w:tab w:val="clear" w:pos="397"/>
          <w:tab w:val="left" w:pos="720"/>
        </w:tabs>
        <w:spacing w:before="0" w:after="200" w:line="360" w:lineRule="auto"/>
        <w:jc w:val="both"/>
        <w:rPr>
          <w:rFonts w:cstheme="majorHAnsi"/>
          <w:lang w:val="fr-FR"/>
        </w:rPr>
      </w:pPr>
      <w:r>
        <w:rPr>
          <w:lang w:val="fr"/>
        </w:rPr>
        <w:t xml:space="preserve">En cliquant sur </w:t>
      </w:r>
      <w:r w:rsidR="002E663D">
        <w:rPr>
          <w:lang w:val="fr"/>
        </w:rPr>
        <w:t>l’icône de roue dentée</w:t>
      </w:r>
      <w:r w:rsidR="00BE0651">
        <w:rPr>
          <w:lang w:val="fr"/>
        </w:rPr>
        <w:t>, les filiales</w:t>
      </w:r>
      <w:r>
        <w:rPr>
          <w:lang w:val="fr"/>
        </w:rPr>
        <w:t xml:space="preserve"> peuvent être modifiées. Vous ne pouvez changer les </w:t>
      </w:r>
      <w:r w:rsidR="00BE0651">
        <w:rPr>
          <w:lang w:val="fr"/>
        </w:rPr>
        <w:t>filiales</w:t>
      </w:r>
      <w:r>
        <w:rPr>
          <w:lang w:val="fr"/>
        </w:rPr>
        <w:t xml:space="preserve"> qu’en</w:t>
      </w:r>
      <w:r>
        <w:rPr>
          <w:color w:val="0F8013"/>
          <w:lang w:val="fr"/>
        </w:rPr>
        <w:t xml:space="preserve"> statut Actif</w:t>
      </w:r>
      <w:r>
        <w:rPr>
          <w:lang w:val="fr"/>
        </w:rPr>
        <w:t xml:space="preserve"> ou </w:t>
      </w:r>
      <w:r>
        <w:rPr>
          <w:color w:val="FB000A"/>
          <w:lang w:val="fr"/>
        </w:rPr>
        <w:t>Inactif</w:t>
      </w:r>
      <w:r>
        <w:rPr>
          <w:lang w:val="fr"/>
        </w:rPr>
        <w:t xml:space="preserve">.  </w:t>
      </w:r>
      <w:r>
        <w:rPr>
          <w:bCs/>
          <w:lang w:val="fr"/>
        </w:rPr>
        <w:t xml:space="preserve">Les modifications apportées à une </w:t>
      </w:r>
      <w:r w:rsidR="00715C31">
        <w:rPr>
          <w:lang w:val="fr"/>
        </w:rPr>
        <w:t xml:space="preserve">filiale </w:t>
      </w:r>
      <w:r>
        <w:rPr>
          <w:bCs/>
          <w:lang w:val="fr"/>
        </w:rPr>
        <w:t xml:space="preserve">doivent être demandées </w:t>
      </w:r>
      <w:r>
        <w:rPr>
          <w:b/>
          <w:lang w:val="fr"/>
        </w:rPr>
        <w:t>avec les coûts</w:t>
      </w:r>
      <w:r>
        <w:rPr>
          <w:bCs/>
          <w:lang w:val="fr"/>
        </w:rPr>
        <w:t>. Voici les coûts selon la liste de prix.</w:t>
      </w:r>
      <w:r>
        <w:rPr>
          <w:lang w:val="fr"/>
        </w:rPr>
        <w:t xml:space="preserve">  Après demande de modification des données dans une </w:t>
      </w:r>
      <w:r w:rsidR="00715C31">
        <w:rPr>
          <w:lang w:val="fr"/>
        </w:rPr>
        <w:t>filiale</w:t>
      </w:r>
      <w:r>
        <w:rPr>
          <w:lang w:val="fr"/>
        </w:rPr>
        <w:t xml:space="preserve">, la </w:t>
      </w:r>
      <w:r w:rsidR="00715C31">
        <w:rPr>
          <w:lang w:val="fr"/>
        </w:rPr>
        <w:t xml:space="preserve">filiale </w:t>
      </w:r>
      <w:r>
        <w:rPr>
          <w:lang w:val="fr"/>
        </w:rPr>
        <w:t xml:space="preserve">est au statut </w:t>
      </w:r>
      <w:r>
        <w:rPr>
          <w:color w:val="3EE0D3"/>
          <w:lang w:val="fr"/>
        </w:rPr>
        <w:t xml:space="preserve">Actif &amp; en </w:t>
      </w:r>
      <w:r w:rsidR="00F02004">
        <w:rPr>
          <w:color w:val="3EE0D3"/>
          <w:lang w:val="fr"/>
        </w:rPr>
        <w:t>Adaptation</w:t>
      </w:r>
      <w:r>
        <w:rPr>
          <w:lang w:val="fr"/>
        </w:rPr>
        <w:t xml:space="preserve">.  Vous pouvez toujours faire des entrées sur cette </w:t>
      </w:r>
      <w:r w:rsidR="00715C31">
        <w:rPr>
          <w:lang w:val="fr"/>
        </w:rPr>
        <w:t>filiale</w:t>
      </w:r>
      <w:r>
        <w:rPr>
          <w:lang w:val="fr"/>
        </w:rPr>
        <w:t xml:space="preserve">, mais celles-ci sont toujours effectuées avec les anciennes données de la </w:t>
      </w:r>
      <w:r w:rsidR="00715C31">
        <w:rPr>
          <w:lang w:val="fr"/>
        </w:rPr>
        <w:t>filiale</w:t>
      </w:r>
      <w:r>
        <w:rPr>
          <w:lang w:val="fr"/>
        </w:rPr>
        <w:t>.  Dès que les modifications auront été mises à jour par TecAlliance dans le système du fabricant, vous en serez informé et la filiale reviendra au statut « Actif ».</w:t>
      </w:r>
    </w:p>
    <w:p w14:paraId="737D187D" w14:textId="21216514" w:rsidR="00E54109" w:rsidRPr="002749ED" w:rsidRDefault="00E54109" w:rsidP="000B319A">
      <w:pPr>
        <w:tabs>
          <w:tab w:val="clear" w:pos="397"/>
          <w:tab w:val="left" w:pos="720"/>
        </w:tabs>
        <w:spacing w:before="0" w:after="200" w:line="360" w:lineRule="auto"/>
        <w:jc w:val="both"/>
        <w:rPr>
          <w:rFonts w:cstheme="majorHAnsi"/>
          <w:lang w:val="fr-FR"/>
        </w:rPr>
      </w:pPr>
    </w:p>
    <w:p w14:paraId="192F78E0" w14:textId="4D3CDD3A" w:rsidR="00E54109" w:rsidRPr="002749ED" w:rsidRDefault="00E54109" w:rsidP="000B319A">
      <w:pPr>
        <w:tabs>
          <w:tab w:val="clear" w:pos="397"/>
          <w:tab w:val="left" w:pos="720"/>
        </w:tabs>
        <w:spacing w:before="0" w:after="200" w:line="360" w:lineRule="auto"/>
        <w:jc w:val="both"/>
        <w:rPr>
          <w:rFonts w:cstheme="majorHAnsi"/>
          <w:lang w:val="fr-FR"/>
        </w:rPr>
      </w:pPr>
    </w:p>
    <w:p w14:paraId="32FFC839" w14:textId="5C9CC103" w:rsidR="00E54109" w:rsidRPr="002749ED" w:rsidRDefault="00E54109" w:rsidP="000B319A">
      <w:pPr>
        <w:tabs>
          <w:tab w:val="clear" w:pos="397"/>
          <w:tab w:val="left" w:pos="720"/>
        </w:tabs>
        <w:spacing w:before="0" w:after="200" w:line="360" w:lineRule="auto"/>
        <w:jc w:val="both"/>
        <w:rPr>
          <w:rFonts w:cstheme="majorHAnsi"/>
          <w:lang w:val="fr-FR"/>
        </w:rPr>
      </w:pPr>
    </w:p>
    <w:p w14:paraId="35136CDF" w14:textId="6B8F7DDA" w:rsidR="00E54109" w:rsidRPr="002749ED" w:rsidRDefault="00E54109" w:rsidP="000B319A">
      <w:pPr>
        <w:tabs>
          <w:tab w:val="clear" w:pos="397"/>
          <w:tab w:val="left" w:pos="720"/>
        </w:tabs>
        <w:spacing w:before="0" w:after="200" w:line="360" w:lineRule="auto"/>
        <w:jc w:val="both"/>
        <w:rPr>
          <w:rFonts w:cstheme="majorHAnsi"/>
          <w:lang w:val="fr-FR"/>
        </w:rPr>
      </w:pPr>
    </w:p>
    <w:p w14:paraId="710FD15B" w14:textId="06DF7A50" w:rsidR="00E54109" w:rsidRPr="002749ED" w:rsidRDefault="00E54109" w:rsidP="000B319A">
      <w:pPr>
        <w:tabs>
          <w:tab w:val="clear" w:pos="397"/>
          <w:tab w:val="left" w:pos="720"/>
        </w:tabs>
        <w:spacing w:before="0" w:after="200" w:line="360" w:lineRule="auto"/>
        <w:jc w:val="both"/>
        <w:rPr>
          <w:rFonts w:cstheme="majorHAnsi"/>
          <w:lang w:val="fr-FR"/>
        </w:rPr>
      </w:pPr>
    </w:p>
    <w:p w14:paraId="4663F20E" w14:textId="0349D643" w:rsidR="00E54109" w:rsidRPr="002749ED" w:rsidRDefault="00E54109" w:rsidP="000B319A">
      <w:pPr>
        <w:tabs>
          <w:tab w:val="clear" w:pos="397"/>
          <w:tab w:val="left" w:pos="720"/>
        </w:tabs>
        <w:spacing w:before="0" w:after="200" w:line="360" w:lineRule="auto"/>
        <w:jc w:val="both"/>
        <w:rPr>
          <w:rFonts w:cstheme="majorHAnsi"/>
          <w:lang w:val="fr-FR"/>
        </w:rPr>
      </w:pPr>
    </w:p>
    <w:p w14:paraId="42AD6D48" w14:textId="12462BB1" w:rsidR="00E54109" w:rsidRPr="002749ED" w:rsidRDefault="00E54109" w:rsidP="000B319A">
      <w:pPr>
        <w:tabs>
          <w:tab w:val="clear" w:pos="397"/>
          <w:tab w:val="left" w:pos="720"/>
        </w:tabs>
        <w:spacing w:before="0" w:after="200" w:line="360" w:lineRule="auto"/>
        <w:jc w:val="both"/>
        <w:rPr>
          <w:rFonts w:cstheme="majorHAnsi"/>
          <w:lang w:val="fr-FR"/>
        </w:rPr>
      </w:pPr>
    </w:p>
    <w:p w14:paraId="2906E930" w14:textId="77777777" w:rsidR="00E54109" w:rsidRPr="002749ED" w:rsidRDefault="00E54109" w:rsidP="000B319A">
      <w:pPr>
        <w:tabs>
          <w:tab w:val="clear" w:pos="397"/>
          <w:tab w:val="left" w:pos="720"/>
        </w:tabs>
        <w:spacing w:before="0" w:after="200" w:line="360" w:lineRule="auto"/>
        <w:jc w:val="both"/>
        <w:rPr>
          <w:rFonts w:cstheme="majorHAnsi"/>
          <w:lang w:val="fr-FR"/>
        </w:rPr>
      </w:pPr>
    </w:p>
    <w:p w14:paraId="3A35FC05" w14:textId="4EE6AEDA" w:rsidR="006270D7" w:rsidRPr="002749ED" w:rsidRDefault="000B319A" w:rsidP="00641952">
      <w:pPr>
        <w:spacing w:line="360" w:lineRule="auto"/>
        <w:jc w:val="both"/>
        <w:rPr>
          <w:lang w:val="fr-FR"/>
        </w:rPr>
      </w:pPr>
      <w:r>
        <w:rPr>
          <w:lang w:val="fr"/>
        </w:rPr>
        <w:t xml:space="preserve"> Une nouvelle </w:t>
      </w:r>
      <w:r w:rsidR="00715C31">
        <w:rPr>
          <w:lang w:val="fr"/>
        </w:rPr>
        <w:t xml:space="preserve">filiale </w:t>
      </w:r>
      <w:r>
        <w:rPr>
          <w:lang w:val="fr"/>
        </w:rPr>
        <w:t>peut être créée en cliquant sur</w:t>
      </w:r>
      <w:r w:rsidR="001D0DDC">
        <w:rPr>
          <w:b/>
          <w:bCs/>
          <w:lang w:val="fr"/>
        </w:rPr>
        <w:t xml:space="preserve"> « Ajouter une filiale »</w:t>
      </w:r>
      <w:r>
        <w:rPr>
          <w:lang w:val="fr"/>
        </w:rPr>
        <w:t xml:space="preserve">. </w:t>
      </w:r>
    </w:p>
    <w:p w14:paraId="0C2E134D" w14:textId="46D0C275" w:rsidR="00F25F2B" w:rsidRPr="002749ED" w:rsidRDefault="00F25F2B" w:rsidP="00F25F2B">
      <w:pPr>
        <w:spacing w:line="360" w:lineRule="auto"/>
        <w:jc w:val="both"/>
        <w:rPr>
          <w:lang w:val="fr-FR"/>
        </w:rPr>
      </w:pPr>
      <w:r>
        <w:rPr>
          <w:lang w:val="fr"/>
        </w:rPr>
        <w:t xml:space="preserve">Une nouvelle fenêtre s’ouvrira alors : </w:t>
      </w:r>
    </w:p>
    <w:p w14:paraId="60E2CDB7" w14:textId="1BCCE5E1" w:rsidR="00AA1B2E" w:rsidRPr="002749ED" w:rsidRDefault="00F25F2B" w:rsidP="00F25F2B">
      <w:pPr>
        <w:spacing w:line="360" w:lineRule="auto"/>
        <w:jc w:val="both"/>
        <w:rPr>
          <w:lang w:val="fr-FR"/>
        </w:rPr>
      </w:pPr>
      <w:r>
        <w:rPr>
          <w:noProof/>
          <w:lang w:val="fr"/>
        </w:rPr>
        <w:t>Dans la première étape</w:t>
      </w:r>
      <w:r w:rsidR="005E3ACE">
        <w:rPr>
          <w:b/>
          <w:bCs/>
          <w:noProof/>
          <w:lang w:val="fr"/>
        </w:rPr>
        <w:t xml:space="preserve"> « Filiale – Général &amp; Représentant Légal » </w:t>
      </w:r>
      <w:r>
        <w:rPr>
          <w:noProof/>
          <w:lang w:val="fr"/>
        </w:rPr>
        <w:t>, toutes les données relatives au représentant légal de la filiale, ainsi que les données générales de la filiale doivent être saisies. Les champs sont en partie préremplis avec les données de l’organisation. La deuxième partie du numéro de client/atelier peut être choisie par l’utilisateur. Ainsi, une référence à la propre plage de numéros de l’entreprise peut être créée</w:t>
      </w:r>
    </w:p>
    <w:p w14:paraId="7D4AA96F" w14:textId="66174C60" w:rsidR="00CB4F70" w:rsidRPr="002749ED" w:rsidRDefault="00854B7F" w:rsidP="00CB4F70">
      <w:pPr>
        <w:spacing w:line="360" w:lineRule="auto"/>
        <w:rPr>
          <w:lang w:val="fr-FR"/>
        </w:rPr>
      </w:pPr>
      <w:r>
        <w:rPr>
          <w:noProof/>
          <w:lang w:val="fr"/>
        </w:rPr>
        <mc:AlternateContent>
          <mc:Choice Requires="wps">
            <w:drawing>
              <wp:anchor distT="0" distB="0" distL="114300" distR="114300" simplePos="0" relativeHeight="251783304" behindDoc="0" locked="0" layoutInCell="1" allowOverlap="1" wp14:anchorId="191C46F0" wp14:editId="21E82EED">
                <wp:simplePos x="0" y="0"/>
                <wp:positionH relativeFrom="column">
                  <wp:posOffset>4630420</wp:posOffset>
                </wp:positionH>
                <wp:positionV relativeFrom="paragraph">
                  <wp:posOffset>45085</wp:posOffset>
                </wp:positionV>
                <wp:extent cx="651510" cy="95250"/>
                <wp:effectExtent l="0" t="0" r="0" b="0"/>
                <wp:wrapNone/>
                <wp:docPr id="199" name="Rectangle 199"/>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E0F7A9F" id="Rectangle 199" o:spid="_x0000_s1026" style="position:absolute;margin-left:364.6pt;margin-top:3.55pt;width:51.3pt;height:7.5pt;z-index:251783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" fillcolor="white [3212]" strokecolor="white [3212]" strokeweight=".5pt">
                <v:textbox inset="2mm,2mm,2mm,2mm"/>
              </v:rect>
            </w:pict>
          </mc:Fallback>
        </mc:AlternateContent>
      </w:r>
      <w:r>
        <w:rPr>
          <w:noProof/>
          <w:lang w:val="fr"/>
        </w:rPr>
        <w:drawing>
          <wp:anchor distT="0" distB="0" distL="114300" distR="114300" simplePos="0" relativeHeight="251784328" behindDoc="0" locked="0" layoutInCell="1" allowOverlap="1" wp14:anchorId="09243E93" wp14:editId="635CEFAB">
            <wp:simplePos x="0" y="0"/>
            <wp:positionH relativeFrom="column">
              <wp:posOffset>4988661</wp:posOffset>
            </wp:positionH>
            <wp:positionV relativeFrom="paragraph">
              <wp:posOffset>5487</wp:posOffset>
            </wp:positionV>
            <wp:extent cx="324485" cy="15049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commentRangeStart w:id="83"/>
      <w:r w:rsidR="00641952">
        <w:rPr>
          <w:noProof/>
          <w:lang w:val="fr"/>
        </w:rPr>
        <w:drawing>
          <wp:anchor distT="0" distB="0" distL="114300" distR="114300" simplePos="0" relativeHeight="251638890" behindDoc="0" locked="0" layoutInCell="1" allowOverlap="1" wp14:anchorId="172B5A8A" wp14:editId="24F7B62B">
            <wp:simplePos x="0" y="0"/>
            <wp:positionH relativeFrom="page">
              <wp:align>center</wp:align>
            </wp:positionH>
            <wp:positionV relativeFrom="paragraph">
              <wp:posOffset>3103</wp:posOffset>
            </wp:positionV>
            <wp:extent cx="5389880" cy="4319905"/>
            <wp:effectExtent l="0" t="0" r="1270" b="4445"/>
            <wp:wrapNone/>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89880" cy="4319905"/>
                    </a:xfrm>
                    <a:prstGeom prst="rect">
                      <a:avLst/>
                    </a:prstGeom>
                    <a:noFill/>
                  </pic:spPr>
                </pic:pic>
              </a:graphicData>
            </a:graphic>
            <wp14:sizeRelH relativeFrom="margin">
              <wp14:pctWidth>0</wp14:pctWidth>
            </wp14:sizeRelH>
            <wp14:sizeRelV relativeFrom="margin">
              <wp14:pctHeight>0</wp14:pctHeight>
            </wp14:sizeRelV>
          </wp:anchor>
        </w:drawing>
      </w:r>
      <w:commentRangeEnd w:id="83"/>
      <w:r w:rsidR="00EA0F60">
        <w:rPr>
          <w:rStyle w:val="Kommentarzeichen"/>
          <w:rFonts w:asciiTheme="minorHAnsi" w:hAnsiTheme="minorHAnsi"/>
        </w:rPr>
        <w:commentReference w:id="83"/>
      </w:r>
      <w:r w:rsidR="00007A2F">
        <w:rPr>
          <w:noProof/>
          <w:lang w:val="fr"/>
        </w:rPr>
        <mc:AlternateContent>
          <mc:Choice Requires="wps">
            <w:drawing>
              <wp:anchor distT="0" distB="0" distL="114300" distR="114300" simplePos="0" relativeHeight="251635723" behindDoc="0" locked="0" layoutInCell="1" allowOverlap="1" wp14:anchorId="06B53101" wp14:editId="21F67CA0">
                <wp:simplePos x="0" y="0"/>
                <wp:positionH relativeFrom="column">
                  <wp:posOffset>2113915</wp:posOffset>
                </wp:positionH>
                <wp:positionV relativeFrom="paragraph">
                  <wp:posOffset>884613</wp:posOffset>
                </wp:positionV>
                <wp:extent cx="447774" cy="117835"/>
                <wp:effectExtent l="0" t="0" r="9525" b="0"/>
                <wp:wrapNone/>
                <wp:docPr id="205" name="Rechteck 205"/>
                <wp:cNvGraphicFramePr/>
                <a:graphic xmlns:a="http://schemas.openxmlformats.org/drawingml/2006/main">
                  <a:graphicData uri="http://schemas.microsoft.com/office/word/2010/wordprocessingShape">
                    <wps:wsp>
                      <wps:cNvSpPr/>
                      <wps:spPr>
                        <a:xfrm>
                          <a:off x="0" y="0"/>
                          <a:ext cx="447774" cy="117835"/>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7E206D2F" id="Rechteck 205" o:spid="_x0000_s1026" style="position:absolute;margin-left:166.45pt;margin-top:69.65pt;width:35.25pt;height:9.3pt;z-index:2516357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" fillcolor="white [3212]" stroked="f" strokeweight=".5pt">
                <v:textbox inset="2mm,2mm,2mm,2mm"/>
              </v:rect>
            </w:pict>
          </mc:Fallback>
        </mc:AlternateContent>
      </w:r>
      <w:r w:rsidR="0027227D">
        <w:rPr>
          <w:noProof/>
          <w:lang w:val="fr"/>
        </w:rPr>
        <mc:AlternateContent>
          <mc:Choice Requires="wps">
            <w:drawing>
              <wp:anchor distT="0" distB="0" distL="114300" distR="114300" simplePos="0" relativeHeight="251635722" behindDoc="0" locked="0" layoutInCell="1" allowOverlap="1" wp14:anchorId="66303092" wp14:editId="38D0165B">
                <wp:simplePos x="0" y="0"/>
                <wp:positionH relativeFrom="column">
                  <wp:posOffset>2123604</wp:posOffset>
                </wp:positionH>
                <wp:positionV relativeFrom="paragraph">
                  <wp:posOffset>4967448</wp:posOffset>
                </wp:positionV>
                <wp:extent cx="1239624" cy="150829"/>
                <wp:effectExtent l="0" t="0" r="0" b="1905"/>
                <wp:wrapNone/>
                <wp:docPr id="10" name="Rechteck 10"/>
                <wp:cNvGraphicFramePr/>
                <a:graphic xmlns:a="http://schemas.openxmlformats.org/drawingml/2006/main">
                  <a:graphicData uri="http://schemas.microsoft.com/office/word/2010/wordprocessingShape">
                    <wps:wsp>
                      <wps:cNvSpPr/>
                      <wps:spPr>
                        <a:xfrm>
                          <a:off x="0" y="0"/>
                          <a:ext cx="123962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B7F8F" id="Rechteck 10" o:spid="_x0000_s1026" style="position:absolute;margin-left:167.2pt;margin-top:391.15pt;width:97.6pt;height:11.9pt;z-index:25163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" fillcolor="white [3212]" stroked="f" strokeweight=".5pt">
                <v:textbox inset="2mm,2mm,2mm,2mm"/>
              </v:rect>
            </w:pict>
          </mc:Fallback>
        </mc:AlternateContent>
      </w:r>
      <w:r w:rsidR="0027227D">
        <w:rPr>
          <w:noProof/>
          <w:lang w:val="fr"/>
        </w:rPr>
        <mc:AlternateContent>
          <mc:Choice Requires="wps">
            <w:drawing>
              <wp:anchor distT="0" distB="0" distL="114300" distR="114300" simplePos="0" relativeHeight="251635721" behindDoc="0" locked="0" layoutInCell="1" allowOverlap="1" wp14:anchorId="58951F4F" wp14:editId="24BB198E">
                <wp:simplePos x="0" y="0"/>
                <wp:positionH relativeFrom="column">
                  <wp:posOffset>2114177</wp:posOffset>
                </wp:positionH>
                <wp:positionV relativeFrom="paragraph">
                  <wp:posOffset>4232157</wp:posOffset>
                </wp:positionV>
                <wp:extent cx="754144" cy="150829"/>
                <wp:effectExtent l="0" t="0" r="8255" b="1905"/>
                <wp:wrapNone/>
                <wp:docPr id="6" name="Rechteck 6"/>
                <wp:cNvGraphicFramePr/>
                <a:graphic xmlns:a="http://schemas.openxmlformats.org/drawingml/2006/main">
                  <a:graphicData uri="http://schemas.microsoft.com/office/word/2010/wordprocessingShape">
                    <wps:wsp>
                      <wps:cNvSpPr/>
                      <wps:spPr>
                        <a:xfrm>
                          <a:off x="0" y="0"/>
                          <a:ext cx="75414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0194" id="Rechteck 6" o:spid="_x0000_s1026" style="position:absolute;margin-left:166.45pt;margin-top:333.25pt;width:59.4pt;height:11.9pt;z-index:251635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" fillcolor="white [3212]" stroked="f" strokeweight=".5pt">
                <v:textbox inset="2mm,2mm,2mm,2mm"/>
              </v:rect>
            </w:pict>
          </mc:Fallback>
        </mc:AlternateContent>
      </w:r>
      <w:r w:rsidR="0027227D">
        <w:rPr>
          <w:noProof/>
          <w:lang w:val="fr"/>
        </w:rPr>
        <mc:AlternateContent>
          <mc:Choice Requires="wps">
            <w:drawing>
              <wp:anchor distT="0" distB="0" distL="114300" distR="114300" simplePos="0" relativeHeight="251635720" behindDoc="0" locked="0" layoutInCell="1" allowOverlap="1" wp14:anchorId="2558E656" wp14:editId="6E03D97A">
                <wp:simplePos x="0" y="0"/>
                <wp:positionH relativeFrom="column">
                  <wp:posOffset>2115486</wp:posOffset>
                </wp:positionH>
                <wp:positionV relativeFrom="paragraph">
                  <wp:posOffset>3870541</wp:posOffset>
                </wp:positionV>
                <wp:extent cx="447774" cy="150829"/>
                <wp:effectExtent l="0" t="0" r="9525" b="1905"/>
                <wp:wrapNone/>
                <wp:docPr id="5" name="Rechteck 5"/>
                <wp:cNvGraphicFramePr/>
                <a:graphic xmlns:a="http://schemas.openxmlformats.org/drawingml/2006/main">
                  <a:graphicData uri="http://schemas.microsoft.com/office/word/2010/wordprocessingShape">
                    <wps:wsp>
                      <wps:cNvSpPr/>
                      <wps:spPr>
                        <a:xfrm>
                          <a:off x="0" y="0"/>
                          <a:ext cx="44777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74D49A3" id="Rechteck 5" o:spid="_x0000_s1026" style="position:absolute;margin-left:166.55pt;margin-top:304.75pt;width:35.25pt;height:11.9pt;z-index:251635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" fillcolor="white [3212]" stroked="f" strokeweight=".5pt">
                <v:textbox inset="2mm,2mm,2mm,2mm"/>
              </v:rect>
            </w:pict>
          </mc:Fallback>
        </mc:AlternateContent>
      </w:r>
      <w:r w:rsidR="0027227D">
        <w:rPr>
          <w:noProof/>
          <w:lang w:val="fr"/>
        </w:rPr>
        <mc:AlternateContent>
          <mc:Choice Requires="wps">
            <w:drawing>
              <wp:anchor distT="0" distB="0" distL="114300" distR="114300" simplePos="0" relativeHeight="251635719" behindDoc="0" locked="0" layoutInCell="1" allowOverlap="1" wp14:anchorId="0FC83FEB" wp14:editId="2D63F03B">
                <wp:simplePos x="0" y="0"/>
                <wp:positionH relativeFrom="column">
                  <wp:posOffset>2114177</wp:posOffset>
                </wp:positionH>
                <wp:positionV relativeFrom="paragraph">
                  <wp:posOffset>2276095</wp:posOffset>
                </wp:positionV>
                <wp:extent cx="447774" cy="150829"/>
                <wp:effectExtent l="0" t="0" r="9525" b="1905"/>
                <wp:wrapNone/>
                <wp:docPr id="3" name="Rechteck 3"/>
                <wp:cNvGraphicFramePr/>
                <a:graphic xmlns:a="http://schemas.openxmlformats.org/drawingml/2006/main">
                  <a:graphicData uri="http://schemas.microsoft.com/office/word/2010/wordprocessingShape">
                    <wps:wsp>
                      <wps:cNvSpPr/>
                      <wps:spPr>
                        <a:xfrm>
                          <a:off x="0" y="0"/>
                          <a:ext cx="447774" cy="150829"/>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FCF6044" id="Rechteck 3" o:spid="_x0000_s1026" style="position:absolute;margin-left:166.45pt;margin-top:179.2pt;width:35.25pt;height:11.9pt;z-index:251635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" fillcolor="white [3212]" stroked="f" strokeweight=".5pt">
                <v:textbox inset="2mm,2mm,2mm,2mm"/>
              </v:rect>
            </w:pict>
          </mc:Fallback>
        </mc:AlternateContent>
      </w:r>
      <w:r w:rsidR="0027227D">
        <w:rPr>
          <w:noProof/>
          <w:lang w:val="fr"/>
        </w:rPr>
        <mc:AlternateContent>
          <mc:Choice Requires="wps">
            <w:drawing>
              <wp:anchor distT="0" distB="0" distL="114300" distR="114300" simplePos="0" relativeHeight="251635718" behindDoc="0" locked="0" layoutInCell="1" allowOverlap="1" wp14:anchorId="630260A7" wp14:editId="05627660">
                <wp:simplePos x="0" y="0"/>
                <wp:positionH relativeFrom="column">
                  <wp:posOffset>2122497</wp:posOffset>
                </wp:positionH>
                <wp:positionV relativeFrom="paragraph">
                  <wp:posOffset>1912718</wp:posOffset>
                </wp:positionV>
                <wp:extent cx="447774" cy="117835"/>
                <wp:effectExtent l="0" t="0" r="9525" b="0"/>
                <wp:wrapNone/>
                <wp:docPr id="2" name="Rechteck 2"/>
                <wp:cNvGraphicFramePr/>
                <a:graphic xmlns:a="http://schemas.openxmlformats.org/drawingml/2006/main">
                  <a:graphicData uri="http://schemas.microsoft.com/office/word/2010/wordprocessingShape">
                    <wps:wsp>
                      <wps:cNvSpPr/>
                      <wps:spPr>
                        <a:xfrm>
                          <a:off x="0" y="0"/>
                          <a:ext cx="447774" cy="117835"/>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1700F5EB" id="Rechteck 2" o:spid="_x0000_s1026" style="position:absolute;margin-left:167.15pt;margin-top:150.6pt;width:35.25pt;height:9.3pt;z-index:251635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" fillcolor="white [3212]" stroked="f" strokeweight=".5pt">
                <v:textbox inset="2mm,2mm,2mm,2mm"/>
              </v:rect>
            </w:pict>
          </mc:Fallback>
        </mc:AlternateContent>
      </w:r>
    </w:p>
    <w:p w14:paraId="5E477ADA" w14:textId="0605259B" w:rsidR="00641952" w:rsidRPr="002749ED" w:rsidRDefault="00641952" w:rsidP="00641952">
      <w:pPr>
        <w:rPr>
          <w:lang w:val="fr-FR"/>
        </w:rPr>
      </w:pPr>
      <w:r>
        <w:rPr>
          <w:noProof/>
          <w:lang w:val="fr"/>
        </w:rPr>
        <mc:AlternateContent>
          <mc:Choice Requires="wps">
            <w:drawing>
              <wp:anchor distT="0" distB="0" distL="114300" distR="114300" simplePos="0" relativeHeight="251638893" behindDoc="0" locked="0" layoutInCell="1" allowOverlap="1" wp14:anchorId="020ED404" wp14:editId="7694B778">
                <wp:simplePos x="0" y="0"/>
                <wp:positionH relativeFrom="column">
                  <wp:posOffset>2848610</wp:posOffset>
                </wp:positionH>
                <wp:positionV relativeFrom="paragraph">
                  <wp:posOffset>1697990</wp:posOffset>
                </wp:positionV>
                <wp:extent cx="207645" cy="102870"/>
                <wp:effectExtent l="0" t="0" r="20955" b="11430"/>
                <wp:wrapNone/>
                <wp:docPr id="56" name="Rectangle 56"/>
                <wp:cNvGraphicFramePr/>
                <a:graphic xmlns:a="http://schemas.openxmlformats.org/drawingml/2006/main">
                  <a:graphicData uri="http://schemas.microsoft.com/office/word/2010/wordprocessingShape">
                    <wps:wsp>
                      <wps:cNvSpPr/>
                      <wps:spPr>
                        <a:xfrm>
                          <a:off x="0" y="0"/>
                          <a:ext cx="207645" cy="102235"/>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F8C060" id="Rectangle 56" o:spid="_x0000_s1026" style="position:absolute;margin-left:224.3pt;margin-top:133.7pt;width:16.35pt;height:8.1pt;z-index:2516388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" fillcolor="white [3212]" strokecolor="white [3212]" strokeweight=".5pt">
                <v:textbox inset="2mm,2mm,2mm,2mm"/>
              </v:rect>
            </w:pict>
          </mc:Fallback>
        </mc:AlternateContent>
      </w:r>
    </w:p>
    <w:p w14:paraId="7740E857" w14:textId="77777777" w:rsidR="00641952" w:rsidRPr="002749ED" w:rsidRDefault="00641952" w:rsidP="00641952">
      <w:pPr>
        <w:spacing w:line="360" w:lineRule="auto"/>
        <w:rPr>
          <w:lang w:val="fr-FR"/>
        </w:rPr>
      </w:pPr>
    </w:p>
    <w:p w14:paraId="101E4812" w14:textId="4D741EF0" w:rsidR="00641952" w:rsidRPr="002749ED" w:rsidRDefault="00641952" w:rsidP="00641952">
      <w:pPr>
        <w:tabs>
          <w:tab w:val="clear" w:pos="397"/>
          <w:tab w:val="left" w:pos="720"/>
        </w:tabs>
        <w:spacing w:before="0" w:after="200" w:line="276" w:lineRule="auto"/>
        <w:rPr>
          <w:lang w:val="fr-FR"/>
        </w:rPr>
      </w:pPr>
      <w:r>
        <w:rPr>
          <w:noProof/>
          <w:lang w:val="fr"/>
        </w:rPr>
        <mc:AlternateContent>
          <mc:Choice Requires="wps">
            <w:drawing>
              <wp:anchor distT="0" distB="0" distL="114300" distR="114300" simplePos="0" relativeHeight="251638896" behindDoc="0" locked="0" layoutInCell="1" allowOverlap="1" wp14:anchorId="02FE9932" wp14:editId="6C0BBE9B">
                <wp:simplePos x="0" y="0"/>
                <wp:positionH relativeFrom="column">
                  <wp:posOffset>2679301</wp:posOffset>
                </wp:positionH>
                <wp:positionV relativeFrom="paragraph">
                  <wp:posOffset>1998838</wp:posOffset>
                </wp:positionV>
                <wp:extent cx="372534" cy="94074"/>
                <wp:effectExtent l="0" t="0" r="27940" b="20320"/>
                <wp:wrapNone/>
                <wp:docPr id="67" name="Rectangle 67"/>
                <wp:cNvGraphicFramePr/>
                <a:graphic xmlns:a="http://schemas.openxmlformats.org/drawingml/2006/main">
                  <a:graphicData uri="http://schemas.microsoft.com/office/word/2010/wordprocessingShape">
                    <wps:wsp>
                      <wps:cNvSpPr/>
                      <wps:spPr>
                        <a:xfrm flipV="1">
                          <a:off x="0" y="0"/>
                          <a:ext cx="372534" cy="94074"/>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04EAA4" id="Rectangle 67" o:spid="_x0000_s1026" style="position:absolute;margin-left:210.95pt;margin-top:157.4pt;width:29.35pt;height:7.4pt;flip:y;z-index:25163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" fillcolor="white [3212]" strokecolor="white [3212]" strokeweight=".5pt">
                <v:textbox inset="2mm,2mm,2mm,2mm"/>
              </v:rect>
            </w:pict>
          </mc:Fallback>
        </mc:AlternateContent>
      </w:r>
      <w:r>
        <w:rPr>
          <w:noProof/>
          <w:lang w:val="fr"/>
        </w:rPr>
        <mc:AlternateContent>
          <mc:Choice Requires="wps">
            <w:drawing>
              <wp:anchor distT="0" distB="0" distL="114300" distR="114300" simplePos="0" relativeHeight="251638895" behindDoc="0" locked="0" layoutInCell="1" allowOverlap="1" wp14:anchorId="77F36375" wp14:editId="7E67B806">
                <wp:simplePos x="0" y="0"/>
                <wp:positionH relativeFrom="column">
                  <wp:posOffset>2694352</wp:posOffset>
                </wp:positionH>
                <wp:positionV relativeFrom="paragraph">
                  <wp:posOffset>264113</wp:posOffset>
                </wp:positionV>
                <wp:extent cx="639704" cy="82409"/>
                <wp:effectExtent l="0" t="0" r="27305" b="13335"/>
                <wp:wrapNone/>
                <wp:docPr id="66" name="Rectangle 66"/>
                <wp:cNvGraphicFramePr/>
                <a:graphic xmlns:a="http://schemas.openxmlformats.org/drawingml/2006/main">
                  <a:graphicData uri="http://schemas.microsoft.com/office/word/2010/wordprocessingShape">
                    <wps:wsp>
                      <wps:cNvSpPr/>
                      <wps:spPr>
                        <a:xfrm flipV="1">
                          <a:off x="0" y="0"/>
                          <a:ext cx="639704" cy="82409"/>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DAF2A8" id="Rectangle 66" o:spid="_x0000_s1026" style="position:absolute;margin-left:212.15pt;margin-top:20.8pt;width:50.35pt;height:6.5pt;flip:y;z-index:251638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" fillcolor="white [3212]" strokecolor="white [3212]" strokeweight=".5pt">
                <v:textbox inset="2mm,2mm,2mm,2mm"/>
              </v:rect>
            </w:pict>
          </mc:Fallback>
        </mc:AlternateContent>
      </w:r>
      <w:r>
        <w:rPr>
          <w:noProof/>
          <w:lang w:val="fr"/>
        </w:rPr>
        <mc:AlternateContent>
          <mc:Choice Requires="wps">
            <w:drawing>
              <wp:anchor distT="0" distB="0" distL="114300" distR="114300" simplePos="0" relativeHeight="251638892" behindDoc="0" locked="0" layoutInCell="1" allowOverlap="1" wp14:anchorId="443A0CEE" wp14:editId="7AE321CD">
                <wp:simplePos x="0" y="0"/>
                <wp:positionH relativeFrom="column">
                  <wp:posOffset>2690589</wp:posOffset>
                </wp:positionH>
                <wp:positionV relativeFrom="paragraph">
                  <wp:posOffset>501180</wp:posOffset>
                </wp:positionV>
                <wp:extent cx="222697" cy="71496"/>
                <wp:effectExtent l="0" t="0" r="25400" b="24130"/>
                <wp:wrapNone/>
                <wp:docPr id="63" name="Rectangle 63"/>
                <wp:cNvGraphicFramePr/>
                <a:graphic xmlns:a="http://schemas.openxmlformats.org/drawingml/2006/main">
                  <a:graphicData uri="http://schemas.microsoft.com/office/word/2010/wordprocessingShape">
                    <wps:wsp>
                      <wps:cNvSpPr/>
                      <wps:spPr>
                        <a:xfrm flipV="1">
                          <a:off x="0" y="0"/>
                          <a:ext cx="222697" cy="7149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2732F0" id="Rectangle 63" o:spid="_x0000_s1026" style="position:absolute;margin-left:211.85pt;margin-top:39.45pt;width:17.55pt;height:5.65pt;flip:y;z-index:251638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" fillcolor="white [3212]" strokecolor="white [3212]" strokeweight=".5pt">
                <v:textbox inset="2mm,2mm,2mm,2mm"/>
              </v:rect>
            </w:pict>
          </mc:Fallback>
        </mc:AlternateContent>
      </w:r>
      <w:r>
        <w:rPr>
          <w:noProof/>
          <w:lang w:val="fr"/>
        </w:rPr>
        <mc:AlternateContent>
          <mc:Choice Requires="wps">
            <w:drawing>
              <wp:anchor distT="0" distB="0" distL="114300" distR="114300" simplePos="0" relativeHeight="251638891" behindDoc="0" locked="0" layoutInCell="1" allowOverlap="1" wp14:anchorId="753D1ACC" wp14:editId="4E14468B">
                <wp:simplePos x="0" y="0"/>
                <wp:positionH relativeFrom="column">
                  <wp:posOffset>2669821</wp:posOffset>
                </wp:positionH>
                <wp:positionV relativeFrom="paragraph">
                  <wp:posOffset>1076365</wp:posOffset>
                </wp:positionV>
                <wp:extent cx="207645" cy="75236"/>
                <wp:effectExtent l="0" t="0" r="20955" b="20320"/>
                <wp:wrapNone/>
                <wp:docPr id="64" name="Rectangle 64"/>
                <wp:cNvGraphicFramePr/>
                <a:graphic xmlns:a="http://schemas.openxmlformats.org/drawingml/2006/main">
                  <a:graphicData uri="http://schemas.microsoft.com/office/word/2010/wordprocessingShape">
                    <wps:wsp>
                      <wps:cNvSpPr/>
                      <wps:spPr>
                        <a:xfrm>
                          <a:off x="0" y="0"/>
                          <a:ext cx="207645" cy="7523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6537F0" id="Rectangle 64" o:spid="_x0000_s1026" style="position:absolute;margin-left:210.2pt;margin-top:84.75pt;width:16.35pt;height:5.9pt;z-index:251638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" fillcolor="white [3212]" strokecolor="white [3212]" strokeweight=".5pt">
                <v:textbox inset="2mm,2mm,2mm,2mm"/>
              </v:rect>
            </w:pict>
          </mc:Fallback>
        </mc:AlternateContent>
      </w:r>
      <w:r>
        <w:rPr>
          <w:noProof/>
          <w:lang w:val="fr"/>
        </w:rPr>
        <mc:AlternateContent>
          <mc:Choice Requires="wps">
            <w:drawing>
              <wp:anchor distT="0" distB="0" distL="114300" distR="114300" simplePos="0" relativeHeight="251638894" behindDoc="0" locked="0" layoutInCell="1" allowOverlap="1" wp14:anchorId="2472AC44" wp14:editId="424F7C7E">
                <wp:simplePos x="0" y="0"/>
                <wp:positionH relativeFrom="page">
                  <wp:align>center</wp:align>
                </wp:positionH>
                <wp:positionV relativeFrom="paragraph">
                  <wp:posOffset>748633</wp:posOffset>
                </wp:positionV>
                <wp:extent cx="631825" cy="88900"/>
                <wp:effectExtent l="0" t="0" r="15875" b="25400"/>
                <wp:wrapNone/>
                <wp:docPr id="45" name="Rectangle 45"/>
                <wp:cNvGraphicFramePr/>
                <a:graphic xmlns:a="http://schemas.openxmlformats.org/drawingml/2006/main">
                  <a:graphicData uri="http://schemas.microsoft.com/office/word/2010/wordprocessingShape">
                    <wps:wsp>
                      <wps:cNvSpPr/>
                      <wps:spPr>
                        <a:xfrm>
                          <a:off x="0" y="0"/>
                          <a:ext cx="631825" cy="8890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768C1" id="Rectangle 45" o:spid="_x0000_s1026" style="position:absolute;margin-left:0;margin-top:58.95pt;width:49.75pt;height:7pt;z-index:25163889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" fillcolor="white [3212]" strokecolor="white [3212]" strokeweight=".5pt">
                <v:textbox inset="2mm,2mm,2mm,2mm"/>
                <w10:wrap anchorx="page"/>
              </v:rect>
            </w:pict>
          </mc:Fallback>
        </mc:AlternateContent>
      </w:r>
      <w:r>
        <w:rPr>
          <w:lang w:val="fr"/>
        </w:rPr>
        <w:br w:type="page"/>
      </w:r>
    </w:p>
    <w:p w14:paraId="422A1F25" w14:textId="3214B2F1" w:rsidR="00651EBB" w:rsidRPr="002749ED" w:rsidRDefault="00651EBB" w:rsidP="00651EBB">
      <w:pPr>
        <w:spacing w:line="360" w:lineRule="auto"/>
        <w:jc w:val="both"/>
        <w:rPr>
          <w:noProof/>
          <w:lang w:val="fr-FR"/>
        </w:rPr>
      </w:pPr>
      <w:r>
        <w:rPr>
          <w:noProof/>
          <w:lang w:val="fr"/>
        </w:rPr>
        <w:lastRenderedPageBreak/>
        <w:t>Dans la section suivante:</w:t>
      </w:r>
      <w:r w:rsidR="000018B6">
        <w:rPr>
          <w:b/>
          <w:bCs/>
          <w:noProof/>
          <w:lang w:val="fr"/>
        </w:rPr>
        <w:t xml:space="preserve"> « Données de filiale - Adresse »</w:t>
      </w:r>
      <w:r w:rsidRPr="000018B6">
        <w:rPr>
          <w:noProof/>
          <w:sz w:val="24"/>
          <w:szCs w:val="28"/>
          <w:lang w:val="fr"/>
        </w:rPr>
        <w:t>,</w:t>
      </w:r>
      <w:r>
        <w:rPr>
          <w:noProof/>
          <w:lang w:val="fr"/>
        </w:rPr>
        <w:t xml:space="preserve"> les données d’adresse de la filiale respective sont spécifiées.</w:t>
      </w:r>
    </w:p>
    <w:p w14:paraId="4A5387E4" w14:textId="49F6EDCA" w:rsidR="00CB4F70" w:rsidRDefault="0069151B" w:rsidP="00CB4F70">
      <w:pPr>
        <w:spacing w:line="360" w:lineRule="auto"/>
      </w:pPr>
      <w:r>
        <w:rPr>
          <w:noProof/>
        </w:rPr>
        <w:drawing>
          <wp:inline distT="0" distB="0" distL="0" distR="0" wp14:anchorId="422DE255" wp14:editId="210D4A35">
            <wp:extent cx="6299835" cy="2048510"/>
            <wp:effectExtent l="0" t="0" r="5715" b="8890"/>
            <wp:docPr id="147" name="Picture 147" descr="Une image contenant l’appl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pplication&#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299835" cy="2048510"/>
                    </a:xfrm>
                    <a:prstGeom prst="rect">
                      <a:avLst/>
                    </a:prstGeom>
                  </pic:spPr>
                </pic:pic>
              </a:graphicData>
            </a:graphic>
          </wp:inline>
        </w:drawing>
      </w:r>
    </w:p>
    <w:p w14:paraId="1CF07FFE" w14:textId="15E49558" w:rsidR="00A13EB6" w:rsidRPr="002749ED" w:rsidRDefault="0069151B" w:rsidP="00CB4F70">
      <w:pPr>
        <w:spacing w:line="360" w:lineRule="auto"/>
        <w:rPr>
          <w:noProof/>
          <w:lang w:val="fr-FR"/>
        </w:rPr>
      </w:pPr>
      <w:r>
        <w:rPr>
          <w:noProof/>
          <w:lang w:val="fr"/>
        </w:rPr>
        <w:t>Dans la dernière étape</w:t>
      </w:r>
      <w:r w:rsidR="006829C0">
        <w:rPr>
          <w:b/>
          <w:bCs/>
          <w:noProof/>
          <w:lang w:val="fr"/>
        </w:rPr>
        <w:t xml:space="preserve"> « Documents »</w:t>
      </w:r>
      <w:r>
        <w:rPr>
          <w:noProof/>
          <w:lang w:val="fr"/>
        </w:rPr>
        <w:t xml:space="preserve">, les documents requis doivent être téléchargés. Ceux-ci sont requis par certains constructeurs de véhicules afin que les entrées de service puissent être effectuées dans le portail respectif. </w:t>
      </w:r>
    </w:p>
    <w:p w14:paraId="36F8AEF0" w14:textId="703FD264" w:rsidR="00CB4F70" w:rsidRPr="002749ED" w:rsidRDefault="00A13EB6" w:rsidP="00CB4F70">
      <w:pPr>
        <w:spacing w:line="360" w:lineRule="auto"/>
        <w:rPr>
          <w:lang w:val="fr-FR"/>
        </w:rPr>
      </w:pPr>
      <w:r>
        <w:rPr>
          <w:noProof/>
          <w:lang w:val="fr"/>
        </w:rPr>
        <w:drawing>
          <wp:anchor distT="0" distB="0" distL="114300" distR="114300" simplePos="0" relativeHeight="251638899" behindDoc="0" locked="0" layoutInCell="1" allowOverlap="1" wp14:anchorId="4E5E75A7" wp14:editId="199C270A">
            <wp:simplePos x="0" y="0"/>
            <wp:positionH relativeFrom="margin">
              <wp:align>left</wp:align>
            </wp:positionH>
            <wp:positionV relativeFrom="paragraph">
              <wp:posOffset>153035</wp:posOffset>
            </wp:positionV>
            <wp:extent cx="6299835" cy="2896235"/>
            <wp:effectExtent l="0" t="0" r="5715" b="0"/>
            <wp:wrapSquare wrapText="bothSides"/>
            <wp:docPr id="153" name="Picture 1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Word&#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6299835" cy="2896235"/>
                    </a:xfrm>
                    <a:prstGeom prst="rect">
                      <a:avLst/>
                    </a:prstGeom>
                  </pic:spPr>
                </pic:pic>
              </a:graphicData>
            </a:graphic>
          </wp:anchor>
        </w:drawing>
      </w:r>
    </w:p>
    <w:p w14:paraId="7D5C00A8" w14:textId="5364ACBE" w:rsidR="00CB4F70" w:rsidRPr="002749ED" w:rsidRDefault="00CB4F70" w:rsidP="00CB4F70">
      <w:pPr>
        <w:spacing w:line="360" w:lineRule="auto"/>
        <w:rPr>
          <w:lang w:val="fr-FR"/>
        </w:rPr>
      </w:pPr>
    </w:p>
    <w:p w14:paraId="35C708EC" w14:textId="2180431B" w:rsidR="00075584" w:rsidRDefault="00EC3B8B" w:rsidP="00CB4F70">
      <w:pPr>
        <w:spacing w:line="360" w:lineRule="auto"/>
      </w:pPr>
      <w:r>
        <w:rPr>
          <w:noProof/>
        </w:rPr>
        <w:lastRenderedPageBreak/>
        <w:drawing>
          <wp:inline distT="0" distB="0" distL="0" distR="0" wp14:anchorId="509B1D41" wp14:editId="038A53BF">
            <wp:extent cx="6299835" cy="3382645"/>
            <wp:effectExtent l="0" t="0" r="5715" b="8255"/>
            <wp:docPr id="154" name="Picture 154" descr="Interface utilisateur graphique, texte, application, e-ma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a:picLocks noChangeAspect="1"/>
                    </pic:cNvPicPr>
                  </pic:nvPicPr>
                  <pic:blipFill>
                    <a:blip r:embed="rId126"/>
                    <a:stretch>
                      <a:fillRect/>
                    </a:stretch>
                  </pic:blipFill>
                  <pic:spPr>
                    <a:xfrm>
                      <a:off x="0" y="0"/>
                      <a:ext cx="6299835" cy="3382645"/>
                    </a:xfrm>
                    <a:prstGeom prst="rect">
                      <a:avLst/>
                    </a:prstGeom>
                  </pic:spPr>
                </pic:pic>
              </a:graphicData>
            </a:graphic>
          </wp:inline>
        </w:drawing>
      </w:r>
    </w:p>
    <w:p w14:paraId="02C1D0F4" w14:textId="77777777" w:rsidR="00CD2BE2" w:rsidRDefault="00CD2BE2" w:rsidP="00EE2D38">
      <w:pPr>
        <w:spacing w:line="360" w:lineRule="auto"/>
        <w:jc w:val="both"/>
        <w:rPr>
          <w:lang w:val="en"/>
        </w:rPr>
      </w:pPr>
    </w:p>
    <w:p w14:paraId="398B35B4" w14:textId="60E644DC" w:rsidR="00EE2D38" w:rsidRPr="002749ED" w:rsidRDefault="00EE2D38" w:rsidP="00EE2D38">
      <w:pPr>
        <w:spacing w:line="360" w:lineRule="auto"/>
        <w:jc w:val="both"/>
        <w:rPr>
          <w:lang w:val="fr-FR"/>
        </w:rPr>
      </w:pPr>
      <w:r>
        <w:rPr>
          <w:lang w:val="fr"/>
        </w:rPr>
        <w:t xml:space="preserve">Une remarque finale peut être ajoutée au champ </w:t>
      </w:r>
      <w:r w:rsidRPr="006829C0">
        <w:rPr>
          <w:b/>
          <w:bCs/>
          <w:lang w:val="fr"/>
        </w:rPr>
        <w:t>« Remarque »</w:t>
      </w:r>
      <w:r>
        <w:rPr>
          <w:lang w:val="fr"/>
        </w:rPr>
        <w:t xml:space="preserve"> .</w:t>
      </w:r>
    </w:p>
    <w:p w14:paraId="2C97FE21" w14:textId="55E6AACE" w:rsidR="00EE2D38" w:rsidRPr="002749ED" w:rsidRDefault="00EE2D38" w:rsidP="00EE2D38">
      <w:pPr>
        <w:spacing w:line="360" w:lineRule="auto"/>
        <w:jc w:val="both"/>
        <w:rPr>
          <w:lang w:val="fr-FR"/>
        </w:rPr>
      </w:pPr>
      <w:r>
        <w:rPr>
          <w:lang w:val="fr"/>
        </w:rPr>
        <w:t>En cliquant sur</w:t>
      </w:r>
      <w:r w:rsidR="006829C0">
        <w:rPr>
          <w:b/>
          <w:bCs/>
          <w:lang w:val="fr"/>
        </w:rPr>
        <w:t xml:space="preserve"> « Demander une filiale payante »,</w:t>
      </w:r>
      <w:r>
        <w:rPr>
          <w:lang w:val="fr"/>
        </w:rPr>
        <w:t xml:space="preserve"> les données sont transmises à TecAlliance. </w:t>
      </w:r>
    </w:p>
    <w:p w14:paraId="5DFCF341" w14:textId="77777777" w:rsidR="00EE2D38" w:rsidRPr="002749ED" w:rsidRDefault="00EE2D38" w:rsidP="00EE2D38">
      <w:pPr>
        <w:spacing w:line="360" w:lineRule="auto"/>
        <w:jc w:val="both"/>
        <w:rPr>
          <w:lang w:val="fr-FR"/>
        </w:rPr>
      </w:pPr>
      <w:r>
        <w:rPr>
          <w:lang w:val="fr"/>
        </w:rPr>
        <w:t xml:space="preserve">La filiale est maintenant dans l’état </w:t>
      </w:r>
      <w:r>
        <w:rPr>
          <w:color w:val="FFC000"/>
          <w:sz w:val="22"/>
          <w:szCs w:val="24"/>
          <w:lang w:val="fr"/>
        </w:rPr>
        <w:t>En attente d’activation</w:t>
      </w:r>
      <w:r>
        <w:rPr>
          <w:lang w:val="fr"/>
        </w:rPr>
        <w:t xml:space="preserve">. </w:t>
      </w:r>
    </w:p>
    <w:p w14:paraId="4C0CF874" w14:textId="422F8EC7" w:rsidR="00EE2D38" w:rsidRPr="002749ED" w:rsidRDefault="00EE2D38" w:rsidP="00EE2D38">
      <w:pPr>
        <w:spacing w:line="360" w:lineRule="auto"/>
        <w:jc w:val="both"/>
        <w:rPr>
          <w:lang w:val="fr-FR"/>
        </w:rPr>
      </w:pPr>
      <w:r>
        <w:rPr>
          <w:lang w:val="fr"/>
        </w:rPr>
        <w:t xml:space="preserve">Si la filiale a été créée avec succès, TecAlliance enverra une notification et la filiale sera en statut </w:t>
      </w:r>
      <w:r>
        <w:rPr>
          <w:b/>
          <w:bCs/>
          <w:color w:val="A6A6A6" w:themeColor="background1" w:themeShade="A6"/>
          <w:sz w:val="22"/>
          <w:szCs w:val="24"/>
          <w:lang w:val="fr"/>
        </w:rPr>
        <w:t>Actif</w:t>
      </w:r>
      <w:r>
        <w:rPr>
          <w:lang w:val="fr"/>
        </w:rPr>
        <w:t xml:space="preserve"> .</w:t>
      </w:r>
      <w:r>
        <w:rPr>
          <w:noProof/>
          <w:lang w:val="fr"/>
        </w:rPr>
        <mc:AlternateContent>
          <mc:Choice Requires="wps">
            <w:drawing>
              <wp:anchor distT="0" distB="0" distL="114300" distR="114300" simplePos="0" relativeHeight="251638905" behindDoc="0" locked="0" layoutInCell="1" allowOverlap="1" wp14:anchorId="0F432342" wp14:editId="5965D36E">
                <wp:simplePos x="0" y="0"/>
                <wp:positionH relativeFrom="column">
                  <wp:posOffset>1842135</wp:posOffset>
                </wp:positionH>
                <wp:positionV relativeFrom="paragraph">
                  <wp:posOffset>3202940</wp:posOffset>
                </wp:positionV>
                <wp:extent cx="635000" cy="152400"/>
                <wp:effectExtent l="0" t="0" r="0" b="0"/>
                <wp:wrapNone/>
                <wp:docPr id="130" name="Rectangle 130"/>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0BF025" id="Rectangle 130" o:spid="_x0000_s1026" style="position:absolute;margin-left:145.05pt;margin-top:252.2pt;width:50pt;height:12pt;z-index:251638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" fillcolor="white [3212]" stroked="f" strokeweight=".5pt">
                <v:textbox inset="2mm,2mm,2mm,2mm"/>
              </v:rect>
            </w:pict>
          </mc:Fallback>
        </mc:AlternateContent>
      </w:r>
      <w:r>
        <w:rPr>
          <w:noProof/>
          <w:lang w:val="fr"/>
        </w:rPr>
        <mc:AlternateContent>
          <mc:Choice Requires="wps">
            <w:drawing>
              <wp:anchor distT="0" distB="0" distL="114300" distR="114300" simplePos="0" relativeHeight="251638904" behindDoc="0" locked="0" layoutInCell="1" allowOverlap="1" wp14:anchorId="1DAC4273" wp14:editId="4D3DDD76">
                <wp:simplePos x="0" y="0"/>
                <wp:positionH relativeFrom="column">
                  <wp:posOffset>1889760</wp:posOffset>
                </wp:positionH>
                <wp:positionV relativeFrom="paragraph">
                  <wp:posOffset>2852420</wp:posOffset>
                </wp:positionV>
                <wp:extent cx="635000" cy="152400"/>
                <wp:effectExtent l="0" t="0" r="0" b="0"/>
                <wp:wrapNone/>
                <wp:docPr id="120" name="Rectangle 120"/>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7562E0" id="Rectangle 120" o:spid="_x0000_s1026" style="position:absolute;margin-left:148.8pt;margin-top:224.6pt;width:50pt;height:12pt;z-index:251638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" fillcolor="white [3212]" stroked="f" strokeweight=".5pt">
                <v:textbox inset="2mm,2mm,2mm,2mm"/>
              </v:rect>
            </w:pict>
          </mc:Fallback>
        </mc:AlternateContent>
      </w:r>
      <w:r>
        <w:rPr>
          <w:noProof/>
          <w:lang w:val="fr"/>
        </w:rPr>
        <mc:AlternateContent>
          <mc:Choice Requires="wps">
            <w:drawing>
              <wp:anchor distT="0" distB="0" distL="114300" distR="114300" simplePos="0" relativeHeight="251638903" behindDoc="0" locked="0" layoutInCell="1" allowOverlap="1" wp14:anchorId="747DE689" wp14:editId="3667F564">
                <wp:simplePos x="0" y="0"/>
                <wp:positionH relativeFrom="column">
                  <wp:posOffset>1842135</wp:posOffset>
                </wp:positionH>
                <wp:positionV relativeFrom="paragraph">
                  <wp:posOffset>2074545</wp:posOffset>
                </wp:positionV>
                <wp:extent cx="635000" cy="152400"/>
                <wp:effectExtent l="0" t="0" r="0" b="0"/>
                <wp:wrapNone/>
                <wp:docPr id="118" name="Rectangle 118"/>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A58160" id="Rectangle 118" o:spid="_x0000_s1026" style="position:absolute;margin-left:145.05pt;margin-top:163.35pt;width:50pt;height:12pt;z-index:251638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" fillcolor="white [3212]" stroked="f" strokeweight=".5pt">
                <v:textbox inset="2mm,2mm,2mm,2mm"/>
              </v:rect>
            </w:pict>
          </mc:Fallback>
        </mc:AlternateContent>
      </w:r>
      <w:r>
        <w:rPr>
          <w:noProof/>
          <w:lang w:val="fr"/>
        </w:rPr>
        <mc:AlternateContent>
          <mc:Choice Requires="wps">
            <w:drawing>
              <wp:anchor distT="0" distB="0" distL="114300" distR="114300" simplePos="0" relativeHeight="251638902" behindDoc="0" locked="0" layoutInCell="1" allowOverlap="1" wp14:anchorId="70ECE76A" wp14:editId="4585BB1C">
                <wp:simplePos x="0" y="0"/>
                <wp:positionH relativeFrom="column">
                  <wp:posOffset>1136015</wp:posOffset>
                </wp:positionH>
                <wp:positionV relativeFrom="paragraph">
                  <wp:posOffset>3204210</wp:posOffset>
                </wp:positionV>
                <wp:extent cx="635000" cy="152400"/>
                <wp:effectExtent l="0" t="0" r="0" b="0"/>
                <wp:wrapNone/>
                <wp:docPr id="134" name="Rectangle 134"/>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0D2B76" id="Rectangle 134" o:spid="_x0000_s1026" style="position:absolute;margin-left:89.45pt;margin-top:252.3pt;width:50pt;height:12pt;z-index:251638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" fillcolor="white [3212]" stroked="f" strokeweight=".5pt">
                <v:textbox inset="2mm,2mm,2mm,2mm"/>
              </v:rect>
            </w:pict>
          </mc:Fallback>
        </mc:AlternateContent>
      </w:r>
      <w:r>
        <w:rPr>
          <w:noProof/>
          <w:lang w:val="fr"/>
        </w:rPr>
        <mc:AlternateContent>
          <mc:Choice Requires="wps">
            <w:drawing>
              <wp:anchor distT="0" distB="0" distL="114300" distR="114300" simplePos="0" relativeHeight="251638901" behindDoc="0" locked="0" layoutInCell="1" allowOverlap="1" wp14:anchorId="4B76B0DD" wp14:editId="085F27C7">
                <wp:simplePos x="0" y="0"/>
                <wp:positionH relativeFrom="column">
                  <wp:posOffset>1104265</wp:posOffset>
                </wp:positionH>
                <wp:positionV relativeFrom="paragraph">
                  <wp:posOffset>2854960</wp:posOffset>
                </wp:positionV>
                <wp:extent cx="635000" cy="152400"/>
                <wp:effectExtent l="0" t="0" r="0" b="0"/>
                <wp:wrapNone/>
                <wp:docPr id="113" name="Rectangle 113"/>
                <wp:cNvGraphicFramePr/>
                <a:graphic xmlns:a="http://schemas.openxmlformats.org/drawingml/2006/main">
                  <a:graphicData uri="http://schemas.microsoft.com/office/word/2010/wordprocessingShape">
                    <wps:wsp>
                      <wps:cNvSpPr/>
                      <wps:spPr>
                        <a:xfrm>
                          <a:off x="0" y="0"/>
                          <a:ext cx="635000" cy="15240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722163" id="Rectangle 113" o:spid="_x0000_s1026" style="position:absolute;margin-left:86.95pt;margin-top:224.8pt;width:50pt;height:12pt;z-index:251638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" fillcolor="white [3212]" stroked="f" strokeweight=".5pt">
                <v:textbox inset="2mm,2mm,2mm,2mm"/>
              </v:rect>
            </w:pict>
          </mc:Fallback>
        </mc:AlternateContent>
      </w:r>
      <w:r>
        <w:rPr>
          <w:noProof/>
          <w:lang w:val="fr"/>
        </w:rPr>
        <mc:AlternateContent>
          <mc:Choice Requires="wps">
            <w:drawing>
              <wp:anchor distT="0" distB="0" distL="114300" distR="114300" simplePos="0" relativeHeight="251638900" behindDoc="0" locked="0" layoutInCell="1" allowOverlap="1" wp14:anchorId="236BE2BB" wp14:editId="16925F4F">
                <wp:simplePos x="0" y="0"/>
                <wp:positionH relativeFrom="column">
                  <wp:posOffset>1104265</wp:posOffset>
                </wp:positionH>
                <wp:positionV relativeFrom="paragraph">
                  <wp:posOffset>2467610</wp:posOffset>
                </wp:positionV>
                <wp:extent cx="635000" cy="234950"/>
                <wp:effectExtent l="0" t="0" r="0" b="0"/>
                <wp:wrapNone/>
                <wp:docPr id="112" name="Rectangle 112"/>
                <wp:cNvGraphicFramePr/>
                <a:graphic xmlns:a="http://schemas.openxmlformats.org/drawingml/2006/main">
                  <a:graphicData uri="http://schemas.microsoft.com/office/word/2010/wordprocessingShape">
                    <wps:wsp>
                      <wps:cNvSpPr/>
                      <wps:spPr>
                        <a:xfrm>
                          <a:off x="0" y="0"/>
                          <a:ext cx="635000" cy="234950"/>
                        </a:xfrm>
                        <a:prstGeom prst="rect">
                          <a:avLst/>
                        </a:prstGeom>
                        <a:solidFill>
                          <a:schemeClr val="bg1"/>
                        </a:solidFill>
                        <a:ln w="6350">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72000" tIns="72000" rIns="72000" bIns="7200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CDD8A09" id="Rectangle 112" o:spid="_x0000_s1026" style="position:absolute;margin-left:86.95pt;margin-top:194.3pt;width:50pt;height:18.5pt;z-index:2516389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" fillcolor="white [3212]" stroked="f" strokeweight=".5pt">
                <v:textbox inset="2mm,2mm,2mm,2mm"/>
              </v:rect>
            </w:pict>
          </mc:Fallback>
        </mc:AlternateContent>
      </w:r>
    </w:p>
    <w:p w14:paraId="28A44CF0" w14:textId="35853206" w:rsidR="00EE2D38" w:rsidRPr="002749ED" w:rsidRDefault="00EE2D38" w:rsidP="00EE2D38">
      <w:pPr>
        <w:tabs>
          <w:tab w:val="clear" w:pos="397"/>
          <w:tab w:val="left" w:pos="720"/>
        </w:tabs>
        <w:spacing w:before="0" w:after="200" w:line="360" w:lineRule="auto"/>
        <w:jc w:val="both"/>
        <w:rPr>
          <w:lang w:val="fr-FR"/>
        </w:rPr>
      </w:pPr>
      <w:r>
        <w:rPr>
          <w:lang w:val="fr"/>
        </w:rPr>
        <w:t>Pour revenir au tableau de bord, cliquez sur</w:t>
      </w:r>
      <w:r w:rsidR="006829C0">
        <w:rPr>
          <w:lang w:val="fr"/>
        </w:rPr>
        <w:t xml:space="preserve"> le </w:t>
      </w:r>
      <w:r>
        <w:rPr>
          <w:lang w:val="fr"/>
        </w:rPr>
        <w:t xml:space="preserve"> bouton </w:t>
      </w:r>
      <w:r w:rsidR="006829C0">
        <w:rPr>
          <w:b/>
          <w:bCs/>
          <w:lang w:val="fr"/>
        </w:rPr>
        <w:t>« TecRMI »</w:t>
      </w:r>
      <w:r w:rsidR="006829C0">
        <w:rPr>
          <w:lang w:val="fr"/>
        </w:rPr>
        <w:t>.</w:t>
      </w:r>
    </w:p>
    <w:p w14:paraId="00FACF8F" w14:textId="0338428A" w:rsidR="00CB4F70" w:rsidRPr="002749ED" w:rsidRDefault="00BA61AD" w:rsidP="00075584">
      <w:pPr>
        <w:tabs>
          <w:tab w:val="clear" w:pos="397"/>
          <w:tab w:val="clear" w:pos="794"/>
          <w:tab w:val="clear" w:pos="1191"/>
        </w:tabs>
        <w:spacing w:before="0" w:after="200" w:line="276" w:lineRule="auto"/>
        <w:contextualSpacing w:val="0"/>
        <w:jc w:val="both"/>
        <w:rPr>
          <w:lang w:val="fr-FR"/>
        </w:rPr>
      </w:pPr>
      <w:r w:rsidRPr="002749ED">
        <w:rPr>
          <w:lang w:val="fr-FR"/>
        </w:rPr>
        <w:br w:type="page"/>
      </w:r>
    </w:p>
    <w:p w14:paraId="318E7612" w14:textId="11EEC2E2" w:rsidR="00CB4F70" w:rsidRPr="004E55C6" w:rsidRDefault="00F53E6A" w:rsidP="00CB4F70">
      <w:pPr>
        <w:pStyle w:val="berschrift4"/>
        <w:rPr>
          <w:lang w:val="fr-FR"/>
        </w:rPr>
      </w:pPr>
      <w:bookmarkStart w:id="84" w:name="_Toc115782328"/>
      <w:proofErr w:type="spellStart"/>
      <w:r>
        <w:rPr>
          <w:lang w:val="fr"/>
        </w:rPr>
        <w:lastRenderedPageBreak/>
        <w:t>Focntions</w:t>
      </w:r>
      <w:proofErr w:type="spellEnd"/>
      <w:r>
        <w:rPr>
          <w:lang w:val="fr"/>
        </w:rPr>
        <w:t xml:space="preserve"> avancées pour</w:t>
      </w:r>
      <w:r w:rsidR="00E13249" w:rsidRPr="00E13249">
        <w:rPr>
          <w:lang w:val="fr"/>
        </w:rPr>
        <w:t xml:space="preserve"> </w:t>
      </w:r>
      <w:proofErr w:type="spellStart"/>
      <w:r w:rsidR="00E13249" w:rsidRPr="00E13249">
        <w:rPr>
          <w:lang w:val="fr"/>
        </w:rPr>
        <w:t>Org</w:t>
      </w:r>
      <w:proofErr w:type="spellEnd"/>
      <w:r w:rsidR="00E13249" w:rsidRPr="00E13249">
        <w:rPr>
          <w:lang w:val="fr"/>
        </w:rPr>
        <w:t>-A</w:t>
      </w:r>
      <w:r w:rsidR="00E13249">
        <w:rPr>
          <w:lang w:val="fr"/>
        </w:rPr>
        <w:t>dmin</w:t>
      </w:r>
      <w:bookmarkEnd w:id="84"/>
    </w:p>
    <w:p w14:paraId="76287379" w14:textId="2ACEA965" w:rsidR="00CB0751" w:rsidRPr="002749ED" w:rsidRDefault="00CB0751" w:rsidP="00CB0751">
      <w:pPr>
        <w:tabs>
          <w:tab w:val="clear" w:pos="397"/>
          <w:tab w:val="left" w:pos="720"/>
        </w:tabs>
        <w:spacing w:before="0" w:after="200" w:line="360" w:lineRule="auto"/>
        <w:jc w:val="both"/>
        <w:rPr>
          <w:lang w:val="fr-FR"/>
        </w:rPr>
      </w:pPr>
      <w:r>
        <w:rPr>
          <w:lang w:val="fr"/>
        </w:rPr>
        <w:t xml:space="preserve">Les utilisateurs avec le rôle </w:t>
      </w:r>
      <w:proofErr w:type="spellStart"/>
      <w:r>
        <w:rPr>
          <w:lang w:val="fr"/>
        </w:rPr>
        <w:t>Org</w:t>
      </w:r>
      <w:proofErr w:type="spellEnd"/>
      <w:r>
        <w:rPr>
          <w:lang w:val="fr"/>
        </w:rPr>
        <w:t xml:space="preserve"> Admin ont la possibilité d’afficher un tableau de bord étendu. Ici, il est possible d’afficher toutes les opérations pour chaque filiale. Les entrées correspondantes à afficher pour chaque filiale peuvent être sélectionnées en cliquant sur le </w:t>
      </w:r>
      <w:r w:rsidRPr="00280264">
        <w:rPr>
          <w:b/>
          <w:bCs/>
          <w:lang w:val="fr"/>
        </w:rPr>
        <w:t>menu déroulant</w:t>
      </w:r>
      <w:r>
        <w:rPr>
          <w:lang w:val="fr"/>
        </w:rPr>
        <w:t xml:space="preserve"> sous le bouton</w:t>
      </w:r>
      <w:r w:rsidR="009A1BD1" w:rsidRPr="00280264">
        <w:rPr>
          <w:lang w:val="fr"/>
        </w:rPr>
        <w:t xml:space="preserve"> « Afficher les données utilisateur ».</w:t>
      </w:r>
      <w:r w:rsidRPr="00280264">
        <w:rPr>
          <w:lang w:val="fr"/>
        </w:rPr>
        <w:tab/>
      </w:r>
      <w:r>
        <w:rPr>
          <w:lang w:val="fr"/>
        </w:rPr>
        <w:tab/>
      </w:r>
    </w:p>
    <w:p w14:paraId="08E2CD71" w14:textId="524805D3" w:rsidR="00CB0751" w:rsidRPr="002749ED" w:rsidRDefault="00CB0751" w:rsidP="00CB0751">
      <w:pPr>
        <w:tabs>
          <w:tab w:val="clear" w:pos="397"/>
          <w:tab w:val="left" w:pos="720"/>
        </w:tabs>
        <w:spacing w:before="0" w:after="200" w:line="360" w:lineRule="auto"/>
        <w:jc w:val="both"/>
        <w:rPr>
          <w:lang w:val="fr-FR"/>
        </w:rPr>
      </w:pPr>
      <w:r>
        <w:rPr>
          <w:lang w:val="fr"/>
        </w:rPr>
        <w:t>En cliquant sur les données utilisateur</w:t>
      </w:r>
      <w:r w:rsidR="00280264">
        <w:rPr>
          <w:b/>
          <w:bCs/>
          <w:lang w:val="fr"/>
        </w:rPr>
        <w:t xml:space="preserve"> « Afficher les données utilisateur »</w:t>
      </w:r>
      <w:r>
        <w:rPr>
          <w:lang w:val="fr"/>
        </w:rPr>
        <w:t xml:space="preserve"> , les informations de l’utilisateur qui a modifié l’opération en dernier lieu sont affichées. </w:t>
      </w:r>
    </w:p>
    <w:p w14:paraId="11423C0A" w14:textId="06A0A8EA" w:rsidR="00CB4F70" w:rsidRPr="002749ED" w:rsidRDefault="00854B7F" w:rsidP="00907F07">
      <w:pPr>
        <w:rPr>
          <w:lang w:val="fr-FR"/>
        </w:rPr>
      </w:pPr>
      <w:r>
        <w:rPr>
          <w:noProof/>
          <w:lang w:val="fr"/>
        </w:rPr>
        <w:drawing>
          <wp:anchor distT="0" distB="0" distL="114300" distR="114300" simplePos="0" relativeHeight="251787400" behindDoc="0" locked="0" layoutInCell="1" allowOverlap="1" wp14:anchorId="1A044AAC" wp14:editId="2491313B">
            <wp:simplePos x="0" y="0"/>
            <wp:positionH relativeFrom="column">
              <wp:posOffset>5513070</wp:posOffset>
            </wp:positionH>
            <wp:positionV relativeFrom="paragraph">
              <wp:posOffset>60325</wp:posOffset>
            </wp:positionV>
            <wp:extent cx="324485" cy="1504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485" cy="150495"/>
                    </a:xfrm>
                    <a:prstGeom prst="rect">
                      <a:avLst/>
                    </a:prstGeom>
                  </pic:spPr>
                </pic:pic>
              </a:graphicData>
            </a:graphic>
          </wp:anchor>
        </w:drawing>
      </w:r>
      <w:r>
        <w:rPr>
          <w:noProof/>
          <w:lang w:val="fr"/>
        </w:rPr>
        <mc:AlternateContent>
          <mc:Choice Requires="wps">
            <w:drawing>
              <wp:anchor distT="0" distB="0" distL="114300" distR="114300" simplePos="0" relativeHeight="251786376" behindDoc="0" locked="0" layoutInCell="1" allowOverlap="1" wp14:anchorId="37325FAC" wp14:editId="7F636E73">
                <wp:simplePos x="0" y="0"/>
                <wp:positionH relativeFrom="column">
                  <wp:posOffset>5155538</wp:posOffset>
                </wp:positionH>
                <wp:positionV relativeFrom="paragraph">
                  <wp:posOffset>100717</wp:posOffset>
                </wp:positionV>
                <wp:extent cx="651510" cy="95250"/>
                <wp:effectExtent l="0" t="0" r="0" b="0"/>
                <wp:wrapNone/>
                <wp:docPr id="201" name="Rectangle 201"/>
                <wp:cNvGraphicFramePr/>
                <a:graphic xmlns:a="http://schemas.openxmlformats.org/drawingml/2006/main">
                  <a:graphicData uri="http://schemas.microsoft.com/office/word/2010/wordprocessingShape">
                    <wps:wsp>
                      <wps:cNvSpPr/>
                      <wps:spPr>
                        <a:xfrm>
                          <a:off x="0" y="0"/>
                          <a:ext cx="651510" cy="95250"/>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anchor>
            </w:drawing>
          </mc:Choice>
          <mc:Fallback>
            <w:pict>
              <v:rect w14:anchorId="2253F005" id="Rectangle 201" o:spid="_x0000_s1026" style="position:absolute;margin-left:405.95pt;margin-top:7.95pt;width:51.3pt;height:7.5pt;z-index:251786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" fillcolor="white [3212]" strokecolor="white [3212]" strokeweight=".5pt">
                <v:textbox inset="2mm,2mm,2mm,2mm"/>
              </v:rect>
            </w:pict>
          </mc:Fallback>
        </mc:AlternateContent>
      </w:r>
      <w:commentRangeStart w:id="85"/>
      <w:r w:rsidR="00280264">
        <w:rPr>
          <w:noProof/>
          <w:lang w:val="fr"/>
        </w:rPr>
        <mc:AlternateContent>
          <mc:Choice Requires="wpg">
            <w:drawing>
              <wp:anchor distT="0" distB="0" distL="114300" distR="114300" simplePos="0" relativeHeight="251674761" behindDoc="0" locked="0" layoutInCell="1" allowOverlap="1" wp14:anchorId="0EE85001" wp14:editId="134A049C">
                <wp:simplePos x="0" y="0"/>
                <wp:positionH relativeFrom="column">
                  <wp:posOffset>-8862</wp:posOffset>
                </wp:positionH>
                <wp:positionV relativeFrom="paragraph">
                  <wp:posOffset>20762</wp:posOffset>
                </wp:positionV>
                <wp:extent cx="6299835" cy="3148717"/>
                <wp:effectExtent l="0" t="0" r="5715" b="13970"/>
                <wp:wrapNone/>
                <wp:docPr id="16" name="Group 16"/>
                <wp:cNvGraphicFramePr/>
                <a:graphic xmlns:a="http://schemas.openxmlformats.org/drawingml/2006/main">
                  <a:graphicData uri="http://schemas.microsoft.com/office/word/2010/wordprocessingGroup">
                    <wpg:wgp>
                      <wpg:cNvGrpSpPr/>
                      <wpg:grpSpPr>
                        <a:xfrm>
                          <a:off x="0" y="0"/>
                          <a:ext cx="6299835" cy="3148717"/>
                          <a:chOff x="0" y="0"/>
                          <a:chExt cx="6299835" cy="3148717"/>
                        </a:xfrm>
                      </wpg:grpSpPr>
                      <pic:pic xmlns:pic="http://schemas.openxmlformats.org/drawingml/2006/picture">
                        <pic:nvPicPr>
                          <pic:cNvPr id="151" name="Picture 151" descr="Graphical user interface, application, website&#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299835" cy="3108960"/>
                          </a:xfrm>
                          <a:prstGeom prst="rect">
                            <a:avLst/>
                          </a:prstGeom>
                        </pic:spPr>
                      </pic:pic>
                      <wps:wsp>
                        <wps:cNvPr id="1" name="Rectangle 1"/>
                        <wps:cNvSpPr/>
                        <wps:spPr>
                          <a:xfrm>
                            <a:off x="2926080" y="2870421"/>
                            <a:ext cx="1431234" cy="278296"/>
                          </a:xfrm>
                          <a:prstGeom prst="rect">
                            <a:avLst/>
                          </a:prstGeom>
                          <a:solidFill>
                            <a:schemeClr val="bg1"/>
                          </a:solidFill>
                          <a:ln w="6350">
                            <a:solidFill>
                              <a:schemeClr val="bg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0ACEA4A3" id="Group 16" o:spid="_x0000_s1026" style="position:absolute;margin-left:-.7pt;margin-top:1.65pt;width:496.05pt;height:247.95pt;z-index:251674761" coordsize="62998,3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">
                <v:shape id="Picture 151" o:spid="_x0000_s1027" type="#_x0000_t75" alt="Graphical user interface, application, website&#10;&#10;Description automatically generated" style="position:absolute;width:6299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">
                  <v:imagedata r:id="rId128" o:title="Graphical user interface, application, website&#10;&#10;Description automatically generated"/>
                </v:shape>
                <v:rect id="Rectangle 1" o:spid="_x0000_s1028" style="position:absolute;left:29260;top:28704;width:1431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" fillcolor="white [3212]" strokecolor="white [3212]" strokeweight=".5pt">
                  <v:textbox inset="2mm,2mm,2mm,2mm"/>
                </v:rect>
              </v:group>
            </w:pict>
          </mc:Fallback>
        </mc:AlternateContent>
      </w:r>
      <w:commentRangeEnd w:id="85"/>
      <w:r w:rsidR="00EA0F60">
        <w:rPr>
          <w:rStyle w:val="Kommentarzeichen"/>
          <w:rFonts w:asciiTheme="minorHAnsi" w:hAnsiTheme="minorHAnsi"/>
        </w:rPr>
        <w:commentReference w:id="85"/>
      </w:r>
    </w:p>
    <w:p w14:paraId="7EA9B2C9" w14:textId="41ECE80A" w:rsidR="004F0375" w:rsidRPr="002749ED" w:rsidRDefault="004F0375" w:rsidP="000954B0">
      <w:pPr>
        <w:tabs>
          <w:tab w:val="clear" w:pos="397"/>
          <w:tab w:val="clear" w:pos="794"/>
          <w:tab w:val="clear" w:pos="1191"/>
        </w:tabs>
        <w:spacing w:before="0" w:after="200" w:line="276" w:lineRule="auto"/>
        <w:contextualSpacing w:val="0"/>
        <w:rPr>
          <w:lang w:val="fr-FR"/>
        </w:rPr>
      </w:pPr>
    </w:p>
    <w:p w14:paraId="676E1F24" w14:textId="039EE33F" w:rsidR="004F0375" w:rsidRPr="002749ED" w:rsidRDefault="004F0375" w:rsidP="000954B0">
      <w:pPr>
        <w:tabs>
          <w:tab w:val="clear" w:pos="397"/>
          <w:tab w:val="clear" w:pos="794"/>
          <w:tab w:val="clear" w:pos="1191"/>
        </w:tabs>
        <w:spacing w:before="0" w:after="200" w:line="276" w:lineRule="auto"/>
        <w:contextualSpacing w:val="0"/>
        <w:rPr>
          <w:lang w:val="fr-FR"/>
        </w:rPr>
      </w:pPr>
    </w:p>
    <w:p w14:paraId="4ED5C710" w14:textId="053B4720" w:rsidR="004F0375" w:rsidRPr="002749ED" w:rsidRDefault="004F0375" w:rsidP="000954B0">
      <w:pPr>
        <w:tabs>
          <w:tab w:val="clear" w:pos="397"/>
          <w:tab w:val="clear" w:pos="794"/>
          <w:tab w:val="clear" w:pos="1191"/>
        </w:tabs>
        <w:spacing w:before="0" w:after="200" w:line="276" w:lineRule="auto"/>
        <w:contextualSpacing w:val="0"/>
        <w:rPr>
          <w:lang w:val="fr-FR"/>
        </w:rPr>
      </w:pPr>
    </w:p>
    <w:p w14:paraId="63EDEFEF" w14:textId="05468B98" w:rsidR="004F0375" w:rsidRPr="002749ED" w:rsidRDefault="004F0375" w:rsidP="000954B0">
      <w:pPr>
        <w:tabs>
          <w:tab w:val="clear" w:pos="397"/>
          <w:tab w:val="clear" w:pos="794"/>
          <w:tab w:val="clear" w:pos="1191"/>
        </w:tabs>
        <w:spacing w:before="0" w:after="200" w:line="276" w:lineRule="auto"/>
        <w:contextualSpacing w:val="0"/>
        <w:rPr>
          <w:color w:val="FF0000"/>
          <w:lang w:val="fr-FR"/>
        </w:rPr>
      </w:pPr>
    </w:p>
    <w:p w14:paraId="2AABF6DF" w14:textId="62749099" w:rsidR="004F0375" w:rsidRPr="002749ED" w:rsidRDefault="004F0375" w:rsidP="000954B0">
      <w:pPr>
        <w:tabs>
          <w:tab w:val="clear" w:pos="397"/>
          <w:tab w:val="clear" w:pos="794"/>
          <w:tab w:val="clear" w:pos="1191"/>
        </w:tabs>
        <w:spacing w:before="0" w:after="200" w:line="276" w:lineRule="auto"/>
        <w:contextualSpacing w:val="0"/>
        <w:rPr>
          <w:lang w:val="fr-FR"/>
        </w:rPr>
      </w:pPr>
    </w:p>
    <w:p w14:paraId="0AAE292D" w14:textId="2D92C580" w:rsidR="00F8598B" w:rsidRPr="002749ED" w:rsidRDefault="00F8598B" w:rsidP="000954B0">
      <w:pPr>
        <w:tabs>
          <w:tab w:val="clear" w:pos="397"/>
          <w:tab w:val="clear" w:pos="794"/>
          <w:tab w:val="clear" w:pos="1191"/>
        </w:tabs>
        <w:spacing w:before="0" w:after="200" w:line="276" w:lineRule="auto"/>
        <w:contextualSpacing w:val="0"/>
        <w:rPr>
          <w:lang w:val="fr-FR"/>
        </w:rPr>
      </w:pPr>
    </w:p>
    <w:p w14:paraId="0991ACA8" w14:textId="3499650D" w:rsidR="00280264" w:rsidRPr="002749ED" w:rsidRDefault="00280264" w:rsidP="000954B0">
      <w:pPr>
        <w:tabs>
          <w:tab w:val="clear" w:pos="397"/>
          <w:tab w:val="clear" w:pos="794"/>
          <w:tab w:val="clear" w:pos="1191"/>
        </w:tabs>
        <w:spacing w:before="0" w:after="200" w:line="276" w:lineRule="auto"/>
        <w:contextualSpacing w:val="0"/>
        <w:rPr>
          <w:lang w:val="fr-FR"/>
        </w:rPr>
      </w:pPr>
    </w:p>
    <w:p w14:paraId="7BC66A27" w14:textId="75AE2D7D" w:rsidR="00280264" w:rsidRPr="002749ED" w:rsidRDefault="00280264" w:rsidP="000954B0">
      <w:pPr>
        <w:tabs>
          <w:tab w:val="clear" w:pos="397"/>
          <w:tab w:val="clear" w:pos="794"/>
          <w:tab w:val="clear" w:pos="1191"/>
        </w:tabs>
        <w:spacing w:before="0" w:after="200" w:line="276" w:lineRule="auto"/>
        <w:contextualSpacing w:val="0"/>
        <w:rPr>
          <w:lang w:val="fr-FR"/>
        </w:rPr>
      </w:pPr>
    </w:p>
    <w:p w14:paraId="7C935153" w14:textId="1FB5F6AF" w:rsidR="00280264" w:rsidRPr="002749ED" w:rsidRDefault="00280264" w:rsidP="000954B0">
      <w:pPr>
        <w:tabs>
          <w:tab w:val="clear" w:pos="397"/>
          <w:tab w:val="clear" w:pos="794"/>
          <w:tab w:val="clear" w:pos="1191"/>
        </w:tabs>
        <w:spacing w:before="0" w:after="200" w:line="276" w:lineRule="auto"/>
        <w:contextualSpacing w:val="0"/>
        <w:rPr>
          <w:lang w:val="fr-FR"/>
        </w:rPr>
      </w:pPr>
    </w:p>
    <w:p w14:paraId="3D7246BB" w14:textId="3180CBC6" w:rsidR="00280264" w:rsidRPr="002749ED" w:rsidRDefault="00280264" w:rsidP="000954B0">
      <w:pPr>
        <w:tabs>
          <w:tab w:val="clear" w:pos="397"/>
          <w:tab w:val="clear" w:pos="794"/>
          <w:tab w:val="clear" w:pos="1191"/>
        </w:tabs>
        <w:spacing w:before="0" w:after="200" w:line="276" w:lineRule="auto"/>
        <w:contextualSpacing w:val="0"/>
        <w:rPr>
          <w:lang w:val="fr-FR"/>
        </w:rPr>
      </w:pPr>
    </w:p>
    <w:p w14:paraId="57E1A070" w14:textId="04DA72A0" w:rsidR="004F0375" w:rsidRPr="002749ED" w:rsidRDefault="004F0375" w:rsidP="000954B0">
      <w:pPr>
        <w:tabs>
          <w:tab w:val="clear" w:pos="397"/>
          <w:tab w:val="clear" w:pos="794"/>
          <w:tab w:val="clear" w:pos="1191"/>
        </w:tabs>
        <w:spacing w:before="0" w:after="200" w:line="276" w:lineRule="auto"/>
        <w:contextualSpacing w:val="0"/>
        <w:rPr>
          <w:lang w:val="fr-FR"/>
        </w:rPr>
      </w:pPr>
    </w:p>
    <w:p w14:paraId="4DDB8ADA" w14:textId="3458A72E" w:rsidR="004F0375" w:rsidRPr="002749ED" w:rsidRDefault="004F0375" w:rsidP="000954B0">
      <w:pPr>
        <w:tabs>
          <w:tab w:val="clear" w:pos="397"/>
          <w:tab w:val="clear" w:pos="794"/>
          <w:tab w:val="clear" w:pos="1191"/>
        </w:tabs>
        <w:spacing w:before="0" w:after="200" w:line="276" w:lineRule="auto"/>
        <w:contextualSpacing w:val="0"/>
        <w:rPr>
          <w:lang w:val="fr-FR"/>
        </w:rPr>
      </w:pPr>
    </w:p>
    <w:p w14:paraId="48126414" w14:textId="4B73948D" w:rsidR="0054462B" w:rsidRPr="002749ED" w:rsidRDefault="0054462B" w:rsidP="000954B0">
      <w:pPr>
        <w:tabs>
          <w:tab w:val="clear" w:pos="397"/>
          <w:tab w:val="clear" w:pos="794"/>
          <w:tab w:val="clear" w:pos="1191"/>
        </w:tabs>
        <w:spacing w:before="0" w:after="200" w:line="276" w:lineRule="auto"/>
        <w:contextualSpacing w:val="0"/>
        <w:rPr>
          <w:lang w:val="fr-FR"/>
        </w:rPr>
      </w:pPr>
    </w:p>
    <w:p w14:paraId="2C16CBE0" w14:textId="660D0996" w:rsidR="0054462B" w:rsidRPr="002749ED" w:rsidRDefault="0054462B" w:rsidP="000954B0">
      <w:pPr>
        <w:tabs>
          <w:tab w:val="clear" w:pos="397"/>
          <w:tab w:val="clear" w:pos="794"/>
          <w:tab w:val="clear" w:pos="1191"/>
        </w:tabs>
        <w:spacing w:before="0" w:after="200" w:line="276" w:lineRule="auto"/>
        <w:contextualSpacing w:val="0"/>
        <w:rPr>
          <w:lang w:val="fr-FR"/>
        </w:rPr>
      </w:pPr>
    </w:p>
    <w:p w14:paraId="1D35A253" w14:textId="30D83A98" w:rsidR="0054462B" w:rsidRPr="002749ED" w:rsidRDefault="0054462B" w:rsidP="000954B0">
      <w:pPr>
        <w:tabs>
          <w:tab w:val="clear" w:pos="397"/>
          <w:tab w:val="clear" w:pos="794"/>
          <w:tab w:val="clear" w:pos="1191"/>
        </w:tabs>
        <w:spacing w:before="0" w:after="200" w:line="276" w:lineRule="auto"/>
        <w:contextualSpacing w:val="0"/>
        <w:rPr>
          <w:lang w:val="fr-FR"/>
        </w:rPr>
      </w:pPr>
    </w:p>
    <w:p w14:paraId="724CA45E" w14:textId="4085CAE5" w:rsidR="0054462B" w:rsidRPr="002749ED" w:rsidRDefault="0054462B" w:rsidP="000954B0">
      <w:pPr>
        <w:tabs>
          <w:tab w:val="clear" w:pos="397"/>
          <w:tab w:val="clear" w:pos="794"/>
          <w:tab w:val="clear" w:pos="1191"/>
        </w:tabs>
        <w:spacing w:before="0" w:after="200" w:line="276" w:lineRule="auto"/>
        <w:contextualSpacing w:val="0"/>
        <w:rPr>
          <w:lang w:val="fr-FR"/>
        </w:rPr>
      </w:pPr>
    </w:p>
    <w:p w14:paraId="67C581E7" w14:textId="5E2DEB97" w:rsidR="0054462B" w:rsidRPr="002749ED" w:rsidRDefault="0054462B" w:rsidP="000954B0">
      <w:pPr>
        <w:tabs>
          <w:tab w:val="clear" w:pos="397"/>
          <w:tab w:val="clear" w:pos="794"/>
          <w:tab w:val="clear" w:pos="1191"/>
        </w:tabs>
        <w:spacing w:before="0" w:after="200" w:line="276" w:lineRule="auto"/>
        <w:contextualSpacing w:val="0"/>
        <w:rPr>
          <w:lang w:val="fr-FR"/>
        </w:rPr>
      </w:pPr>
    </w:p>
    <w:p w14:paraId="22B3E409" w14:textId="129CC810" w:rsidR="0054462B" w:rsidRPr="002749ED" w:rsidRDefault="0054462B" w:rsidP="000954B0">
      <w:pPr>
        <w:tabs>
          <w:tab w:val="clear" w:pos="397"/>
          <w:tab w:val="clear" w:pos="794"/>
          <w:tab w:val="clear" w:pos="1191"/>
        </w:tabs>
        <w:spacing w:before="0" w:after="200" w:line="276" w:lineRule="auto"/>
        <w:contextualSpacing w:val="0"/>
        <w:rPr>
          <w:lang w:val="fr-FR"/>
        </w:rPr>
      </w:pPr>
    </w:p>
    <w:p w14:paraId="23B3BFF1" w14:textId="77777777" w:rsidR="0054462B" w:rsidRPr="002749ED" w:rsidRDefault="0054462B" w:rsidP="000954B0">
      <w:pPr>
        <w:tabs>
          <w:tab w:val="clear" w:pos="397"/>
          <w:tab w:val="clear" w:pos="794"/>
          <w:tab w:val="clear" w:pos="1191"/>
        </w:tabs>
        <w:spacing w:before="0" w:after="200" w:line="276" w:lineRule="auto"/>
        <w:contextualSpacing w:val="0"/>
        <w:rPr>
          <w:lang w:val="fr-FR"/>
        </w:rPr>
      </w:pPr>
    </w:p>
    <w:p w14:paraId="7A6AB75E" w14:textId="4C3C8ABF" w:rsidR="004F0375" w:rsidRDefault="004A3A27" w:rsidP="004F0375">
      <w:pPr>
        <w:pStyle w:val="berschrift2"/>
      </w:pPr>
      <w:bookmarkStart w:id="86" w:name="_Toc115782329"/>
      <w:r>
        <w:rPr>
          <w:lang w:val="fr"/>
        </w:rPr>
        <w:lastRenderedPageBreak/>
        <w:t>Vérification de validation</w:t>
      </w:r>
      <w:bookmarkEnd w:id="86"/>
    </w:p>
    <w:p w14:paraId="7541C8BA" w14:textId="15961F17" w:rsidR="004A3A27" w:rsidRPr="002749ED" w:rsidRDefault="004A3A27" w:rsidP="004A3A27">
      <w:pPr>
        <w:spacing w:line="360" w:lineRule="auto"/>
        <w:jc w:val="both"/>
        <w:rPr>
          <w:lang w:val="fr-FR"/>
        </w:rPr>
      </w:pPr>
      <w:r>
        <w:rPr>
          <w:lang w:val="fr"/>
        </w:rPr>
        <w:t>L’application en libre-service vérifie sur la base d’une livraison quotidienne de données si un</w:t>
      </w:r>
      <w:r w:rsidR="00D06FDB">
        <w:rPr>
          <w:lang w:val="fr"/>
        </w:rPr>
        <w:t>e</w:t>
      </w:r>
      <w:r>
        <w:rPr>
          <w:lang w:val="fr"/>
        </w:rPr>
        <w:t xml:space="preserve"> </w:t>
      </w:r>
      <w:r w:rsidR="00D06FDB">
        <w:rPr>
          <w:lang w:val="fr"/>
        </w:rPr>
        <w:t xml:space="preserve">révision </w:t>
      </w:r>
      <w:r>
        <w:rPr>
          <w:lang w:val="fr"/>
        </w:rPr>
        <w:t>a été effectué</w:t>
      </w:r>
      <w:r w:rsidR="00D06FDB">
        <w:rPr>
          <w:lang w:val="fr"/>
        </w:rPr>
        <w:t>e</w:t>
      </w:r>
      <w:r>
        <w:rPr>
          <w:lang w:val="fr"/>
        </w:rPr>
        <w:t xml:space="preserve">, mais aucune entrée de </w:t>
      </w:r>
      <w:r w:rsidR="00D06FDB">
        <w:rPr>
          <w:lang w:val="fr"/>
        </w:rPr>
        <w:t xml:space="preserve">révision </w:t>
      </w:r>
      <w:r>
        <w:rPr>
          <w:lang w:val="fr"/>
        </w:rPr>
        <w:t xml:space="preserve">n’a été créée pour celui-ci dans l’application en libre-service. Si une telle opération est identifiée, l’application libre-service vous informe par e-mail de chaque nouvelle opération d’entrée. Les opérations nouvellement ouvertes peuvent être trouvées dans le tableau de bord </w:t>
      </w:r>
      <w:r w:rsidR="006B23E4">
        <w:rPr>
          <w:lang w:val="fr"/>
        </w:rPr>
        <w:t xml:space="preserve">TecRMI </w:t>
      </w:r>
      <w:r>
        <w:rPr>
          <w:lang w:val="fr"/>
        </w:rPr>
        <w:t>S</w:t>
      </w:r>
      <w:r w:rsidR="006B23E4">
        <w:rPr>
          <w:lang w:val="fr"/>
        </w:rPr>
        <w:t xml:space="preserve">ervice </w:t>
      </w:r>
      <w:r>
        <w:rPr>
          <w:lang w:val="fr"/>
        </w:rPr>
        <w:t>B</w:t>
      </w:r>
      <w:r w:rsidR="006B23E4">
        <w:rPr>
          <w:lang w:val="fr"/>
        </w:rPr>
        <w:t>ook</w:t>
      </w:r>
      <w:r>
        <w:rPr>
          <w:lang w:val="fr"/>
        </w:rPr>
        <w:t xml:space="preserve"> dans le statut « Ouvrir ».</w:t>
      </w:r>
    </w:p>
    <w:p w14:paraId="77BE8D3D" w14:textId="77777777" w:rsidR="004A3A27" w:rsidRPr="002749ED" w:rsidRDefault="004A3A27" w:rsidP="004A3A27">
      <w:pPr>
        <w:spacing w:line="360" w:lineRule="auto"/>
        <w:jc w:val="both"/>
        <w:rPr>
          <w:lang w:val="fr-FR"/>
        </w:rPr>
      </w:pPr>
    </w:p>
    <w:p w14:paraId="643D5F29" w14:textId="253916C4" w:rsidR="004A3A27" w:rsidRPr="002749ED" w:rsidRDefault="004A3A27" w:rsidP="004A3A27">
      <w:pPr>
        <w:spacing w:line="360" w:lineRule="auto"/>
        <w:jc w:val="both"/>
        <w:rPr>
          <w:lang w:val="fr-FR"/>
        </w:rPr>
      </w:pPr>
      <w:r>
        <w:rPr>
          <w:lang w:val="fr"/>
        </w:rPr>
        <w:t xml:space="preserve">Il convient de noter que tous les </w:t>
      </w:r>
      <w:r w:rsidR="001511C8">
        <w:rPr>
          <w:lang w:val="fr"/>
        </w:rPr>
        <w:t xml:space="preserve">révisions </w:t>
      </w:r>
      <w:r>
        <w:rPr>
          <w:lang w:val="fr"/>
        </w:rPr>
        <w:t>effectués ne sont pas saisis pour traitement dans l’application en libre-service. Tous les services de maintenance effectués sont présélectionnés selon les critères suivants.</w:t>
      </w:r>
    </w:p>
    <w:p w14:paraId="2178876E" w14:textId="77777777" w:rsidR="004A3A27" w:rsidRDefault="004A3A27" w:rsidP="004A3A27">
      <w:pPr>
        <w:pStyle w:val="Listenabsatz"/>
        <w:numPr>
          <w:ilvl w:val="0"/>
          <w:numId w:val="43"/>
        </w:numPr>
        <w:spacing w:line="360" w:lineRule="auto"/>
        <w:jc w:val="both"/>
        <w:rPr>
          <w:lang w:val="en-US"/>
        </w:rPr>
      </w:pPr>
      <w:r>
        <w:rPr>
          <w:lang w:val="fr"/>
        </w:rPr>
        <w:t>Constructeur automobile</w:t>
      </w:r>
    </w:p>
    <w:p w14:paraId="27F05124" w14:textId="77777777" w:rsidR="004A3A27" w:rsidRPr="002749ED" w:rsidRDefault="004A3A27" w:rsidP="004A3A27">
      <w:pPr>
        <w:pStyle w:val="Listenabsatz"/>
        <w:numPr>
          <w:ilvl w:val="1"/>
          <w:numId w:val="44"/>
        </w:numPr>
        <w:spacing w:line="360" w:lineRule="auto"/>
        <w:jc w:val="both"/>
        <w:rPr>
          <w:lang w:val="fr-FR"/>
        </w:rPr>
      </w:pPr>
      <w:r>
        <w:rPr>
          <w:lang w:val="fr"/>
        </w:rPr>
        <w:t>L’entretien des véhicules des fabricants qui ne sont pas pris en charge par l’application TecRMI Service Book n’est pas entré dans la demande en libre-service pour traitement.</w:t>
      </w:r>
    </w:p>
    <w:p w14:paraId="4965A52C" w14:textId="77777777" w:rsidR="004A3A27" w:rsidRDefault="004A3A27" w:rsidP="004A3A27">
      <w:pPr>
        <w:pStyle w:val="Listenabsatz"/>
        <w:numPr>
          <w:ilvl w:val="0"/>
          <w:numId w:val="45"/>
        </w:numPr>
        <w:spacing w:line="360" w:lineRule="auto"/>
        <w:jc w:val="both"/>
      </w:pPr>
      <w:r>
        <w:rPr>
          <w:lang w:val="fr"/>
        </w:rPr>
        <w:t>Date de première inscription</w:t>
      </w:r>
    </w:p>
    <w:p w14:paraId="1D28CD3A" w14:textId="0A532344" w:rsidR="004A3A27" w:rsidRPr="002749ED" w:rsidRDefault="006B23E4" w:rsidP="006B23E4">
      <w:pPr>
        <w:pStyle w:val="Listenabsatz"/>
        <w:numPr>
          <w:ilvl w:val="1"/>
          <w:numId w:val="44"/>
        </w:numPr>
        <w:spacing w:line="360" w:lineRule="auto"/>
        <w:jc w:val="both"/>
        <w:rPr>
          <w:lang w:val="fr-FR"/>
        </w:rPr>
      </w:pPr>
      <w:r w:rsidRPr="006B23E4">
        <w:rPr>
          <w:lang w:val="fr"/>
        </w:rPr>
        <w:t>Selon la date de première immatriculation, il est présélectionné si le véhicule correspondant nécessite  ou non</w:t>
      </w:r>
      <w:r>
        <w:rPr>
          <w:lang w:val="fr"/>
        </w:rPr>
        <w:t xml:space="preserve"> une entrée de service numérique.</w:t>
      </w:r>
    </w:p>
    <w:p w14:paraId="4155FCF1" w14:textId="5ECEB60C" w:rsidR="004A3A27" w:rsidRPr="002749ED" w:rsidRDefault="004A3A27" w:rsidP="004A3A27">
      <w:pPr>
        <w:spacing w:line="360" w:lineRule="auto"/>
        <w:jc w:val="both"/>
        <w:rPr>
          <w:lang w:val="fr-FR"/>
        </w:rPr>
      </w:pPr>
      <w:r>
        <w:rPr>
          <w:b/>
          <w:lang w:val="fr"/>
        </w:rPr>
        <w:t>Remarque:</w:t>
      </w:r>
      <w:r>
        <w:rPr>
          <w:lang w:val="fr"/>
        </w:rPr>
        <w:t xml:space="preserve"> Assurez-vous que le véhicule du processus correspondant nécessite réellement un </w:t>
      </w:r>
      <w:r w:rsidR="00C016DE">
        <w:rPr>
          <w:lang w:val="fr"/>
        </w:rPr>
        <w:t>certificat numérique de révision</w:t>
      </w:r>
      <w:r>
        <w:rPr>
          <w:lang w:val="fr"/>
        </w:rPr>
        <w:t>.</w:t>
      </w:r>
    </w:p>
    <w:p w14:paraId="1AD57F59" w14:textId="77777777" w:rsidR="004A3A27" w:rsidRPr="002749ED" w:rsidRDefault="004A3A27" w:rsidP="004A3A27">
      <w:pPr>
        <w:spacing w:line="360" w:lineRule="auto"/>
        <w:jc w:val="both"/>
        <w:rPr>
          <w:lang w:val="fr-FR"/>
        </w:rPr>
      </w:pPr>
    </w:p>
    <w:p w14:paraId="0B832BFD" w14:textId="77777777" w:rsidR="004A3A27" w:rsidRPr="002749ED" w:rsidRDefault="004A3A27" w:rsidP="004A3A27">
      <w:pPr>
        <w:spacing w:line="360" w:lineRule="auto"/>
        <w:jc w:val="both"/>
        <w:rPr>
          <w:lang w:val="fr-FR"/>
        </w:rPr>
      </w:pPr>
      <w:r>
        <w:rPr>
          <w:b/>
          <w:lang w:val="fr"/>
        </w:rPr>
        <w:t>Remarque :</w:t>
      </w:r>
      <w:r>
        <w:rPr>
          <w:lang w:val="fr"/>
        </w:rPr>
        <w:t xml:space="preserve"> Conservez la date de première immatriculation des véhicules dans vos systèmes internes afin que l’application en libre-service puisse présélectionner aussi précisément que possible.</w:t>
      </w:r>
    </w:p>
    <w:p w14:paraId="074AC08F" w14:textId="77777777" w:rsidR="004F0375" w:rsidRPr="002749ED" w:rsidRDefault="004F0375" w:rsidP="004F0375">
      <w:pPr>
        <w:tabs>
          <w:tab w:val="clear" w:pos="397"/>
          <w:tab w:val="clear" w:pos="794"/>
          <w:tab w:val="clear" w:pos="1191"/>
        </w:tabs>
        <w:spacing w:before="0" w:after="200" w:line="276" w:lineRule="auto"/>
        <w:contextualSpacing w:val="0"/>
        <w:rPr>
          <w:lang w:val="fr-FR"/>
        </w:rPr>
      </w:pPr>
      <w:r w:rsidRPr="002749ED">
        <w:rPr>
          <w:lang w:val="fr-FR"/>
        </w:rPr>
        <w:br w:type="page"/>
      </w:r>
    </w:p>
    <w:p w14:paraId="47D6B87C" w14:textId="77777777" w:rsidR="005079B0" w:rsidRDefault="005079B0" w:rsidP="005079B0">
      <w:pPr>
        <w:pStyle w:val="berschrift1"/>
        <w:rPr>
          <w:lang w:val="en-US"/>
        </w:rPr>
      </w:pPr>
      <w:bookmarkStart w:id="87" w:name="_Toc83705808"/>
      <w:bookmarkStart w:id="88" w:name="_Toc97041226"/>
      <w:bookmarkStart w:id="89" w:name="_Toc115782330"/>
      <w:r>
        <w:rPr>
          <w:lang w:val="fr"/>
        </w:rPr>
        <w:lastRenderedPageBreak/>
        <w:t xml:space="preserve">Contact </w:t>
      </w:r>
      <w:bookmarkEnd w:id="87"/>
      <w:r>
        <w:rPr>
          <w:lang w:val="fr"/>
        </w:rPr>
        <w:t>– Erreurs système</w:t>
      </w:r>
      <w:bookmarkEnd w:id="88"/>
      <w:bookmarkEnd w:id="89"/>
    </w:p>
    <w:p w14:paraId="34B1B534" w14:textId="3F5A6016" w:rsidR="00CD6F21" w:rsidRPr="002749ED" w:rsidRDefault="00CD6F21" w:rsidP="00E17A03">
      <w:pPr>
        <w:spacing w:line="360" w:lineRule="auto"/>
        <w:jc w:val="both"/>
        <w:rPr>
          <w:lang w:val="fr-FR"/>
        </w:rPr>
      </w:pPr>
      <w:r w:rsidRPr="00CD6F21">
        <w:rPr>
          <w:lang w:val="fr"/>
        </w:rPr>
        <w:t xml:space="preserve">Dans la section </w:t>
      </w:r>
      <w:r w:rsidRPr="00CD6F21">
        <w:rPr>
          <w:b/>
          <w:bCs/>
          <w:lang w:val="fr"/>
        </w:rPr>
        <w:t>« Support &amp; Manuel »</w:t>
      </w:r>
      <w:r w:rsidRPr="00CD6F21">
        <w:rPr>
          <w:lang w:val="fr"/>
        </w:rPr>
        <w:t xml:space="preserve"> , vous pouvez contacter le support client </w:t>
      </w:r>
      <w:r>
        <w:rPr>
          <w:lang w:val="fr"/>
        </w:rPr>
        <w:t>en cas de</w:t>
      </w:r>
      <w:r w:rsidRPr="00CD6F21">
        <w:rPr>
          <w:lang w:val="fr"/>
        </w:rPr>
        <w:t xml:space="preserve"> problèmes techniques ou de questions </w:t>
      </w:r>
      <w:r w:rsidR="00C92BCF">
        <w:rPr>
          <w:lang w:val="fr"/>
        </w:rPr>
        <w:t xml:space="preserve"> </w:t>
      </w:r>
      <w:r w:rsidRPr="00CD6F21">
        <w:rPr>
          <w:lang w:val="fr"/>
        </w:rPr>
        <w:t>en utilisant les coordonnées suivantes:</w:t>
      </w:r>
    </w:p>
    <w:p w14:paraId="311E7734" w14:textId="35A05D5D" w:rsidR="00CF0C9F" w:rsidRPr="00F36961" w:rsidRDefault="00CF0C9F" w:rsidP="001352CA">
      <w:pPr>
        <w:pStyle w:val="Listenabsatz"/>
        <w:numPr>
          <w:ilvl w:val="0"/>
          <w:numId w:val="21"/>
        </w:numPr>
        <w:spacing w:line="360" w:lineRule="auto"/>
      </w:pPr>
      <w:r>
        <w:rPr>
          <w:lang w:val="fr"/>
        </w:rPr>
        <w:t>Courriel :</w:t>
      </w:r>
      <w:hyperlink r:id="rId129" w:history="1">
        <w:r w:rsidR="00C526A1" w:rsidRPr="00C526A1">
          <w:rPr>
            <w:rStyle w:val="Hyperlink"/>
            <w:lang w:val="fr"/>
          </w:rPr>
          <w:t xml:space="preserve"> support.wkh@tecalliance.net</w:t>
        </w:r>
      </w:hyperlink>
    </w:p>
    <w:p w14:paraId="56152527" w14:textId="77777777" w:rsidR="00CF0C9F" w:rsidRPr="00730330" w:rsidRDefault="00CF0C9F" w:rsidP="00CF0C9F">
      <w:pPr>
        <w:pStyle w:val="Listenabsatz"/>
        <w:ind w:left="1440"/>
      </w:pPr>
    </w:p>
    <w:p w14:paraId="22C085A0" w14:textId="744BD9C1" w:rsidR="007973AC" w:rsidRDefault="00CF0C9F" w:rsidP="001352CA">
      <w:pPr>
        <w:pStyle w:val="Listenabsatz"/>
        <w:numPr>
          <w:ilvl w:val="0"/>
          <w:numId w:val="21"/>
        </w:numPr>
        <w:spacing w:line="360" w:lineRule="auto"/>
        <w:rPr>
          <w:rFonts w:eastAsia="Times New Roman"/>
        </w:rPr>
      </w:pPr>
      <w:r>
        <w:rPr>
          <w:lang w:val="fr"/>
        </w:rPr>
        <w:t>Tél. : +49 2203 2020 2408</w:t>
      </w:r>
    </w:p>
    <w:p w14:paraId="0B2F6C48" w14:textId="7FEB37C4" w:rsidR="004544CB" w:rsidRPr="004544CB" w:rsidRDefault="00256907" w:rsidP="004544CB">
      <w:pPr>
        <w:pStyle w:val="Listenabsatz"/>
        <w:rPr>
          <w:rFonts w:eastAsia="Times New Roman"/>
        </w:rPr>
      </w:pPr>
      <w:r>
        <w:rPr>
          <w:noProof/>
          <w:lang w:val="fr"/>
        </w:rPr>
        <mc:AlternateContent>
          <mc:Choice Requires="wpg">
            <w:drawing>
              <wp:anchor distT="0" distB="0" distL="114300" distR="114300" simplePos="0" relativeHeight="251719816" behindDoc="0" locked="0" layoutInCell="1" allowOverlap="1" wp14:anchorId="7DC751DC" wp14:editId="41DA1A8F">
                <wp:simplePos x="0" y="0"/>
                <wp:positionH relativeFrom="column">
                  <wp:posOffset>-2819</wp:posOffset>
                </wp:positionH>
                <wp:positionV relativeFrom="paragraph">
                  <wp:posOffset>137084</wp:posOffset>
                </wp:positionV>
                <wp:extent cx="6299835" cy="2399385"/>
                <wp:effectExtent l="0" t="0" r="5715" b="20320"/>
                <wp:wrapNone/>
                <wp:docPr id="148" name="Group 148"/>
                <wp:cNvGraphicFramePr/>
                <a:graphic xmlns:a="http://schemas.openxmlformats.org/drawingml/2006/main">
                  <a:graphicData uri="http://schemas.microsoft.com/office/word/2010/wordprocessingGroup">
                    <wpg:wgp>
                      <wpg:cNvGrpSpPr/>
                      <wpg:grpSpPr>
                        <a:xfrm>
                          <a:off x="0" y="0"/>
                          <a:ext cx="6299835" cy="2399385"/>
                          <a:chOff x="0" y="0"/>
                          <a:chExt cx="6299835" cy="2399385"/>
                        </a:xfrm>
                      </wpg:grpSpPr>
                      <wpg:grpSp>
                        <wpg:cNvPr id="145" name="Group 145"/>
                        <wpg:cNvGrpSpPr/>
                        <wpg:grpSpPr>
                          <a:xfrm>
                            <a:off x="0" y="0"/>
                            <a:ext cx="6299835" cy="2392045"/>
                            <a:chOff x="0" y="0"/>
                            <a:chExt cx="6299835" cy="2392045"/>
                          </a:xfrm>
                        </wpg:grpSpPr>
                        <pic:pic xmlns:pic="http://schemas.openxmlformats.org/drawingml/2006/picture">
                          <pic:nvPicPr>
                            <pic:cNvPr id="143" name="Picture 143" descr="Graphical user interface, text, application&#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299835" cy="2392045"/>
                            </a:xfrm>
                            <a:prstGeom prst="rect">
                              <a:avLst/>
                            </a:prstGeom>
                          </pic:spPr>
                        </pic:pic>
                        <wps:wsp>
                          <wps:cNvPr id="144" name="Rectangle 144"/>
                          <wps:cNvSpPr/>
                          <wps:spPr>
                            <a:xfrm>
                              <a:off x="3299155" y="2209190"/>
                              <a:ext cx="1038759" cy="153619"/>
                            </a:xfrm>
                            <a:prstGeom prst="rect">
                              <a:avLst/>
                            </a:prstGeom>
                            <a:solidFill>
                              <a:srgbClr val="24C66D"/>
                            </a:solidFill>
                            <a:ln w="6350">
                              <a:solidFill>
                                <a:srgbClr val="24C66D"/>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grpSp>
                      <wps:wsp>
                        <wps:cNvPr id="146" name="Rectangle 146"/>
                        <wps:cNvSpPr/>
                        <wps:spPr>
                          <a:xfrm>
                            <a:off x="124358" y="2194560"/>
                            <a:ext cx="914400" cy="204825"/>
                          </a:xfrm>
                          <a:prstGeom prst="rect">
                            <a:avLst/>
                          </a:prstGeom>
                          <a:noFill/>
                          <a:ln w="12700">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wpg:wgp>
                  </a:graphicData>
                </a:graphic>
              </wp:anchor>
            </w:drawing>
          </mc:Choice>
          <mc:Fallback>
            <w:pict>
              <v:group w14:anchorId="4528E9F0" id="Group 148" o:spid="_x0000_s1026" style="position:absolute;margin-left:-.2pt;margin-top:10.8pt;width:496.05pt;height:188.95pt;z-index:251719816" coordsize="62998,23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">
                <v:group id="Group 145" o:spid="_x0000_s1027" style="position:absolute;width:62998;height:23920" coordsize="62998,2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3" o:spid="_x0000_s1028" type="#_x0000_t75" alt="Graphical user interface, text, application&#10;&#10;Description automatically generated" style="position:absolute;width:62998;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">
                    <v:imagedata r:id="rId131" o:title="Graphical user interface, text, application&#10;&#10;Description automatically generated"/>
                  </v:shape>
                  <v:rect id="Rectangle 144" o:spid="_x0000_s1029" style="position:absolute;left:32991;top:22091;width:1038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" fillcolor="#24c66d" strokecolor="#24c66d" strokeweight=".5pt">
                    <v:textbox inset="2mm,2mm,2mm,2mm"/>
                  </v:rect>
                </v:group>
                <v:rect id="Rectangle 146" o:spid="_x0000_s1030" style="position:absolute;left:1243;top:21945;width:9144;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" filled="f" strokecolor="red" strokeweight="1pt">
                  <v:textbox inset="2mm,2mm,2mm,2mm"/>
                </v:rect>
              </v:group>
            </w:pict>
          </mc:Fallback>
        </mc:AlternateContent>
      </w:r>
    </w:p>
    <w:p w14:paraId="1CEDB840" w14:textId="132DD4E0" w:rsidR="004544CB" w:rsidRDefault="004544CB" w:rsidP="004544CB">
      <w:pPr>
        <w:spacing w:line="360" w:lineRule="auto"/>
        <w:rPr>
          <w:rFonts w:eastAsia="Times New Roman"/>
        </w:rPr>
      </w:pPr>
    </w:p>
    <w:p w14:paraId="1C848330" w14:textId="6FE0094A" w:rsidR="00057B2F" w:rsidRDefault="00057B2F" w:rsidP="004544CB">
      <w:pPr>
        <w:spacing w:line="360" w:lineRule="auto"/>
        <w:rPr>
          <w:rFonts w:eastAsia="Times New Roman"/>
        </w:rPr>
      </w:pPr>
    </w:p>
    <w:p w14:paraId="00D14696" w14:textId="778D8EC7" w:rsidR="00057B2F" w:rsidRDefault="00057B2F" w:rsidP="004544CB">
      <w:pPr>
        <w:spacing w:line="360" w:lineRule="auto"/>
        <w:rPr>
          <w:rFonts w:eastAsia="Times New Roman"/>
        </w:rPr>
      </w:pPr>
    </w:p>
    <w:p w14:paraId="0CAB6188" w14:textId="25C95960" w:rsidR="00057B2F" w:rsidRDefault="00057B2F" w:rsidP="004544CB">
      <w:pPr>
        <w:spacing w:line="360" w:lineRule="auto"/>
        <w:rPr>
          <w:rFonts w:eastAsia="Times New Roman"/>
        </w:rPr>
      </w:pPr>
    </w:p>
    <w:p w14:paraId="38768FD7" w14:textId="37790E63" w:rsidR="00057B2F" w:rsidRDefault="00057B2F" w:rsidP="004544CB">
      <w:pPr>
        <w:spacing w:line="360" w:lineRule="auto"/>
        <w:rPr>
          <w:rFonts w:eastAsia="Times New Roman"/>
        </w:rPr>
      </w:pPr>
    </w:p>
    <w:p w14:paraId="3A29B94B" w14:textId="6DB6371A" w:rsidR="00057B2F" w:rsidRDefault="00057B2F" w:rsidP="004544CB">
      <w:pPr>
        <w:spacing w:line="360" w:lineRule="auto"/>
        <w:rPr>
          <w:rFonts w:eastAsia="Times New Roman"/>
        </w:rPr>
      </w:pPr>
    </w:p>
    <w:p w14:paraId="026CDDE1" w14:textId="2588B6EA" w:rsidR="00057B2F" w:rsidRDefault="00057B2F" w:rsidP="004544CB">
      <w:pPr>
        <w:spacing w:line="360" w:lineRule="auto"/>
        <w:rPr>
          <w:rFonts w:eastAsia="Times New Roman"/>
        </w:rPr>
      </w:pPr>
    </w:p>
    <w:p w14:paraId="08DDEF01" w14:textId="4526A220" w:rsidR="00057B2F" w:rsidRDefault="00057B2F" w:rsidP="004544CB">
      <w:pPr>
        <w:spacing w:line="360" w:lineRule="auto"/>
        <w:rPr>
          <w:rFonts w:eastAsia="Times New Roman"/>
        </w:rPr>
      </w:pPr>
    </w:p>
    <w:p w14:paraId="76267845" w14:textId="3CE0D651" w:rsidR="00057B2F" w:rsidRDefault="00057B2F" w:rsidP="004544CB">
      <w:pPr>
        <w:spacing w:line="360" w:lineRule="auto"/>
        <w:rPr>
          <w:rFonts w:eastAsia="Times New Roman"/>
        </w:rPr>
      </w:pPr>
    </w:p>
    <w:p w14:paraId="188AC6F5" w14:textId="791BEF31" w:rsidR="00057B2F" w:rsidRDefault="00057B2F" w:rsidP="004544CB">
      <w:pPr>
        <w:spacing w:line="360" w:lineRule="auto"/>
        <w:rPr>
          <w:rFonts w:eastAsia="Times New Roman"/>
        </w:rPr>
      </w:pPr>
    </w:p>
    <w:p w14:paraId="45A75035" w14:textId="76B45F24" w:rsidR="00057B2F" w:rsidRDefault="00057B2F" w:rsidP="004544CB">
      <w:pPr>
        <w:spacing w:line="360" w:lineRule="auto"/>
        <w:rPr>
          <w:rFonts w:eastAsia="Times New Roman"/>
        </w:rPr>
      </w:pPr>
    </w:p>
    <w:p w14:paraId="00B2D973" w14:textId="591F216D" w:rsidR="00EA0F60" w:rsidRDefault="00EA0F60" w:rsidP="004544CB">
      <w:pPr>
        <w:spacing w:line="360" w:lineRule="auto"/>
        <w:rPr>
          <w:rFonts w:eastAsia="Times New Roman"/>
        </w:rPr>
      </w:pPr>
      <w:r w:rsidRPr="00EA0F60">
        <w:rPr>
          <w:rFonts w:eastAsia="Times New Roman"/>
          <w:noProof/>
        </w:rPr>
        <w:drawing>
          <wp:inline distT="0" distB="0" distL="0" distR="0" wp14:anchorId="1A5235CE" wp14:editId="2FD4CF43">
            <wp:extent cx="6299835" cy="2392680"/>
            <wp:effectExtent l="0" t="0" r="5715" b="7620"/>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pic:nvPicPr>
                  <pic:blipFill>
                    <a:blip r:embed="rId132"/>
                    <a:stretch>
                      <a:fillRect/>
                    </a:stretch>
                  </pic:blipFill>
                  <pic:spPr>
                    <a:xfrm>
                      <a:off x="0" y="0"/>
                      <a:ext cx="6299835" cy="2392680"/>
                    </a:xfrm>
                    <a:prstGeom prst="rect">
                      <a:avLst/>
                    </a:prstGeom>
                  </pic:spPr>
                </pic:pic>
              </a:graphicData>
            </a:graphic>
          </wp:inline>
        </w:drawing>
      </w:r>
    </w:p>
    <w:p w14:paraId="3458308B" w14:textId="17A98B12" w:rsidR="004544CB" w:rsidRDefault="00FD6B8B" w:rsidP="003907EC">
      <w:pPr>
        <w:pStyle w:val="berschrift2"/>
        <w:jc w:val="both"/>
      </w:pPr>
      <w:r>
        <w:rPr>
          <w:lang w:val="fr"/>
        </w:rPr>
        <w:t>Retour d’information</w:t>
      </w:r>
    </w:p>
    <w:p w14:paraId="4A5DD11F" w14:textId="30A19733" w:rsidR="004544CB" w:rsidRPr="002749ED" w:rsidRDefault="007C4496" w:rsidP="003907EC">
      <w:pPr>
        <w:jc w:val="both"/>
        <w:rPr>
          <w:lang w:val="fr-FR"/>
        </w:rPr>
      </w:pPr>
      <w:r w:rsidRPr="007C4496">
        <w:rPr>
          <w:lang w:val="fr"/>
        </w:rPr>
        <w:t xml:space="preserve">Dans la section </w:t>
      </w:r>
      <w:r w:rsidRPr="007C4496">
        <w:rPr>
          <w:b/>
          <w:bCs/>
          <w:lang w:val="fr"/>
        </w:rPr>
        <w:t>« Commentaires »,</w:t>
      </w:r>
      <w:r w:rsidRPr="007C4496">
        <w:rPr>
          <w:lang w:val="fr"/>
        </w:rPr>
        <w:t xml:space="preserve"> vous pouvez, en plus d’un taux de satisfaction général</w:t>
      </w:r>
      <w:r>
        <w:rPr>
          <w:lang w:val="fr"/>
        </w:rPr>
        <w:t xml:space="preserve"> :</w:t>
      </w:r>
    </w:p>
    <w:p w14:paraId="42325D30" w14:textId="3F562AC9" w:rsidR="007C4496" w:rsidRPr="00B55B8E" w:rsidRDefault="00B55B8E" w:rsidP="003907EC">
      <w:pPr>
        <w:pStyle w:val="Listenabsatz"/>
        <w:numPr>
          <w:ilvl w:val="0"/>
          <w:numId w:val="46"/>
        </w:numPr>
        <w:jc w:val="both"/>
        <w:rPr>
          <w:b/>
          <w:bCs/>
        </w:rPr>
      </w:pPr>
      <w:r>
        <w:rPr>
          <w:lang w:val="fr"/>
        </w:rPr>
        <w:lastRenderedPageBreak/>
        <w:t xml:space="preserve"> Faites une suggestion</w:t>
      </w:r>
    </w:p>
    <w:p w14:paraId="67B42FEB" w14:textId="1616D35C" w:rsidR="00B55B8E" w:rsidRPr="002749ED" w:rsidRDefault="00B55B8E" w:rsidP="003907EC">
      <w:pPr>
        <w:pStyle w:val="Listenabsatz"/>
        <w:numPr>
          <w:ilvl w:val="1"/>
          <w:numId w:val="46"/>
        </w:numPr>
        <w:jc w:val="both"/>
        <w:rPr>
          <w:b/>
          <w:bCs/>
          <w:lang w:val="fr-FR"/>
        </w:rPr>
      </w:pPr>
      <w:r w:rsidRPr="00B55B8E">
        <w:rPr>
          <w:lang w:val="fr"/>
        </w:rPr>
        <w:t>Utilisez cet élément pour</w:t>
      </w:r>
      <w:r w:rsidR="00F526D3">
        <w:rPr>
          <w:lang w:val="fr"/>
        </w:rPr>
        <w:t xml:space="preserve"> </w:t>
      </w:r>
      <w:r>
        <w:rPr>
          <w:lang w:val="fr"/>
        </w:rPr>
        <w:t xml:space="preserve">nous </w:t>
      </w:r>
      <w:r w:rsidR="00F526D3">
        <w:rPr>
          <w:lang w:val="fr"/>
        </w:rPr>
        <w:t>faire des</w:t>
      </w:r>
      <w:r>
        <w:rPr>
          <w:lang w:val="fr"/>
        </w:rPr>
        <w:t xml:space="preserve"> </w:t>
      </w:r>
      <w:r w:rsidR="006E541A">
        <w:rPr>
          <w:lang w:val="fr"/>
        </w:rPr>
        <w:t xml:space="preserve">suggestions d’améliorations ou d’extensions. Nous serons heureux de les examiner et de vous tenir au courant des </w:t>
      </w:r>
      <w:r w:rsidR="007961FE">
        <w:rPr>
          <w:lang w:val="fr"/>
        </w:rPr>
        <w:t xml:space="preserve">résultats. </w:t>
      </w:r>
    </w:p>
    <w:p w14:paraId="3D86150B" w14:textId="0F67836F" w:rsidR="007961FE" w:rsidRPr="001D64CC" w:rsidRDefault="001D64CC" w:rsidP="003907EC">
      <w:pPr>
        <w:pStyle w:val="Listenabsatz"/>
        <w:numPr>
          <w:ilvl w:val="0"/>
          <w:numId w:val="46"/>
        </w:numPr>
        <w:jc w:val="both"/>
        <w:rPr>
          <w:b/>
          <w:bCs/>
          <w:lang w:val="en-US"/>
        </w:rPr>
      </w:pPr>
      <w:r>
        <w:rPr>
          <w:lang w:val="fr"/>
        </w:rPr>
        <w:t>Signaler une erreur</w:t>
      </w:r>
    </w:p>
    <w:p w14:paraId="73D8E78F" w14:textId="0B51893E" w:rsidR="001D64CC" w:rsidRPr="002749ED" w:rsidRDefault="001D64CC" w:rsidP="003907EC">
      <w:pPr>
        <w:pStyle w:val="Listenabsatz"/>
        <w:numPr>
          <w:ilvl w:val="1"/>
          <w:numId w:val="46"/>
        </w:numPr>
        <w:jc w:val="both"/>
        <w:rPr>
          <w:lang w:val="fr-FR"/>
        </w:rPr>
      </w:pPr>
      <w:r w:rsidRPr="001D64CC">
        <w:rPr>
          <w:lang w:val="fr"/>
        </w:rPr>
        <w:t xml:space="preserve">Si vous trouvez quelque chose qui ne fonctionne manifestement pas comme prévu, vous pouvez l’utiliser pour nous informer de </w:t>
      </w:r>
      <w:r>
        <w:rPr>
          <w:lang w:val="fr"/>
        </w:rPr>
        <w:t>l’erreur</w:t>
      </w:r>
      <w:r w:rsidRPr="001D64CC">
        <w:rPr>
          <w:lang w:val="fr"/>
        </w:rPr>
        <w:t>.</w:t>
      </w:r>
    </w:p>
    <w:p w14:paraId="520AD056" w14:textId="35B6DA58" w:rsidR="001D64CC" w:rsidRDefault="00057B2F" w:rsidP="003907EC">
      <w:pPr>
        <w:pStyle w:val="Listenabsatz"/>
        <w:numPr>
          <w:ilvl w:val="0"/>
          <w:numId w:val="47"/>
        </w:numPr>
        <w:jc w:val="both"/>
        <w:rPr>
          <w:lang w:val="en-US"/>
        </w:rPr>
      </w:pPr>
      <w:r>
        <w:rPr>
          <w:lang w:val="fr"/>
        </w:rPr>
        <w:t>Faites un compliment</w:t>
      </w:r>
    </w:p>
    <w:p w14:paraId="42E333A4" w14:textId="77EABECB" w:rsidR="00057B2F" w:rsidRPr="002749ED" w:rsidRDefault="00057B2F" w:rsidP="003907EC">
      <w:pPr>
        <w:pStyle w:val="Listenabsatz"/>
        <w:numPr>
          <w:ilvl w:val="1"/>
          <w:numId w:val="47"/>
        </w:numPr>
        <w:jc w:val="both"/>
        <w:rPr>
          <w:lang w:val="fr-FR"/>
        </w:rPr>
      </w:pPr>
      <w:r w:rsidRPr="00057B2F">
        <w:rPr>
          <w:lang w:val="fr"/>
        </w:rPr>
        <w:t xml:space="preserve">Si nous avons résolu </w:t>
      </w:r>
      <w:r w:rsidR="00950986">
        <w:rPr>
          <w:lang w:val="fr"/>
        </w:rPr>
        <w:t>un problème de façon satisfaisante</w:t>
      </w:r>
      <w:r w:rsidRPr="00057B2F">
        <w:rPr>
          <w:lang w:val="fr"/>
        </w:rPr>
        <w:t xml:space="preserve">, nous serions très heureux </w:t>
      </w:r>
      <w:r w:rsidR="00950986">
        <w:rPr>
          <w:lang w:val="fr"/>
        </w:rPr>
        <w:t>que vous nous fassiez</w:t>
      </w:r>
      <w:r w:rsidRPr="00057B2F">
        <w:rPr>
          <w:lang w:val="fr"/>
        </w:rPr>
        <w:t xml:space="preserve"> part de vos commentaires positifs.</w:t>
      </w:r>
    </w:p>
    <w:bookmarkEnd w:id="3"/>
    <w:bookmarkEnd w:id="4"/>
    <w:bookmarkEnd w:id="5"/>
    <w:p w14:paraId="0317217D" w14:textId="2430CC52" w:rsidR="00CF0C9F" w:rsidRPr="002749ED" w:rsidRDefault="00CF0C9F" w:rsidP="00A24E0A">
      <w:pPr>
        <w:tabs>
          <w:tab w:val="clear" w:pos="397"/>
          <w:tab w:val="clear" w:pos="794"/>
          <w:tab w:val="clear" w:pos="1191"/>
        </w:tabs>
        <w:spacing w:before="0" w:after="200" w:line="276" w:lineRule="auto"/>
        <w:contextualSpacing w:val="0"/>
        <w:rPr>
          <w:rFonts w:eastAsia="Times New Roman"/>
          <w:lang w:val="fr-FR"/>
        </w:rPr>
      </w:pPr>
    </w:p>
    <w:p w14:paraId="7F1B1AAF" w14:textId="756B4920" w:rsidR="003907EC" w:rsidRPr="002749ED" w:rsidRDefault="003907EC" w:rsidP="00A24E0A">
      <w:pPr>
        <w:tabs>
          <w:tab w:val="clear" w:pos="397"/>
          <w:tab w:val="clear" w:pos="794"/>
          <w:tab w:val="clear" w:pos="1191"/>
        </w:tabs>
        <w:spacing w:before="0" w:after="200" w:line="276" w:lineRule="auto"/>
        <w:contextualSpacing w:val="0"/>
        <w:rPr>
          <w:rFonts w:eastAsia="Times New Roman"/>
          <w:lang w:val="fr-FR"/>
        </w:rPr>
      </w:pPr>
    </w:p>
    <w:p w14:paraId="2FE14058" w14:textId="77777777" w:rsidR="00256907" w:rsidRPr="002749ED" w:rsidRDefault="00256907" w:rsidP="00A24E0A">
      <w:pPr>
        <w:tabs>
          <w:tab w:val="clear" w:pos="397"/>
          <w:tab w:val="clear" w:pos="794"/>
          <w:tab w:val="clear" w:pos="1191"/>
        </w:tabs>
        <w:spacing w:before="0" w:after="200" w:line="276" w:lineRule="auto"/>
        <w:contextualSpacing w:val="0"/>
        <w:rPr>
          <w:rFonts w:eastAsia="Times New Roman"/>
          <w:lang w:val="fr-FR"/>
        </w:rPr>
      </w:pPr>
    </w:p>
    <w:p w14:paraId="00B87344" w14:textId="6F6E4336" w:rsidR="003907EC" w:rsidRPr="002749ED" w:rsidRDefault="003907EC" w:rsidP="003907EC">
      <w:pPr>
        <w:tabs>
          <w:tab w:val="clear" w:pos="397"/>
          <w:tab w:val="clear" w:pos="794"/>
          <w:tab w:val="clear" w:pos="1191"/>
        </w:tabs>
        <w:spacing w:before="0" w:after="200" w:line="360" w:lineRule="auto"/>
        <w:contextualSpacing w:val="0"/>
        <w:jc w:val="both"/>
        <w:rPr>
          <w:rFonts w:eastAsia="Times New Roman"/>
          <w:lang w:val="fr-FR"/>
        </w:rPr>
      </w:pPr>
      <w:r w:rsidRPr="003907EC">
        <w:rPr>
          <w:lang w:val="fr"/>
        </w:rPr>
        <w:t>Par défaut, vous envoyez les commentaires de manière anonyme. Toutefois, si vous souhaitez nous envoyer vos données d’utilisateur afin que nous puissions traiter votre demande individuellement, veuillez cocher la case « Envoyer des données d’utilisateur ».</w:t>
      </w:r>
    </w:p>
    <w:p w14:paraId="1465929E" w14:textId="2D0BD1FC" w:rsidR="00256907" w:rsidRDefault="005F5890" w:rsidP="003907EC">
      <w:pPr>
        <w:tabs>
          <w:tab w:val="clear" w:pos="397"/>
          <w:tab w:val="clear" w:pos="794"/>
          <w:tab w:val="clear" w:pos="1191"/>
        </w:tabs>
        <w:spacing w:before="0" w:after="200" w:line="360" w:lineRule="auto"/>
        <w:contextualSpacing w:val="0"/>
        <w:jc w:val="both"/>
        <w:rPr>
          <w:rFonts w:eastAsia="Times New Roman"/>
          <w:lang w:val="en-US"/>
        </w:rPr>
      </w:pPr>
      <w:r w:rsidRPr="005F5890">
        <w:rPr>
          <w:rFonts w:eastAsia="Times New Roman"/>
          <w:noProof/>
          <w:lang w:val="en-US"/>
        </w:rPr>
        <w:drawing>
          <wp:inline distT="0" distB="0" distL="0" distR="0" wp14:anchorId="2AA61770" wp14:editId="54889F39">
            <wp:extent cx="6299835" cy="4476903"/>
            <wp:effectExtent l="0" t="0" r="5715" b="0"/>
            <wp:docPr id="149" name="Picture 149" descr="Interface utilisateur graphique, texte, appl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rotWithShape="1">
                    <a:blip r:embed="rId133"/>
                    <a:srcRect b="4662"/>
                    <a:stretch/>
                  </pic:blipFill>
                  <pic:spPr bwMode="auto">
                    <a:xfrm>
                      <a:off x="0" y="0"/>
                      <a:ext cx="6299835" cy="4476903"/>
                    </a:xfrm>
                    <a:prstGeom prst="rect">
                      <a:avLst/>
                    </a:prstGeom>
                    <a:ln>
                      <a:noFill/>
                    </a:ln>
                    <a:extLst>
                      <a:ext uri="{53640926-AAD7-44D8-BBD7-CCE9431645EC}">
                        <a14:shadowObscured xmlns:a14="http://schemas.microsoft.com/office/drawing/2010/main"/>
                      </a:ext>
                    </a:extLst>
                  </pic:spPr>
                </pic:pic>
              </a:graphicData>
            </a:graphic>
          </wp:inline>
        </w:drawing>
      </w:r>
    </w:p>
    <w:p w14:paraId="39836BAB" w14:textId="662E444E" w:rsidR="00EA0F60" w:rsidRPr="00B55B8E" w:rsidRDefault="00EA0F60" w:rsidP="003907EC">
      <w:pPr>
        <w:tabs>
          <w:tab w:val="clear" w:pos="397"/>
          <w:tab w:val="clear" w:pos="794"/>
          <w:tab w:val="clear" w:pos="1191"/>
        </w:tabs>
        <w:spacing w:before="0" w:after="200" w:line="360" w:lineRule="auto"/>
        <w:contextualSpacing w:val="0"/>
        <w:jc w:val="both"/>
        <w:rPr>
          <w:rFonts w:eastAsia="Times New Roman"/>
          <w:lang w:val="en-US"/>
        </w:rPr>
      </w:pPr>
      <w:r w:rsidRPr="00EA0F60">
        <w:rPr>
          <w:rFonts w:eastAsia="Times New Roman"/>
          <w:noProof/>
          <w:lang w:val="en-US"/>
        </w:rPr>
        <w:lastRenderedPageBreak/>
        <w:drawing>
          <wp:inline distT="0" distB="0" distL="0" distR="0" wp14:anchorId="17FF497E" wp14:editId="66B9353A">
            <wp:extent cx="6299835" cy="4827270"/>
            <wp:effectExtent l="0" t="0" r="5715" b="0"/>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34"/>
                    <a:stretch>
                      <a:fillRect/>
                    </a:stretch>
                  </pic:blipFill>
                  <pic:spPr>
                    <a:xfrm>
                      <a:off x="0" y="0"/>
                      <a:ext cx="6299835" cy="4827270"/>
                    </a:xfrm>
                    <a:prstGeom prst="rect">
                      <a:avLst/>
                    </a:prstGeom>
                  </pic:spPr>
                </pic:pic>
              </a:graphicData>
            </a:graphic>
          </wp:inline>
        </w:drawing>
      </w:r>
    </w:p>
    <w:sectPr w:rsidR="00EA0F60" w:rsidRPr="00B55B8E" w:rsidSect="00A63A53">
      <w:headerReference w:type="even" r:id="rId135"/>
      <w:headerReference w:type="default" r:id="rId136"/>
      <w:footerReference w:type="even" r:id="rId137"/>
      <w:footerReference w:type="default" r:id="rId138"/>
      <w:headerReference w:type="first" r:id="rId139"/>
      <w:footerReference w:type="first" r:id="rId140"/>
      <w:pgSz w:w="11906" w:h="16838" w:code="9"/>
      <w:pgMar w:top="2552" w:right="794" w:bottom="1985" w:left="1191" w:header="397" w:footer="34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Gensler, Melina" w:date="2023-01-09T13:10:00Z" w:initials="GM">
    <w:p w14:paraId="41309B48" w14:textId="77777777" w:rsidR="00740BBB" w:rsidRDefault="00740BBB" w:rsidP="008A45DC">
      <w:pPr>
        <w:pStyle w:val="Kommentartext"/>
      </w:pPr>
      <w:r>
        <w:rPr>
          <w:rStyle w:val="Kommentarzeichen"/>
        </w:rPr>
        <w:annotationRef/>
      </w:r>
      <w:r>
        <w:t xml:space="preserve">Ersetzen - Org Admin </w:t>
      </w:r>
    </w:p>
  </w:comment>
  <w:comment w:id="25" w:author="Litt, Andreas" w:date="2023-01-26T08:10:00Z" w:initials="LA">
    <w:p w14:paraId="5E9EBFEA" w14:textId="77777777" w:rsidR="004A6AA5" w:rsidRDefault="004A6AA5" w:rsidP="00EA5931">
      <w:pPr>
        <w:pStyle w:val="Kommentartext"/>
      </w:pPr>
      <w:r>
        <w:rPr>
          <w:rStyle w:val="Kommentarzeichen"/>
        </w:rPr>
        <w:annotationRef/>
      </w:r>
      <w:r>
        <w:t>Der rote Kasten kommt da immer. Kann ich nichts gegen machen</w:t>
      </w:r>
    </w:p>
  </w:comment>
  <w:comment w:id="27" w:author="Gensler, Melina" w:date="2023-01-09T13:19:00Z" w:initials="GM">
    <w:p w14:paraId="2D257F10" w14:textId="238A8DDE" w:rsidR="0024273C" w:rsidRDefault="0024273C" w:rsidP="006E3A12">
      <w:pPr>
        <w:pStyle w:val="Kommentartext"/>
      </w:pPr>
      <w:r>
        <w:rPr>
          <w:rStyle w:val="Kommentarzeichen"/>
        </w:rPr>
        <w:annotationRef/>
      </w:r>
      <w:r>
        <w:t>Change</w:t>
      </w:r>
    </w:p>
  </w:comment>
  <w:comment w:id="30" w:author="Gensler, Melina" w:date="2023-01-09T14:46:00Z" w:initials="GM">
    <w:p w14:paraId="43196AA0" w14:textId="77777777" w:rsidR="005D638C" w:rsidRDefault="005D638C" w:rsidP="004B34A3">
      <w:pPr>
        <w:pStyle w:val="Kommentartext"/>
      </w:pPr>
      <w:r>
        <w:rPr>
          <w:rStyle w:val="Kommentarzeichen"/>
        </w:rPr>
        <w:annotationRef/>
      </w:r>
      <w:r>
        <w:t>Change</w:t>
      </w:r>
    </w:p>
  </w:comment>
  <w:comment w:id="32" w:author="Litt, Andreas" w:date="2023-01-25T14:55:00Z" w:initials="LA">
    <w:p w14:paraId="1C9EB42D" w14:textId="77777777" w:rsidR="00A367FC" w:rsidRDefault="00A367FC" w:rsidP="005D334B">
      <w:pPr>
        <w:pStyle w:val="Kommentartext"/>
      </w:pPr>
      <w:r>
        <w:rPr>
          <w:rStyle w:val="Kommentarzeichen"/>
        </w:rPr>
        <w:annotationRef/>
      </w:r>
      <w:r>
        <w:t>Nicht sicher, ob require und possible in diesem fall das selbe sind: frz. Heißt hier required und in englisch possible</w:t>
      </w:r>
    </w:p>
  </w:comment>
  <w:comment w:id="35" w:author="Gensler, Melina" w:date="2023-01-09T14:51:00Z" w:initials="GM">
    <w:p w14:paraId="582B2883" w14:textId="11E430E6" w:rsidR="0000304B" w:rsidRDefault="0000304B" w:rsidP="00972164">
      <w:pPr>
        <w:pStyle w:val="Kommentartext"/>
      </w:pPr>
      <w:r>
        <w:rPr>
          <w:rStyle w:val="Kommentarzeichen"/>
        </w:rPr>
        <w:annotationRef/>
      </w:r>
      <w:r>
        <w:t>change</w:t>
      </w:r>
    </w:p>
  </w:comment>
  <w:comment w:id="46" w:author="Litt, Andreas" w:date="2023-01-25T15:03:00Z" w:initials="LA">
    <w:p w14:paraId="128B72FD" w14:textId="77777777" w:rsidR="00A367FC" w:rsidRDefault="00A367FC" w:rsidP="000F4BD9">
      <w:pPr>
        <w:pStyle w:val="Kommentartext"/>
      </w:pPr>
      <w:r>
        <w:rPr>
          <w:rStyle w:val="Kommentarzeichen"/>
        </w:rPr>
        <w:annotationRef/>
      </w:r>
      <w:r>
        <w:t>Nochmal anschauen</w:t>
      </w:r>
    </w:p>
  </w:comment>
  <w:comment w:id="69" w:author="Litt, Andreas" w:date="2023-01-25T16:20:00Z" w:initials="LA">
    <w:p w14:paraId="1468BCEC" w14:textId="77777777" w:rsidR="006F3E4D" w:rsidRDefault="006F3E4D" w:rsidP="00E57F43">
      <w:pPr>
        <w:pStyle w:val="Kommentartext"/>
      </w:pPr>
      <w:r>
        <w:rPr>
          <w:rStyle w:val="Kommentarzeichen"/>
        </w:rPr>
        <w:annotationRef/>
      </w:r>
      <w:r>
        <w:t>Bitte Daten schwärzen</w:t>
      </w:r>
    </w:p>
  </w:comment>
  <w:comment w:id="71" w:author="Litt, Andreas" w:date="2023-01-25T16:46:00Z" w:initials="LA">
    <w:p w14:paraId="5AE77259" w14:textId="77777777" w:rsidR="00EA0F60" w:rsidRDefault="00EA0F60" w:rsidP="00A57DD8">
      <w:pPr>
        <w:pStyle w:val="Kommentartext"/>
      </w:pPr>
      <w:r>
        <w:rPr>
          <w:rStyle w:val="Kommentarzeichen"/>
        </w:rPr>
        <w:annotationRef/>
      </w:r>
      <w:r>
        <w:t>Ebenfalls nicht möglich, da mir die Rechte fehlen</w:t>
      </w:r>
    </w:p>
  </w:comment>
  <w:comment w:id="72" w:author="Nocchi, Sebastien" w:date="2023-01-05T15:35:00Z" w:initials="NS">
    <w:p w14:paraId="190D6804" w14:textId="7BB55D50" w:rsidR="00C00608" w:rsidRDefault="00C00608" w:rsidP="00CB3B7D">
      <w:pPr>
        <w:pStyle w:val="Kommentartext"/>
      </w:pPr>
      <w:r>
        <w:rPr>
          <w:rStyle w:val="Kommentarzeichen"/>
        </w:rPr>
        <w:annotationRef/>
      </w:r>
      <w:r>
        <w:rPr>
          <w:lang w:val="fr-FR"/>
        </w:rPr>
        <w:t>Which Admin ?</w:t>
      </w:r>
    </w:p>
  </w:comment>
  <w:comment w:id="73" w:author="Litt, Andreas" w:date="2023-01-25T16:45:00Z" w:initials="LA">
    <w:p w14:paraId="2A85AEE8" w14:textId="77777777" w:rsidR="00EA0F60" w:rsidRDefault="00EA0F60" w:rsidP="00051A99">
      <w:pPr>
        <w:pStyle w:val="Kommentartext"/>
      </w:pPr>
      <w:r>
        <w:rPr>
          <w:rStyle w:val="Kommentarzeichen"/>
        </w:rPr>
        <w:annotationRef/>
      </w:r>
      <w:r>
        <w:t>Nicht möglich, da ich nicht Unternehmensadmin, sondern nur Werkstatt -Admin bin</w:t>
      </w:r>
    </w:p>
  </w:comment>
  <w:comment w:id="79" w:author="Litt, Andreas" w:date="2023-01-25T16:27:00Z" w:initials="LA">
    <w:p w14:paraId="1494E414" w14:textId="4030877C" w:rsidR="00F82CE2" w:rsidRDefault="00F82CE2" w:rsidP="00571A50">
      <w:pPr>
        <w:pStyle w:val="Kommentartext"/>
      </w:pPr>
      <w:r>
        <w:rPr>
          <w:rStyle w:val="Kommentarzeichen"/>
        </w:rPr>
        <w:annotationRef/>
      </w:r>
      <w:r>
        <w:t>1. weil nicht zugriff auf subsidiaries sieht es anders aus --&gt; wenn nicht in Ordnung einfach entfernen</w:t>
      </w:r>
      <w:r>
        <w:br/>
        <w:t xml:space="preserve">2. Daten bitte schwärzen </w:t>
      </w:r>
    </w:p>
  </w:comment>
  <w:comment w:id="80" w:author="Litt, Andreas" w:date="2023-01-25T16:30:00Z" w:initials="LA">
    <w:p w14:paraId="37C287A2" w14:textId="77777777" w:rsidR="00F82CE2" w:rsidRDefault="00F82CE2" w:rsidP="00093E59">
      <w:pPr>
        <w:pStyle w:val="Kommentartext"/>
      </w:pPr>
      <w:r>
        <w:rPr>
          <w:rStyle w:val="Kommentarzeichen"/>
        </w:rPr>
        <w:annotationRef/>
      </w:r>
      <w:r>
        <w:t xml:space="preserve">Daten bitte schwärzen; </w:t>
      </w:r>
      <w:r>
        <w:br/>
        <w:t>ansonsten keine Möglichkeit dieses einzufügen</w:t>
      </w:r>
    </w:p>
  </w:comment>
  <w:comment w:id="82" w:author="Litt, Andreas" w:date="2023-01-25T16:45:00Z" w:initials="LA">
    <w:p w14:paraId="6AFD3B63" w14:textId="77777777" w:rsidR="00EA0F60" w:rsidRDefault="00EA0F60" w:rsidP="00AB04A7">
      <w:pPr>
        <w:pStyle w:val="Kommentartext"/>
      </w:pPr>
      <w:r>
        <w:rPr>
          <w:rStyle w:val="Kommentarzeichen"/>
        </w:rPr>
        <w:annotationRef/>
      </w:r>
      <w:r>
        <w:t>Nicht möglich , wegen Subsidiary-Rechte</w:t>
      </w:r>
    </w:p>
  </w:comment>
  <w:comment w:id="83" w:author="Litt, Andreas" w:date="2023-01-25T16:44:00Z" w:initials="LA">
    <w:p w14:paraId="19548CA5" w14:textId="6A7AC3E3" w:rsidR="00EA0F60" w:rsidRDefault="00EA0F60" w:rsidP="00CD772F">
      <w:pPr>
        <w:pStyle w:val="Kommentartext"/>
      </w:pPr>
      <w:r>
        <w:rPr>
          <w:rStyle w:val="Kommentarzeichen"/>
        </w:rPr>
        <w:annotationRef/>
      </w:r>
      <w:r>
        <w:t xml:space="preserve">Nächste 4 nicht möglich zu ersetzen, weil keine Rechte für Subsidiaries </w:t>
      </w:r>
    </w:p>
  </w:comment>
  <w:comment w:id="85" w:author="Litt, Andreas" w:date="2023-01-25T16:43:00Z" w:initials="LA">
    <w:p w14:paraId="6A3BE768" w14:textId="38A6698A" w:rsidR="00EA0F60" w:rsidRDefault="00EA0F60" w:rsidP="00642C6E">
      <w:pPr>
        <w:pStyle w:val="Kommentartext"/>
      </w:pPr>
      <w:r>
        <w:rPr>
          <w:rStyle w:val="Kommentarzeichen"/>
        </w:rPr>
        <w:annotationRef/>
      </w:r>
      <w:r>
        <w:t>Nicht möglich einzufügen, da ich keine Rechte habe um Subsidiaries zuzufügen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09B48" w15:done="0"/>
  <w15:commentEx w15:paraId="5E9EBFEA" w15:done="0"/>
  <w15:commentEx w15:paraId="2D257F10" w15:done="0"/>
  <w15:commentEx w15:paraId="43196AA0" w15:done="0"/>
  <w15:commentEx w15:paraId="1C9EB42D" w15:done="0"/>
  <w15:commentEx w15:paraId="582B2883" w15:done="0"/>
  <w15:commentEx w15:paraId="128B72FD" w15:done="0"/>
  <w15:commentEx w15:paraId="1468BCEC" w15:done="0"/>
  <w15:commentEx w15:paraId="5AE77259" w15:done="0"/>
  <w15:commentEx w15:paraId="190D6804" w15:done="1"/>
  <w15:commentEx w15:paraId="2A85AEE8" w15:done="0"/>
  <w15:commentEx w15:paraId="1494E414" w15:done="0"/>
  <w15:commentEx w15:paraId="37C287A2" w15:done="0"/>
  <w15:commentEx w15:paraId="6AFD3B63" w15:done="0"/>
  <w15:commentEx w15:paraId="19548CA5" w15:done="0"/>
  <w15:commentEx w15:paraId="6A3BE7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690AC" w16cex:dateUtc="2023-01-09T12:10:00Z"/>
  <w16cex:commentExtensible w16cex:durableId="277CB40D" w16cex:dateUtc="2023-01-26T07:10:00Z"/>
  <w16cex:commentExtensible w16cex:durableId="276692F0" w16cex:dateUtc="2023-01-09T12:19:00Z"/>
  <w16cex:commentExtensible w16cex:durableId="2766A735" w16cex:dateUtc="2023-01-09T13:46:00Z"/>
  <w16cex:commentExtensible w16cex:durableId="277BC177" w16cex:dateUtc="2023-01-25T13:55:00Z"/>
  <w16cex:commentExtensible w16cex:durableId="2766A85E" w16cex:dateUtc="2023-01-09T13:51:00Z"/>
  <w16cex:commentExtensible w16cex:durableId="277BC34C" w16cex:dateUtc="2023-01-25T14:03:00Z"/>
  <w16cex:commentExtensible w16cex:durableId="277BD54D" w16cex:dateUtc="2023-01-25T15:20:00Z"/>
  <w16cex:commentExtensible w16cex:durableId="277BDB56" w16cex:dateUtc="2023-01-25T15:46:00Z"/>
  <w16cex:commentExtensible w16cex:durableId="27616CD7" w16cex:dateUtc="2023-01-05T14:35:00Z"/>
  <w16cex:commentExtensible w16cex:durableId="277BDB39" w16cex:dateUtc="2023-01-25T15:45:00Z"/>
  <w16cex:commentExtensible w16cex:durableId="277BD702" w16cex:dateUtc="2023-01-25T15:27:00Z"/>
  <w16cex:commentExtensible w16cex:durableId="277BD7A3" w16cex:dateUtc="2023-01-25T15:30:00Z"/>
  <w16cex:commentExtensible w16cex:durableId="277BDB0C" w16cex:dateUtc="2023-01-25T15:45:00Z"/>
  <w16cex:commentExtensible w16cex:durableId="277BDAE6" w16cex:dateUtc="2023-01-25T15:44:00Z"/>
  <w16cex:commentExtensible w16cex:durableId="277BDAA5" w16cex:dateUtc="2023-01-25T1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09B48" w16cid:durableId="276690AC"/>
  <w16cid:commentId w16cid:paraId="5E9EBFEA" w16cid:durableId="277CB40D"/>
  <w16cid:commentId w16cid:paraId="2D257F10" w16cid:durableId="276692F0"/>
  <w16cid:commentId w16cid:paraId="43196AA0" w16cid:durableId="2766A735"/>
  <w16cid:commentId w16cid:paraId="1C9EB42D" w16cid:durableId="277BC177"/>
  <w16cid:commentId w16cid:paraId="582B2883" w16cid:durableId="2766A85E"/>
  <w16cid:commentId w16cid:paraId="128B72FD" w16cid:durableId="277BC34C"/>
  <w16cid:commentId w16cid:paraId="1468BCEC" w16cid:durableId="277BD54D"/>
  <w16cid:commentId w16cid:paraId="5AE77259" w16cid:durableId="277BDB56"/>
  <w16cid:commentId w16cid:paraId="190D6804" w16cid:durableId="27616CD7"/>
  <w16cid:commentId w16cid:paraId="2A85AEE8" w16cid:durableId="277BDB39"/>
  <w16cid:commentId w16cid:paraId="1494E414" w16cid:durableId="277BD702"/>
  <w16cid:commentId w16cid:paraId="37C287A2" w16cid:durableId="277BD7A3"/>
  <w16cid:commentId w16cid:paraId="6AFD3B63" w16cid:durableId="277BDB0C"/>
  <w16cid:commentId w16cid:paraId="19548CA5" w16cid:durableId="277BDAE6"/>
  <w16cid:commentId w16cid:paraId="6A3BE768" w16cid:durableId="277BDA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60901" w14:textId="77777777" w:rsidR="00D957EF" w:rsidRDefault="00D957EF" w:rsidP="006C0D40">
      <w:pPr>
        <w:spacing w:line="240" w:lineRule="auto"/>
      </w:pPr>
      <w:r>
        <w:rPr>
          <w:lang w:val="fr"/>
        </w:rPr>
        <w:separator/>
      </w:r>
    </w:p>
    <w:p w14:paraId="7AD44712" w14:textId="77777777" w:rsidR="00D957EF" w:rsidRDefault="00D957EF"/>
    <w:p w14:paraId="3CB78A54" w14:textId="77777777" w:rsidR="00D957EF" w:rsidRDefault="00D957EF"/>
  </w:endnote>
  <w:endnote w:type="continuationSeparator" w:id="0">
    <w:p w14:paraId="5EB5EA8E" w14:textId="77777777" w:rsidR="00D957EF" w:rsidRDefault="00D957EF" w:rsidP="006C0D40">
      <w:pPr>
        <w:spacing w:line="240" w:lineRule="auto"/>
      </w:pPr>
      <w:r>
        <w:rPr>
          <w:lang w:val="fr"/>
        </w:rPr>
        <w:continuationSeparator/>
      </w:r>
    </w:p>
    <w:p w14:paraId="03F42C45" w14:textId="77777777" w:rsidR="00D957EF" w:rsidRDefault="00D957EF"/>
    <w:p w14:paraId="49530F02" w14:textId="77777777" w:rsidR="00D957EF" w:rsidRDefault="00D957EF"/>
  </w:endnote>
  <w:endnote w:type="continuationNotice" w:id="1">
    <w:p w14:paraId="79A30CA7" w14:textId="77777777" w:rsidR="00D957EF" w:rsidRDefault="00D957E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484" w:type="dxa"/>
      <w:tblInd w:w="-567" w:type="dxa"/>
      <w:tblLayout w:type="fixed"/>
      <w:tblCellMar>
        <w:left w:w="0" w:type="dxa"/>
        <w:right w:w="0" w:type="dxa"/>
      </w:tblCellMar>
      <w:tblLook w:val="04A0" w:firstRow="1" w:lastRow="0" w:firstColumn="1" w:lastColumn="0" w:noHBand="0" w:noVBand="1"/>
    </w:tblPr>
    <w:tblGrid>
      <w:gridCol w:w="2496"/>
      <w:gridCol w:w="5991"/>
      <w:gridCol w:w="1997"/>
    </w:tblGrid>
    <w:tr w:rsidR="00BC19B6" w:rsidRPr="00FF02A6" w14:paraId="69F45684" w14:textId="77777777" w:rsidTr="00FF02A6">
      <w:trPr>
        <w:trHeight w:val="170"/>
      </w:trPr>
      <w:tc>
        <w:tcPr>
          <w:tcW w:w="2496" w:type="dxa"/>
          <w:noWrap/>
          <w:vAlign w:val="center"/>
        </w:tcPr>
        <w:p w14:paraId="7EC49482" w14:textId="77777777" w:rsidR="00BC19B6" w:rsidRPr="002E7FBF" w:rsidRDefault="00BC19B6" w:rsidP="00FF02A6">
          <w:pPr>
            <w:tabs>
              <w:tab w:val="center" w:pos="4536"/>
              <w:tab w:val="right" w:pos="9072"/>
            </w:tabs>
            <w:spacing w:before="0" w:after="0" w:line="240" w:lineRule="auto"/>
            <w:contextualSpacing w:val="0"/>
            <w:rPr>
              <w:color w:val="2B2C3A" w:themeColor="text1"/>
              <w:sz w:val="16"/>
              <w:szCs w:val="16"/>
            </w:rPr>
          </w:pPr>
          <w:proofErr w:type="spellStart"/>
          <w:r w:rsidRPr="002E7FBF">
            <w:rPr>
              <w:color w:val="2B2C3A" w:themeColor="text1"/>
              <w:sz w:val="16"/>
              <w:szCs w:val="16"/>
              <w:lang w:val="fr"/>
            </w:rPr>
            <w:t>Séite</w:t>
          </w:r>
          <w:proofErr w:type="spellEnd"/>
          <w:r w:rsidRPr="002E7FBF">
            <w:rPr>
              <w:color w:val="2B2C3A" w:themeColor="text1"/>
              <w:sz w:val="16"/>
              <w:szCs w:val="16"/>
              <w:lang w:val="fr"/>
            </w:rPr>
            <w:t xml:space="preserve"> </w:t>
          </w:r>
          <w:r w:rsidRPr="002E7FBF">
            <w:rPr>
              <w:color w:val="2B2C3A" w:themeColor="text1"/>
              <w:sz w:val="16"/>
              <w:szCs w:val="16"/>
              <w:lang w:val="fr"/>
            </w:rPr>
            <w:fldChar w:fldCharType="begin"/>
          </w:r>
          <w:r w:rsidRPr="002E7FBF">
            <w:rPr>
              <w:color w:val="2B2C3A" w:themeColor="text1"/>
              <w:sz w:val="16"/>
              <w:szCs w:val="16"/>
              <w:lang w:val="fr"/>
            </w:rPr>
            <w:instrText>PAGE</w:instrText>
          </w:r>
          <w:r w:rsidRPr="002E7FBF">
            <w:rPr>
              <w:color w:val="2B2C3A" w:themeColor="text1"/>
              <w:sz w:val="16"/>
              <w:szCs w:val="16"/>
              <w:lang w:val="fr"/>
            </w:rPr>
            <w:fldChar w:fldCharType="separate"/>
          </w:r>
          <w:r w:rsidRPr="002E7FBF">
            <w:rPr>
              <w:color w:val="2B2C3A" w:themeColor="text1"/>
              <w:sz w:val="16"/>
              <w:szCs w:val="16"/>
              <w:lang w:val="fr"/>
            </w:rPr>
            <w:t>8</w:t>
          </w:r>
          <w:r w:rsidRPr="002E7FBF">
            <w:rPr>
              <w:color w:val="2B2C3A" w:themeColor="text1"/>
              <w:sz w:val="16"/>
              <w:szCs w:val="16"/>
              <w:lang w:val="fr"/>
            </w:rPr>
            <w:fldChar w:fldCharType="end"/>
          </w:r>
          <w:r w:rsidRPr="002E7FBF">
            <w:rPr>
              <w:color w:val="2B2C3A" w:themeColor="text1"/>
              <w:sz w:val="16"/>
              <w:szCs w:val="16"/>
              <w:lang w:val="fr"/>
            </w:rPr>
            <w:t xml:space="preserve"> Von </w:t>
          </w:r>
          <w:r w:rsidRPr="002E7FBF">
            <w:rPr>
              <w:color w:val="2B2C3A" w:themeColor="text1"/>
              <w:sz w:val="16"/>
              <w:szCs w:val="16"/>
              <w:lang w:val="fr"/>
            </w:rPr>
            <w:fldChar w:fldCharType="begin"/>
          </w:r>
          <w:r w:rsidRPr="002E7FBF">
            <w:rPr>
              <w:color w:val="2B2C3A" w:themeColor="text1"/>
              <w:sz w:val="16"/>
              <w:szCs w:val="16"/>
              <w:lang w:val="fr"/>
            </w:rPr>
            <w:instrText>NUMPAGES</w:instrText>
          </w:r>
          <w:r w:rsidRPr="002E7FBF">
            <w:rPr>
              <w:color w:val="2B2C3A" w:themeColor="text1"/>
              <w:sz w:val="16"/>
              <w:szCs w:val="16"/>
              <w:lang w:val="fr"/>
            </w:rPr>
            <w:fldChar w:fldCharType="separate"/>
          </w:r>
          <w:r w:rsidRPr="002E7FBF">
            <w:rPr>
              <w:color w:val="2B2C3A" w:themeColor="text1"/>
              <w:sz w:val="16"/>
              <w:szCs w:val="16"/>
              <w:lang w:val="fr"/>
            </w:rPr>
            <w:t>24</w:t>
          </w:r>
          <w:r w:rsidRPr="002E7FBF">
            <w:rPr>
              <w:color w:val="2B2C3A" w:themeColor="text1"/>
              <w:sz w:val="16"/>
              <w:szCs w:val="16"/>
              <w:lang w:val="fr"/>
            </w:rPr>
            <w:fldChar w:fldCharType="end"/>
          </w:r>
        </w:p>
      </w:tc>
      <w:tc>
        <w:tcPr>
          <w:tcW w:w="5991" w:type="dxa"/>
          <w:noWrap/>
          <w:vAlign w:val="center"/>
        </w:tcPr>
        <w:p w14:paraId="56823DC8" w14:textId="5B904967" w:rsidR="00BC19B6" w:rsidRPr="00FF02A6" w:rsidRDefault="00BC19B6" w:rsidP="00FF02A6">
          <w:pPr>
            <w:tabs>
              <w:tab w:val="center" w:pos="4536"/>
              <w:tab w:val="right" w:pos="9072"/>
            </w:tabs>
            <w:spacing w:before="0" w:after="0" w:line="240" w:lineRule="auto"/>
            <w:contextualSpacing w:val="0"/>
            <w:jc w:val="center"/>
            <w:rPr>
              <w:sz w:val="16"/>
              <w:szCs w:val="16"/>
            </w:rPr>
          </w:pPr>
        </w:p>
      </w:tc>
      <w:tc>
        <w:tcPr>
          <w:tcW w:w="1997" w:type="dxa"/>
          <w:noWrap/>
          <w:vAlign w:val="center"/>
        </w:tcPr>
        <w:p w14:paraId="5D88F38D" w14:textId="77777777" w:rsidR="00BC19B6" w:rsidRPr="00FF02A6" w:rsidRDefault="00BC19B6" w:rsidP="00FF02A6">
          <w:pPr>
            <w:tabs>
              <w:tab w:val="center" w:pos="4536"/>
              <w:tab w:val="right" w:pos="9072"/>
            </w:tabs>
            <w:spacing w:before="0" w:after="0" w:line="240" w:lineRule="auto"/>
            <w:contextualSpacing w:val="0"/>
            <w:jc w:val="right"/>
            <w:rPr>
              <w:color w:val="FFFFFF" w:themeColor="background1"/>
              <w:sz w:val="16"/>
              <w:szCs w:val="16"/>
            </w:rPr>
          </w:pPr>
          <w:r w:rsidRPr="00FF02A6">
            <w:rPr>
              <w:sz w:val="16"/>
              <w:szCs w:val="16"/>
              <w:lang w:val="fr"/>
            </w:rPr>
            <w:t xml:space="preserve">© TecAlliance </w:t>
          </w:r>
          <w:proofErr w:type="spellStart"/>
          <w:r w:rsidRPr="00FF02A6">
            <w:rPr>
              <w:sz w:val="16"/>
              <w:szCs w:val="16"/>
              <w:lang w:val="fr"/>
            </w:rPr>
            <w:t>GmbH</w:t>
          </w:r>
          <w:proofErr w:type="spellEnd"/>
        </w:p>
      </w:tc>
    </w:tr>
  </w:tbl>
  <w:p w14:paraId="5DA7EE2D" w14:textId="77777777" w:rsidR="00BC19B6" w:rsidRDefault="00BC19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484" w:type="dxa"/>
      <w:tblInd w:w="-567" w:type="dxa"/>
      <w:tblLayout w:type="fixed"/>
      <w:tblCellMar>
        <w:left w:w="0" w:type="dxa"/>
        <w:right w:w="0" w:type="dxa"/>
      </w:tblCellMar>
      <w:tblLook w:val="04A0" w:firstRow="1" w:lastRow="0" w:firstColumn="1" w:lastColumn="0" w:noHBand="0" w:noVBand="1"/>
    </w:tblPr>
    <w:tblGrid>
      <w:gridCol w:w="1848"/>
      <w:gridCol w:w="7021"/>
      <w:gridCol w:w="1615"/>
    </w:tblGrid>
    <w:tr w:rsidR="002E7FBF" w:rsidRPr="002E7FBF" w14:paraId="4DCB65F9" w14:textId="77777777" w:rsidTr="00FF02A6">
      <w:trPr>
        <w:trHeight w:val="170"/>
      </w:trPr>
      <w:tc>
        <w:tcPr>
          <w:tcW w:w="1848" w:type="dxa"/>
          <w:vAlign w:val="center"/>
        </w:tcPr>
        <w:p w14:paraId="73208D44" w14:textId="77777777" w:rsidR="00BC19B6" w:rsidRPr="002E7FBF" w:rsidRDefault="00BC19B6" w:rsidP="00FF02A6">
          <w:pPr>
            <w:tabs>
              <w:tab w:val="center" w:pos="4536"/>
              <w:tab w:val="right" w:pos="9072"/>
            </w:tabs>
            <w:spacing w:before="0" w:after="0" w:line="240" w:lineRule="auto"/>
            <w:contextualSpacing w:val="0"/>
            <w:rPr>
              <w:color w:val="2B2C3A" w:themeColor="text1"/>
              <w:sz w:val="16"/>
              <w:szCs w:val="16"/>
            </w:rPr>
          </w:pPr>
          <w:r w:rsidRPr="002E7FBF">
            <w:rPr>
              <w:color w:val="2B2C3A" w:themeColor="text1"/>
              <w:sz w:val="16"/>
              <w:szCs w:val="16"/>
              <w:lang w:val="fr"/>
            </w:rPr>
            <w:t xml:space="preserve">© TecAlliance </w:t>
          </w:r>
          <w:proofErr w:type="spellStart"/>
          <w:r w:rsidRPr="002E7FBF">
            <w:rPr>
              <w:color w:val="2B2C3A" w:themeColor="text1"/>
              <w:sz w:val="16"/>
              <w:szCs w:val="16"/>
              <w:lang w:val="fr"/>
            </w:rPr>
            <w:t>GmbH</w:t>
          </w:r>
          <w:proofErr w:type="spellEnd"/>
        </w:p>
      </w:tc>
      <w:tc>
        <w:tcPr>
          <w:tcW w:w="7021" w:type="dxa"/>
          <w:noWrap/>
          <w:vAlign w:val="center"/>
        </w:tcPr>
        <w:p w14:paraId="42D8597F" w14:textId="3BBE4FAE" w:rsidR="00BC19B6" w:rsidRPr="002E7FBF" w:rsidRDefault="00BC19B6" w:rsidP="00FF02A6">
          <w:pPr>
            <w:tabs>
              <w:tab w:val="center" w:pos="4536"/>
              <w:tab w:val="right" w:pos="9072"/>
            </w:tabs>
            <w:spacing w:before="0" w:after="0" w:line="240" w:lineRule="auto"/>
            <w:contextualSpacing w:val="0"/>
            <w:jc w:val="center"/>
            <w:rPr>
              <w:color w:val="2B2C3A" w:themeColor="text1"/>
              <w:sz w:val="16"/>
              <w:szCs w:val="16"/>
            </w:rPr>
          </w:pPr>
        </w:p>
      </w:tc>
      <w:tc>
        <w:tcPr>
          <w:tcW w:w="1615" w:type="dxa"/>
          <w:noWrap/>
          <w:vAlign w:val="center"/>
        </w:tcPr>
        <w:p w14:paraId="00EE3748" w14:textId="77777777" w:rsidR="00BC19B6" w:rsidRPr="002E7FBF" w:rsidRDefault="00BC19B6" w:rsidP="00FF02A6">
          <w:pPr>
            <w:tabs>
              <w:tab w:val="center" w:pos="4536"/>
              <w:tab w:val="right" w:pos="9072"/>
            </w:tabs>
            <w:spacing w:before="0" w:after="0" w:line="240" w:lineRule="auto"/>
            <w:contextualSpacing w:val="0"/>
            <w:jc w:val="right"/>
            <w:rPr>
              <w:color w:val="2B2C3A" w:themeColor="text1"/>
              <w:sz w:val="16"/>
              <w:szCs w:val="16"/>
            </w:rPr>
          </w:pPr>
          <w:proofErr w:type="spellStart"/>
          <w:r w:rsidRPr="002E7FBF">
            <w:rPr>
              <w:color w:val="2B2C3A" w:themeColor="text1"/>
              <w:sz w:val="16"/>
              <w:szCs w:val="16"/>
              <w:lang w:val="fr"/>
            </w:rPr>
            <w:t>Séite</w:t>
          </w:r>
          <w:proofErr w:type="spellEnd"/>
          <w:r w:rsidRPr="002E7FBF">
            <w:rPr>
              <w:color w:val="2B2C3A" w:themeColor="text1"/>
              <w:sz w:val="16"/>
              <w:szCs w:val="16"/>
              <w:lang w:val="fr"/>
            </w:rPr>
            <w:t xml:space="preserve"> </w:t>
          </w:r>
          <w:r w:rsidRPr="002E7FBF">
            <w:rPr>
              <w:color w:val="2B2C3A" w:themeColor="text1"/>
              <w:sz w:val="16"/>
              <w:szCs w:val="16"/>
              <w:lang w:val="fr"/>
            </w:rPr>
            <w:fldChar w:fldCharType="begin"/>
          </w:r>
          <w:r w:rsidRPr="002E7FBF">
            <w:rPr>
              <w:color w:val="2B2C3A" w:themeColor="text1"/>
              <w:sz w:val="16"/>
              <w:szCs w:val="16"/>
              <w:lang w:val="fr"/>
            </w:rPr>
            <w:instrText>PAGE</w:instrText>
          </w:r>
          <w:r w:rsidRPr="002E7FBF">
            <w:rPr>
              <w:color w:val="2B2C3A" w:themeColor="text1"/>
              <w:sz w:val="16"/>
              <w:szCs w:val="16"/>
              <w:lang w:val="fr"/>
            </w:rPr>
            <w:fldChar w:fldCharType="separate"/>
          </w:r>
          <w:r w:rsidRPr="002E7FBF">
            <w:rPr>
              <w:color w:val="2B2C3A" w:themeColor="text1"/>
              <w:sz w:val="16"/>
              <w:szCs w:val="16"/>
              <w:lang w:val="fr"/>
            </w:rPr>
            <w:t>10</w:t>
          </w:r>
          <w:r w:rsidRPr="002E7FBF">
            <w:rPr>
              <w:color w:val="2B2C3A" w:themeColor="text1"/>
              <w:sz w:val="16"/>
              <w:szCs w:val="16"/>
              <w:lang w:val="fr"/>
            </w:rPr>
            <w:fldChar w:fldCharType="end"/>
          </w:r>
          <w:r w:rsidRPr="002E7FBF">
            <w:rPr>
              <w:color w:val="2B2C3A" w:themeColor="text1"/>
              <w:sz w:val="16"/>
              <w:szCs w:val="16"/>
              <w:lang w:val="fr"/>
            </w:rPr>
            <w:t xml:space="preserve"> Von </w:t>
          </w:r>
          <w:r w:rsidRPr="002E7FBF">
            <w:rPr>
              <w:color w:val="2B2C3A" w:themeColor="text1"/>
              <w:sz w:val="16"/>
              <w:szCs w:val="16"/>
              <w:lang w:val="fr"/>
            </w:rPr>
            <w:fldChar w:fldCharType="begin"/>
          </w:r>
          <w:r w:rsidRPr="002E7FBF">
            <w:rPr>
              <w:color w:val="2B2C3A" w:themeColor="text1"/>
              <w:sz w:val="16"/>
              <w:szCs w:val="16"/>
              <w:lang w:val="fr"/>
            </w:rPr>
            <w:instrText>NUMPAGES</w:instrText>
          </w:r>
          <w:r w:rsidRPr="002E7FBF">
            <w:rPr>
              <w:color w:val="2B2C3A" w:themeColor="text1"/>
              <w:sz w:val="16"/>
              <w:szCs w:val="16"/>
              <w:lang w:val="fr"/>
            </w:rPr>
            <w:fldChar w:fldCharType="separate"/>
          </w:r>
          <w:r w:rsidRPr="002E7FBF">
            <w:rPr>
              <w:color w:val="2B2C3A" w:themeColor="text1"/>
              <w:sz w:val="16"/>
              <w:szCs w:val="16"/>
              <w:lang w:val="fr"/>
            </w:rPr>
            <w:t>24</w:t>
          </w:r>
          <w:r w:rsidRPr="002E7FBF">
            <w:rPr>
              <w:color w:val="2B2C3A" w:themeColor="text1"/>
              <w:sz w:val="16"/>
              <w:szCs w:val="16"/>
              <w:lang w:val="fr"/>
            </w:rPr>
            <w:fldChar w:fldCharType="end"/>
          </w:r>
        </w:p>
      </w:tc>
    </w:tr>
  </w:tbl>
  <w:p w14:paraId="0F13F0BB" w14:textId="77777777" w:rsidR="00BC19B6" w:rsidRPr="002E7FBF" w:rsidRDefault="00BC19B6">
    <w:pPr>
      <w:rPr>
        <w:color w:val="2B2C3A"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206" w:type="dxa"/>
      <w:tblLayout w:type="fixed"/>
      <w:tblLook w:val="04A0" w:firstRow="1" w:lastRow="0" w:firstColumn="1" w:lastColumn="0" w:noHBand="0" w:noVBand="1"/>
    </w:tblPr>
    <w:tblGrid>
      <w:gridCol w:w="1668"/>
      <w:gridCol w:w="3685"/>
      <w:gridCol w:w="4853"/>
    </w:tblGrid>
    <w:tr w:rsidR="00BC19B6" w14:paraId="2E6FBCBE" w14:textId="77777777" w:rsidTr="00832299">
      <w:trPr>
        <w:cantSplit/>
      </w:trPr>
      <w:tc>
        <w:tcPr>
          <w:tcW w:w="1668" w:type="dxa"/>
          <w:vMerge w:val="restart"/>
        </w:tcPr>
        <w:p w14:paraId="7C92764C" w14:textId="77777777" w:rsidR="00BC19B6" w:rsidRPr="002D3451" w:rsidRDefault="00BC19B6" w:rsidP="00832299">
          <w:pPr>
            <w:pStyle w:val="Kopfzeile"/>
            <w:ind w:left="142" w:hanging="142"/>
            <w:rPr>
              <w:b/>
              <w:szCs w:val="16"/>
            </w:rPr>
          </w:pPr>
          <w:r w:rsidRPr="002749ED">
            <w:rPr>
              <w:b/>
              <w:szCs w:val="16"/>
            </w:rPr>
            <w:t>TecAlliance GmbH</w:t>
          </w:r>
        </w:p>
        <w:p w14:paraId="19D14111" w14:textId="77777777" w:rsidR="00BC19B6" w:rsidRPr="002D3451" w:rsidRDefault="00BC19B6" w:rsidP="00832299">
          <w:pPr>
            <w:pStyle w:val="Kopfzeile"/>
            <w:ind w:left="142" w:hanging="142"/>
            <w:rPr>
              <w:szCs w:val="16"/>
            </w:rPr>
          </w:pPr>
          <w:r w:rsidRPr="002749ED">
            <w:rPr>
              <w:szCs w:val="16"/>
            </w:rPr>
            <w:t>Steinheilstraße 10</w:t>
          </w:r>
        </w:p>
        <w:p w14:paraId="0BB9DB9B" w14:textId="77777777" w:rsidR="00BC19B6" w:rsidRPr="002D3451" w:rsidRDefault="00BC19B6" w:rsidP="00832299">
          <w:pPr>
            <w:pStyle w:val="Kopfzeile"/>
            <w:ind w:left="142" w:hanging="142"/>
            <w:rPr>
              <w:szCs w:val="16"/>
            </w:rPr>
          </w:pPr>
          <w:r w:rsidRPr="002749ED">
            <w:rPr>
              <w:szCs w:val="16"/>
            </w:rPr>
            <w:t>85737 Ismaning</w:t>
          </w:r>
        </w:p>
        <w:p w14:paraId="742A8626" w14:textId="77777777" w:rsidR="00BC19B6" w:rsidRPr="00832299" w:rsidRDefault="00BC19B6" w:rsidP="00832299">
          <w:pPr>
            <w:pStyle w:val="Kopfzeile"/>
            <w:ind w:left="142" w:hanging="142"/>
            <w:rPr>
              <w:szCs w:val="16"/>
            </w:rPr>
          </w:pPr>
          <w:proofErr w:type="spellStart"/>
          <w:r w:rsidRPr="002749ED">
            <w:rPr>
              <w:szCs w:val="16"/>
            </w:rPr>
            <w:t>Allemagne</w:t>
          </w:r>
          <w:proofErr w:type="spellEnd"/>
        </w:p>
      </w:tc>
      <w:tc>
        <w:tcPr>
          <w:tcW w:w="3685" w:type="dxa"/>
        </w:tcPr>
        <w:p w14:paraId="1E694C87" w14:textId="77777777" w:rsidR="00BC19B6" w:rsidRDefault="00BC19B6" w:rsidP="002D3451">
          <w:pPr>
            <w:pStyle w:val="Fuzeile"/>
            <w:tabs>
              <w:tab w:val="left" w:pos="7938"/>
            </w:tabs>
            <w:ind w:right="-2"/>
          </w:pPr>
        </w:p>
      </w:tc>
      <w:tc>
        <w:tcPr>
          <w:tcW w:w="4853" w:type="dxa"/>
          <w:vMerge w:val="restart"/>
          <w:vAlign w:val="bottom"/>
        </w:tcPr>
        <w:p w14:paraId="48A9A019" w14:textId="77777777" w:rsidR="00BC19B6" w:rsidRDefault="00BC19B6" w:rsidP="002D3451">
          <w:pPr>
            <w:pStyle w:val="Fuzeile"/>
            <w:tabs>
              <w:tab w:val="left" w:pos="7938"/>
            </w:tabs>
            <w:ind w:right="-2"/>
          </w:pPr>
          <w:r w:rsidRPr="002749ED">
            <w:t xml:space="preserve">Copyright © TecAlliance GmbH – Die Weitergabe dieses Dokumentes, auch auszugsweise </w:t>
          </w:r>
          <w:r w:rsidRPr="002749ED">
            <w:softHyphen/>
            <w:t>in beliebiger Form, bedarf der schriftlichen Zustimmung der TecAlliance GmbH.</w:t>
          </w:r>
        </w:p>
      </w:tc>
    </w:tr>
    <w:tr w:rsidR="00BC19B6" w14:paraId="027C2331" w14:textId="77777777" w:rsidTr="00832299">
      <w:trPr>
        <w:cantSplit/>
      </w:trPr>
      <w:tc>
        <w:tcPr>
          <w:tcW w:w="1668" w:type="dxa"/>
          <w:vMerge/>
        </w:tcPr>
        <w:p w14:paraId="0FA8A0D0" w14:textId="77777777" w:rsidR="00BC19B6" w:rsidRDefault="00BC19B6" w:rsidP="002D3451">
          <w:pPr>
            <w:pStyle w:val="Fuzeile"/>
            <w:tabs>
              <w:tab w:val="left" w:pos="7938"/>
            </w:tabs>
            <w:ind w:right="-2"/>
          </w:pPr>
        </w:p>
      </w:tc>
      <w:tc>
        <w:tcPr>
          <w:tcW w:w="3685" w:type="dxa"/>
        </w:tcPr>
        <w:p w14:paraId="532E1298" w14:textId="77777777" w:rsidR="00BC19B6" w:rsidRDefault="00BC19B6" w:rsidP="002D3451">
          <w:pPr>
            <w:pStyle w:val="Fuzeile"/>
            <w:tabs>
              <w:tab w:val="left" w:pos="7938"/>
            </w:tabs>
            <w:ind w:right="-2"/>
          </w:pPr>
        </w:p>
      </w:tc>
      <w:tc>
        <w:tcPr>
          <w:tcW w:w="4853" w:type="dxa"/>
          <w:vMerge/>
        </w:tcPr>
        <w:p w14:paraId="298C328D" w14:textId="77777777" w:rsidR="00BC19B6" w:rsidRDefault="00BC19B6" w:rsidP="00832299">
          <w:pPr>
            <w:pStyle w:val="Fuzeile"/>
            <w:ind w:right="41"/>
            <w:jc w:val="both"/>
          </w:pPr>
        </w:p>
      </w:tc>
    </w:tr>
  </w:tbl>
  <w:p w14:paraId="6F5ECBB7" w14:textId="77777777" w:rsidR="00BC19B6" w:rsidRPr="00D64A4C" w:rsidRDefault="00BC19B6" w:rsidP="00832299">
    <w:pPr>
      <w:pStyle w:val="Fuzeile"/>
      <w:tabs>
        <w:tab w:val="left" w:pos="7938"/>
      </w:tabs>
      <w:ind w:right="-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18DA5" w14:textId="77777777" w:rsidR="00D957EF" w:rsidRDefault="00D957EF" w:rsidP="006C0D40">
      <w:pPr>
        <w:spacing w:line="240" w:lineRule="auto"/>
      </w:pPr>
      <w:r>
        <w:rPr>
          <w:lang w:val="fr"/>
        </w:rPr>
        <w:separator/>
      </w:r>
    </w:p>
    <w:p w14:paraId="0C63C31E" w14:textId="77777777" w:rsidR="00D957EF" w:rsidRDefault="00D957EF"/>
    <w:p w14:paraId="6A411702" w14:textId="77777777" w:rsidR="00D957EF" w:rsidRDefault="00D957EF"/>
  </w:footnote>
  <w:footnote w:type="continuationSeparator" w:id="0">
    <w:p w14:paraId="0B80115A" w14:textId="77777777" w:rsidR="00D957EF" w:rsidRDefault="00D957EF" w:rsidP="006C0D40">
      <w:pPr>
        <w:spacing w:line="240" w:lineRule="auto"/>
      </w:pPr>
      <w:r>
        <w:rPr>
          <w:lang w:val="fr"/>
        </w:rPr>
        <w:continuationSeparator/>
      </w:r>
    </w:p>
    <w:p w14:paraId="4B266F61" w14:textId="77777777" w:rsidR="00D957EF" w:rsidRDefault="00D957EF"/>
    <w:p w14:paraId="1C8BB33C" w14:textId="77777777" w:rsidR="00D957EF" w:rsidRDefault="00D957EF"/>
  </w:footnote>
  <w:footnote w:type="continuationNotice" w:id="1">
    <w:p w14:paraId="436B8EBB" w14:textId="77777777" w:rsidR="00D957EF" w:rsidRDefault="00D957E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0C8A7" w14:textId="77777777" w:rsidR="002E5A8C" w:rsidRDefault="002E5A8C">
    <w:pPr>
      <w:pStyle w:val="Kopfzeile"/>
    </w:pPr>
  </w:p>
  <w:p w14:paraId="1C49A66B" w14:textId="77777777" w:rsidR="002E5A8C" w:rsidRDefault="002E5A8C">
    <w:pPr>
      <w:pStyle w:val="Kopfzeile"/>
    </w:pPr>
  </w:p>
  <w:p w14:paraId="1C6A6B3A" w14:textId="153E90E7" w:rsidR="002E7FBF" w:rsidRDefault="002E5A8C">
    <w:pPr>
      <w:pStyle w:val="Kopfzeile"/>
    </w:pPr>
    <w:r>
      <w:rPr>
        <w:noProof/>
        <w:lang w:val="fr"/>
      </w:rPr>
      <w:drawing>
        <wp:anchor distT="0" distB="0" distL="114300" distR="114300" simplePos="0" relativeHeight="251658241" behindDoc="0" locked="0" layoutInCell="1" allowOverlap="1" wp14:anchorId="3D8755DC" wp14:editId="71ED11DE">
          <wp:simplePos x="0" y="0"/>
          <wp:positionH relativeFrom="column">
            <wp:posOffset>4237990</wp:posOffset>
          </wp:positionH>
          <wp:positionV relativeFrom="paragraph">
            <wp:posOffset>144145</wp:posOffset>
          </wp:positionV>
          <wp:extent cx="1807200" cy="561600"/>
          <wp:effectExtent l="0" t="0" r="3175" b="0"/>
          <wp:wrapNone/>
          <wp:docPr id="13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5C64D" w14:textId="05C03B7F" w:rsidR="00BC19B6" w:rsidRPr="002D799E" w:rsidRDefault="00000000" w:rsidP="008B73CB">
    <w:pPr>
      <w:pStyle w:val="Kopfzeile"/>
      <w:rPr>
        <w:rFonts w:ascii="Roboto" w:hAnsi="Roboto"/>
        <w:lang w:val="fr-FR"/>
      </w:rPr>
    </w:pPr>
    <w:sdt>
      <w:sdtPr>
        <w:rPr>
          <w:rFonts w:ascii="Roboto" w:hAnsi="Roboto"/>
          <w:lang w:val="fr-FR"/>
        </w:rPr>
        <w:alias w:val="Titel"/>
        <w:tag w:val=""/>
        <w:id w:val="868646580"/>
        <w:dataBinding w:prefixMappings="xmlns:ns0='http://purl.org/dc/elements/1.1/' xmlns:ns1='http://schemas.openxmlformats.org/package/2006/metadata/core-properties' " w:xpath="/ns1:coreProperties[1]/ns0:title[1]" w:storeItemID="{6C3C8BC8-F283-45AE-878A-BAB7291924A1}"/>
        <w:text/>
      </w:sdtPr>
      <w:sdtContent>
        <w:r w:rsidR="002749ED">
          <w:rPr>
            <w:rFonts w:ascii="Roboto" w:hAnsi="Roboto"/>
            <w:lang w:val="fr-FR"/>
          </w:rPr>
          <w:t>TecRMI Service Book</w:t>
        </w:r>
      </w:sdtContent>
    </w:sdt>
    <w:r w:rsidR="00BC19B6" w:rsidRPr="002D799E">
      <w:rPr>
        <w:lang w:val="fr"/>
      </w:rPr>
      <w:t xml:space="preserve"> - </w:t>
    </w:r>
    <w:sdt>
      <w:sdtPr>
        <w:rPr>
          <w:rFonts w:ascii="Roboto" w:hAnsi="Roboto"/>
          <w:lang w:val="fr-FR"/>
        </w:rPr>
        <w:alias w:val="Betreff"/>
        <w:tag w:val=""/>
        <w:id w:val="338055987"/>
        <w:dataBinding w:prefixMappings="xmlns:ns0='http://purl.org/dc/elements/1.1/' xmlns:ns1='http://schemas.openxmlformats.org/package/2006/metadata/core-properties' " w:xpath="/ns1:coreProperties[1]/ns0:subject[1]" w:storeItemID="{6C3C8BC8-F283-45AE-878A-BAB7291924A1}"/>
        <w:text/>
      </w:sdtPr>
      <w:sdtContent>
        <w:r w:rsidR="00DB3991" w:rsidRPr="002D799E">
          <w:rPr>
            <w:lang w:val="fr"/>
          </w:rPr>
          <w:t>Guide de l’utilisateur</w:t>
        </w:r>
      </w:sdtContent>
    </w:sdt>
  </w:p>
  <w:p w14:paraId="62256D15" w14:textId="218E676E" w:rsidR="00BC19B6" w:rsidRPr="002E7FBF" w:rsidRDefault="00000000" w:rsidP="008B73CB">
    <w:pPr>
      <w:pStyle w:val="Kopfzeile"/>
      <w:rPr>
        <w:rFonts w:ascii="Roboto" w:hAnsi="Roboto"/>
      </w:rPr>
    </w:pPr>
    <w:sdt>
      <w:sdtPr>
        <w:rPr>
          <w:rFonts w:ascii="Roboto" w:hAnsi="Roboto"/>
        </w:rPr>
        <w:alias w:val="Schlüsselwörter"/>
        <w:tag w:val=""/>
        <w:id w:val="733053834"/>
        <w:dataBinding w:prefixMappings="xmlns:ns0='http://purl.org/dc/elements/1.1/' xmlns:ns1='http://schemas.openxmlformats.org/package/2006/metadata/core-properties' " w:xpath="/ns1:coreProperties[1]/ns1:keywords[1]" w:storeItemID="{6C3C8BC8-F283-45AE-878A-BAB7291924A1}"/>
        <w:text/>
      </w:sdtPr>
      <w:sdtContent>
        <w:r w:rsidR="002749ED">
          <w:rPr>
            <w:rFonts w:ascii="Roboto" w:hAnsi="Roboto"/>
          </w:rPr>
          <w:t xml:space="preserve">Guide de </w:t>
        </w:r>
        <w:proofErr w:type="spellStart"/>
        <w:r w:rsidR="002749ED">
          <w:rPr>
            <w:rFonts w:ascii="Roboto" w:hAnsi="Roboto"/>
          </w:rPr>
          <w:t>l'utilisateur</w:t>
        </w:r>
        <w:proofErr w:type="spellEnd"/>
      </w:sdtContent>
    </w:sdt>
    <w:r w:rsidR="00BC19B6" w:rsidRPr="002E7FBF">
      <w:rPr>
        <w:lang w:val="fr"/>
      </w:rPr>
      <w:t xml:space="preserve">, </w:t>
    </w:r>
    <w:sdt>
      <w:sdtPr>
        <w:rPr>
          <w:rFonts w:ascii="Roboto" w:hAnsi="Roboto"/>
        </w:rPr>
        <w:alias w:val="Veröffentlichungsdatum"/>
        <w:tag w:val=""/>
        <w:id w:val="-906608231"/>
        <w:dataBinding w:prefixMappings="xmlns:ns0='http://schemas.microsoft.com/office/2006/coverPageProps' " w:xpath="/ns0:CoverPageProperties[1]/ns0:PublishDate[1]" w:storeItemID="{55AF091B-3C7A-41E3-B477-F2FDAA23CFDA}"/>
        <w:date w:fullDate="2022-10-04T00:00:00Z">
          <w:dateFormat w:val="dd.MM.yyyy"/>
          <w:lid w:val="de-DE"/>
          <w:storeMappedDataAs w:val="dateTime"/>
          <w:calendar w:val="gregorian"/>
        </w:date>
      </w:sdtPr>
      <w:sdtContent>
        <w:r w:rsidR="004D28F6">
          <w:rPr>
            <w:lang w:val="fr"/>
          </w:rPr>
          <w:t>04.10.2022</w:t>
        </w:r>
      </w:sdtContent>
    </w:sdt>
  </w:p>
  <w:p w14:paraId="50D6BB29" w14:textId="77777777" w:rsidR="00BC19B6" w:rsidRPr="002E7FBF" w:rsidRDefault="00BC19B6" w:rsidP="008B73CB">
    <w:pPr>
      <w:pStyle w:val="Kopfzeile"/>
      <w:rPr>
        <w:rFonts w:ascii="Roboto" w:hAnsi="Roboto"/>
      </w:rPr>
    </w:pPr>
  </w:p>
  <w:p w14:paraId="58D6E963" w14:textId="60B8E7DA" w:rsidR="00BC19B6" w:rsidRPr="002E7FBF" w:rsidRDefault="00A63A53">
    <w:r>
      <w:rPr>
        <w:noProof/>
        <w:lang w:val="fr"/>
      </w:rPr>
      <w:drawing>
        <wp:anchor distT="0" distB="0" distL="114300" distR="114300" simplePos="0" relativeHeight="251658242" behindDoc="0" locked="0" layoutInCell="1" allowOverlap="1" wp14:anchorId="347BD766" wp14:editId="7955C2C0">
          <wp:simplePos x="0" y="0"/>
          <wp:positionH relativeFrom="margin">
            <wp:align>right</wp:align>
          </wp:positionH>
          <wp:positionV relativeFrom="paragraph">
            <wp:posOffset>99198</wp:posOffset>
          </wp:positionV>
          <wp:extent cx="1807200" cy="561600"/>
          <wp:effectExtent l="0" t="0" r="3175" b="0"/>
          <wp:wrapNone/>
          <wp:docPr id="14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p w14:paraId="47C45E78" w14:textId="0614A2DF" w:rsidR="00BC19B6" w:rsidRPr="002E7FBF" w:rsidRDefault="00BC19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35F7" w14:textId="77777777" w:rsidR="002E5A8C" w:rsidRDefault="002E5A8C">
    <w:pPr>
      <w:pStyle w:val="Kopfzeile"/>
    </w:pPr>
  </w:p>
  <w:p w14:paraId="205FBE12" w14:textId="77777777" w:rsidR="002E5A8C" w:rsidRDefault="002E5A8C">
    <w:pPr>
      <w:pStyle w:val="Kopfzeile"/>
    </w:pPr>
  </w:p>
  <w:p w14:paraId="2368F07E" w14:textId="140B8CFC" w:rsidR="002E7FBF" w:rsidRDefault="002E5A8C">
    <w:pPr>
      <w:pStyle w:val="Kopfzeile"/>
    </w:pPr>
    <w:r>
      <w:rPr>
        <w:noProof/>
        <w:lang w:val="fr"/>
      </w:rPr>
      <w:drawing>
        <wp:anchor distT="0" distB="0" distL="114300" distR="114300" simplePos="0" relativeHeight="251658240" behindDoc="0" locked="0" layoutInCell="1" allowOverlap="1" wp14:anchorId="66CFD84B" wp14:editId="32439B9A">
          <wp:simplePos x="0" y="0"/>
          <wp:positionH relativeFrom="column">
            <wp:posOffset>4237990</wp:posOffset>
          </wp:positionH>
          <wp:positionV relativeFrom="paragraph">
            <wp:posOffset>144145</wp:posOffset>
          </wp:positionV>
          <wp:extent cx="1807200" cy="561600"/>
          <wp:effectExtent l="0" t="0" r="3175" b="0"/>
          <wp:wrapNone/>
          <wp:docPr id="15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
                    <a:extLst>
                      <a:ext uri="{28A0092B-C50C-407E-A947-70E740481C1C}">
                        <a14:useLocalDpi xmlns:a14="http://schemas.microsoft.com/office/drawing/2010/main" val="0"/>
                      </a:ext>
                    </a:extLst>
                  </a:blip>
                  <a:stretch>
                    <a:fillRect/>
                  </a:stretch>
                </pic:blipFill>
                <pic:spPr>
                  <a:xfrm>
                    <a:off x="0" y="0"/>
                    <a:ext cx="1807200" cy="561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6FC0B50"/>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A05447B0"/>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940F7E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3B8E446"/>
    <w:lvl w:ilvl="0">
      <w:start w:val="1"/>
      <w:numFmt w:val="decimal"/>
      <w:pStyle w:val="Listennummer2"/>
      <w:lvlText w:val="%1."/>
      <w:lvlJc w:val="left"/>
      <w:pPr>
        <w:tabs>
          <w:tab w:val="num" w:pos="643"/>
        </w:tabs>
        <w:ind w:left="643" w:hanging="360"/>
      </w:pPr>
    </w:lvl>
  </w:abstractNum>
  <w:abstractNum w:abstractNumId="4" w15:restartNumberingAfterBreak="0">
    <w:nsid w:val="FFFFFF88"/>
    <w:multiLevelType w:val="singleLevel"/>
    <w:tmpl w:val="D728AE48"/>
    <w:lvl w:ilvl="0">
      <w:start w:val="1"/>
      <w:numFmt w:val="decimal"/>
      <w:pStyle w:val="Listennummer"/>
      <w:lvlText w:val="%1."/>
      <w:lvlJc w:val="left"/>
      <w:pPr>
        <w:ind w:left="360" w:hanging="360"/>
      </w:pPr>
    </w:lvl>
  </w:abstractNum>
  <w:abstractNum w:abstractNumId="5" w15:restartNumberingAfterBreak="0">
    <w:nsid w:val="01721691"/>
    <w:multiLevelType w:val="multilevel"/>
    <w:tmpl w:val="F746D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C0F4451"/>
    <w:multiLevelType w:val="multilevel"/>
    <w:tmpl w:val="50D2E0EE"/>
    <w:lvl w:ilvl="0">
      <w:start w:val="1"/>
      <w:numFmt w:val="decimal"/>
      <w:pStyle w:val="berschrift1"/>
      <w:lvlText w:val="%1"/>
      <w:lvlJc w:val="left"/>
      <w:pPr>
        <w:tabs>
          <w:tab w:val="num" w:pos="397"/>
        </w:tabs>
        <w:ind w:left="397" w:hanging="397"/>
      </w:pPr>
      <w:rPr>
        <w:rFonts w:asciiTheme="minorHAnsi" w:hAnsiTheme="minorHAnsi" w:hint="default"/>
        <w:b/>
        <w:sz w:val="36"/>
      </w:rPr>
    </w:lvl>
    <w:lvl w:ilvl="1">
      <w:start w:val="1"/>
      <w:numFmt w:val="decimal"/>
      <w:pStyle w:val="berschrift2"/>
      <w:lvlText w:val="%1.%2"/>
      <w:lvlJc w:val="left"/>
      <w:pPr>
        <w:tabs>
          <w:tab w:val="num" w:pos="397"/>
        </w:tabs>
        <w:ind w:left="397" w:hanging="397"/>
      </w:pPr>
      <w:rPr>
        <w:rFonts w:asciiTheme="minorHAnsi" w:hAnsiTheme="minorHAnsi" w:hint="default"/>
        <w:b/>
        <w:sz w:val="32"/>
      </w:rPr>
    </w:lvl>
    <w:lvl w:ilvl="2">
      <w:start w:val="1"/>
      <w:numFmt w:val="decimal"/>
      <w:pStyle w:val="berschrift3"/>
      <w:lvlText w:val="%1.%2.%3"/>
      <w:lvlJc w:val="left"/>
      <w:pPr>
        <w:tabs>
          <w:tab w:val="num" w:pos="397"/>
        </w:tabs>
        <w:ind w:left="397" w:hanging="397"/>
      </w:pPr>
      <w:rPr>
        <w:rFonts w:ascii="Roboto" w:hAnsi="Roboto" w:hint="default"/>
        <w:b/>
        <w:sz w:val="28"/>
      </w:rPr>
    </w:lvl>
    <w:lvl w:ilvl="3">
      <w:start w:val="1"/>
      <w:numFmt w:val="decimal"/>
      <w:pStyle w:val="berschrift4"/>
      <w:lvlText w:val="%1.%2.%3.%4"/>
      <w:lvlJc w:val="left"/>
      <w:pPr>
        <w:tabs>
          <w:tab w:val="num" w:pos="397"/>
        </w:tabs>
        <w:ind w:left="397" w:hanging="397"/>
      </w:pPr>
      <w:rPr>
        <w:rFonts w:hint="default"/>
        <w:sz w:val="28"/>
        <w:szCs w:val="28"/>
      </w:rPr>
    </w:lvl>
    <w:lvl w:ilvl="4">
      <w:start w:val="1"/>
      <w:numFmt w:val="decimal"/>
      <w:pStyle w:val="berschrift5"/>
      <w:lvlText w:val="%1.%2.%3.%4.%5"/>
      <w:lvlJc w:val="left"/>
      <w:pPr>
        <w:tabs>
          <w:tab w:val="num" w:pos="397"/>
        </w:tabs>
        <w:ind w:left="397" w:hanging="397"/>
      </w:pPr>
      <w:rPr>
        <w:rFonts w:hint="default"/>
        <w:sz w:val="22"/>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580160C"/>
    <w:multiLevelType w:val="multilevel"/>
    <w:tmpl w:val="1D4666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B42597D"/>
    <w:multiLevelType w:val="multilevel"/>
    <w:tmpl w:val="C61A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A848B9"/>
    <w:multiLevelType w:val="multilevel"/>
    <w:tmpl w:val="A3928E30"/>
    <w:styleLink w:val="TecAllianceListe"/>
    <w:lvl w:ilvl="0">
      <w:start w:val="1"/>
      <w:numFmt w:val="decimal"/>
      <w:pStyle w:val="Liste"/>
      <w:lvlText w:val="%1."/>
      <w:lvlJc w:val="left"/>
      <w:pPr>
        <w:tabs>
          <w:tab w:val="num" w:pos="397"/>
        </w:tabs>
        <w:ind w:left="397" w:hanging="397"/>
      </w:pPr>
      <w:rPr>
        <w:rFonts w:hint="default"/>
      </w:rPr>
    </w:lvl>
    <w:lvl w:ilvl="1">
      <w:start w:val="1"/>
      <w:numFmt w:val="lowerLetter"/>
      <w:pStyle w:val="Liste2"/>
      <w:lvlText w:val="%2."/>
      <w:lvlJc w:val="left"/>
      <w:pPr>
        <w:tabs>
          <w:tab w:val="num" w:pos="794"/>
        </w:tabs>
        <w:ind w:left="794" w:hanging="397"/>
      </w:pPr>
      <w:rPr>
        <w:rFonts w:hint="default"/>
      </w:rPr>
    </w:lvl>
    <w:lvl w:ilvl="2">
      <w:start w:val="1"/>
      <w:numFmt w:val="lowerRoman"/>
      <w:pStyle w:val="Liste3"/>
      <w:lvlText w:val="%3."/>
      <w:lvlJc w:val="right"/>
      <w:pPr>
        <w:tabs>
          <w:tab w:val="num" w:pos="1191"/>
        </w:tabs>
        <w:ind w:left="1191" w:hanging="397"/>
      </w:pPr>
      <w:rPr>
        <w:rFonts w:hint="default"/>
      </w:rPr>
    </w:lvl>
    <w:lvl w:ilvl="3">
      <w:start w:val="1"/>
      <w:numFmt w:val="decimal"/>
      <w:pStyle w:val="Liste4"/>
      <w:lvlText w:val="%4."/>
      <w:lvlJc w:val="left"/>
      <w:pPr>
        <w:tabs>
          <w:tab w:val="num" w:pos="1588"/>
        </w:tabs>
        <w:ind w:left="1588" w:hanging="397"/>
      </w:pPr>
      <w:rPr>
        <w:rFonts w:hint="default"/>
      </w:rPr>
    </w:lvl>
    <w:lvl w:ilvl="4">
      <w:start w:val="1"/>
      <w:numFmt w:val="lowerLetter"/>
      <w:pStyle w:val="Liste5"/>
      <w:lvlText w:val="%5."/>
      <w:lvlJc w:val="left"/>
      <w:pPr>
        <w:tabs>
          <w:tab w:val="num" w:pos="1985"/>
        </w:tabs>
        <w:ind w:left="1985" w:hanging="397"/>
      </w:pPr>
      <w:rPr>
        <w:rFonts w:hint="default"/>
      </w:rPr>
    </w:lvl>
    <w:lvl w:ilvl="5">
      <w:start w:val="1"/>
      <w:numFmt w:val="lowerRoman"/>
      <w:lvlText w:val="%6."/>
      <w:lvlJc w:val="right"/>
      <w:pPr>
        <w:tabs>
          <w:tab w:val="num" w:pos="2382"/>
        </w:tabs>
        <w:ind w:left="2382" w:hanging="397"/>
      </w:pPr>
      <w:rPr>
        <w:rFonts w:hint="default"/>
      </w:rPr>
    </w:lvl>
    <w:lvl w:ilvl="6">
      <w:start w:val="1"/>
      <w:numFmt w:val="decimal"/>
      <w:lvlText w:val="%7."/>
      <w:lvlJc w:val="left"/>
      <w:pPr>
        <w:tabs>
          <w:tab w:val="num" w:pos="2779"/>
        </w:tabs>
        <w:ind w:left="2779" w:hanging="397"/>
      </w:pPr>
      <w:rPr>
        <w:rFonts w:hint="default"/>
      </w:rPr>
    </w:lvl>
    <w:lvl w:ilvl="7">
      <w:start w:val="1"/>
      <w:numFmt w:val="lowerLetter"/>
      <w:lvlText w:val="%8."/>
      <w:lvlJc w:val="left"/>
      <w:pPr>
        <w:tabs>
          <w:tab w:val="num" w:pos="3176"/>
        </w:tabs>
        <w:ind w:left="3176" w:hanging="397"/>
      </w:pPr>
      <w:rPr>
        <w:rFonts w:hint="default"/>
      </w:rPr>
    </w:lvl>
    <w:lvl w:ilvl="8">
      <w:start w:val="1"/>
      <w:numFmt w:val="lowerRoman"/>
      <w:lvlText w:val="%9."/>
      <w:lvlJc w:val="right"/>
      <w:pPr>
        <w:tabs>
          <w:tab w:val="num" w:pos="3573"/>
        </w:tabs>
        <w:ind w:left="3573" w:hanging="397"/>
      </w:pPr>
      <w:rPr>
        <w:rFonts w:hint="default"/>
      </w:rPr>
    </w:lvl>
  </w:abstractNum>
  <w:abstractNum w:abstractNumId="10" w15:restartNumberingAfterBreak="0">
    <w:nsid w:val="20435759"/>
    <w:multiLevelType w:val="multilevel"/>
    <w:tmpl w:val="3798445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i w:val="0"/>
      </w:rPr>
    </w:lvl>
    <w:lvl w:ilvl="2">
      <w:start w:val="1"/>
      <w:numFmt w:val="decimal"/>
      <w:lvlText w:val="%1.%2.%3"/>
      <w:lvlJc w:val="left"/>
      <w:pPr>
        <w:ind w:left="1758" w:hanging="1758"/>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1" w15:restartNumberingAfterBreak="0">
    <w:nsid w:val="2BAE628E"/>
    <w:multiLevelType w:val="multilevel"/>
    <w:tmpl w:val="233AD884"/>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DCB0E86"/>
    <w:multiLevelType w:val="hybridMultilevel"/>
    <w:tmpl w:val="DD84A9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5B10C0"/>
    <w:multiLevelType w:val="hybridMultilevel"/>
    <w:tmpl w:val="A192EE5C"/>
    <w:lvl w:ilvl="0" w:tplc="0407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F6407"/>
    <w:multiLevelType w:val="multilevel"/>
    <w:tmpl w:val="03122CFC"/>
    <w:styleLink w:val="Kapitel"/>
    <w:lvl w:ilvl="0">
      <w:start w:val="1"/>
      <w:numFmt w:val="decimal"/>
      <w:lvlText w:val="%1."/>
      <w:lvlJc w:val="left"/>
      <w:pPr>
        <w:tabs>
          <w:tab w:val="num" w:pos="397"/>
        </w:tabs>
        <w:ind w:left="397" w:hanging="397"/>
      </w:pPr>
      <w:rPr>
        <w:rFonts w:asciiTheme="minorHAnsi" w:hAnsiTheme="minorHAnsi" w:hint="default"/>
        <w:b/>
        <w:sz w:val="20"/>
      </w:rPr>
    </w:lvl>
    <w:lvl w:ilvl="1">
      <w:start w:val="1"/>
      <w:numFmt w:val="decimal"/>
      <w:lvlText w:val="%1.%2"/>
      <w:lvlJc w:val="left"/>
      <w:pPr>
        <w:tabs>
          <w:tab w:val="num" w:pos="397"/>
        </w:tabs>
        <w:ind w:left="397" w:hanging="397"/>
      </w:pPr>
      <w:rPr>
        <w:rFonts w:asciiTheme="minorHAnsi" w:hAnsiTheme="minorHAnsi" w:hint="default"/>
        <w:b/>
        <w:sz w:val="20"/>
      </w:rPr>
    </w:lvl>
    <w:lvl w:ilvl="2">
      <w:start w:val="1"/>
      <w:numFmt w:val="decimal"/>
      <w:lvlText w:val="%1.%2.%3"/>
      <w:lvlJc w:val="left"/>
      <w:pPr>
        <w:tabs>
          <w:tab w:val="num" w:pos="397"/>
        </w:tabs>
        <w:ind w:left="397" w:hanging="397"/>
      </w:pPr>
      <w:rPr>
        <w:rFonts w:asciiTheme="minorHAnsi" w:hAnsiTheme="minorHAnsi" w:hint="default"/>
        <w:b/>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16C435F"/>
    <w:multiLevelType w:val="hybridMultilevel"/>
    <w:tmpl w:val="8752B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33AE65F8"/>
    <w:multiLevelType w:val="multilevel"/>
    <w:tmpl w:val="01F8FA40"/>
    <w:lvl w:ilvl="0">
      <w:start w:val="1"/>
      <w:numFmt w:val="bullet"/>
      <w:lvlText w:val=""/>
      <w:lvlJc w:val="left"/>
      <w:pPr>
        <w:tabs>
          <w:tab w:val="num" w:pos="720"/>
        </w:tabs>
        <w:ind w:left="720" w:hanging="72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33C37F4A"/>
    <w:multiLevelType w:val="hybridMultilevel"/>
    <w:tmpl w:val="20CA2DC4"/>
    <w:lvl w:ilvl="0" w:tplc="0407000F">
      <w:start w:val="1"/>
      <w:numFmt w:val="decimal"/>
      <w:lvlText w:val="%1."/>
      <w:lvlJc w:val="left"/>
      <w:pPr>
        <w:ind w:left="720" w:hanging="360"/>
      </w:p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BF3E4E"/>
    <w:multiLevelType w:val="hybridMultilevel"/>
    <w:tmpl w:val="1278F97A"/>
    <w:lvl w:ilvl="0" w:tplc="0407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1D4A25"/>
    <w:multiLevelType w:val="hybridMultilevel"/>
    <w:tmpl w:val="880227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0" w15:restartNumberingAfterBreak="0">
    <w:nsid w:val="363F3EFE"/>
    <w:multiLevelType w:val="multilevel"/>
    <w:tmpl w:val="01F8FA40"/>
    <w:lvl w:ilvl="0">
      <w:start w:val="1"/>
      <w:numFmt w:val="bullet"/>
      <w:lvlText w:val=""/>
      <w:lvlJc w:val="left"/>
      <w:pPr>
        <w:tabs>
          <w:tab w:val="num" w:pos="720"/>
        </w:tabs>
        <w:ind w:left="720" w:hanging="72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71428A5"/>
    <w:multiLevelType w:val="hybridMultilevel"/>
    <w:tmpl w:val="194A9B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A5B04B6"/>
    <w:multiLevelType w:val="multilevel"/>
    <w:tmpl w:val="D5AEEE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3ED658D3"/>
    <w:multiLevelType w:val="multilevel"/>
    <w:tmpl w:val="01F8FA40"/>
    <w:lvl w:ilvl="0">
      <w:start w:val="1"/>
      <w:numFmt w:val="bullet"/>
      <w:lvlText w:val=""/>
      <w:lvlJc w:val="left"/>
      <w:pPr>
        <w:tabs>
          <w:tab w:val="num" w:pos="720"/>
        </w:tabs>
        <w:ind w:left="720" w:hanging="72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2AA3167"/>
    <w:multiLevelType w:val="multilevel"/>
    <w:tmpl w:val="0652CA68"/>
    <w:styleLink w:val="TecAllianceAufzhlung"/>
    <w:lvl w:ilvl="0">
      <w:start w:val="1"/>
      <w:numFmt w:val="bullet"/>
      <w:pStyle w:val="Aufzhlungszeichen"/>
      <w:lvlText w:val="▪"/>
      <w:lvlJc w:val="left"/>
      <w:pPr>
        <w:tabs>
          <w:tab w:val="num" w:pos="397"/>
        </w:tabs>
        <w:ind w:left="397" w:hanging="397"/>
      </w:pPr>
      <w:rPr>
        <w:rFonts w:ascii="Calibri" w:hAnsi="Calibri" w:cs="Times New Roman" w:hint="default"/>
      </w:rPr>
    </w:lvl>
    <w:lvl w:ilvl="1">
      <w:start w:val="1"/>
      <w:numFmt w:val="bullet"/>
      <w:pStyle w:val="Aufzhlungszeichen2"/>
      <w:lvlText w:val="▪"/>
      <w:lvlJc w:val="left"/>
      <w:pPr>
        <w:tabs>
          <w:tab w:val="num" w:pos="794"/>
        </w:tabs>
        <w:ind w:left="794" w:hanging="397"/>
      </w:pPr>
      <w:rPr>
        <w:rFonts w:ascii="Calibri" w:hAnsi="Calibri" w:cs="Times New Roman" w:hint="default"/>
      </w:rPr>
    </w:lvl>
    <w:lvl w:ilvl="2">
      <w:start w:val="1"/>
      <w:numFmt w:val="bullet"/>
      <w:pStyle w:val="Aufzhlungszeichen3"/>
      <w:lvlText w:val="▪"/>
      <w:lvlJc w:val="left"/>
      <w:pPr>
        <w:tabs>
          <w:tab w:val="num" w:pos="1191"/>
        </w:tabs>
        <w:ind w:left="1191" w:hanging="397"/>
      </w:pPr>
      <w:rPr>
        <w:rFonts w:ascii="Calibri" w:hAnsi="Calibri" w:hint="default"/>
      </w:rPr>
    </w:lvl>
    <w:lvl w:ilvl="3">
      <w:start w:val="1"/>
      <w:numFmt w:val="bullet"/>
      <w:pStyle w:val="Aufzhlungszeichen4"/>
      <w:lvlText w:val="▪"/>
      <w:lvlJc w:val="left"/>
      <w:pPr>
        <w:tabs>
          <w:tab w:val="num" w:pos="1588"/>
        </w:tabs>
        <w:ind w:left="1588" w:hanging="397"/>
      </w:pPr>
      <w:rPr>
        <w:rFonts w:ascii="Calibri" w:hAnsi="Calibri" w:hint="default"/>
      </w:rPr>
    </w:lvl>
    <w:lvl w:ilvl="4">
      <w:start w:val="1"/>
      <w:numFmt w:val="bullet"/>
      <w:pStyle w:val="Aufzhlungszeichen5"/>
      <w:lvlText w:val="▪"/>
      <w:lvlJc w:val="left"/>
      <w:pPr>
        <w:tabs>
          <w:tab w:val="num" w:pos="1985"/>
        </w:tabs>
        <w:ind w:left="1985" w:hanging="397"/>
      </w:pPr>
      <w:rPr>
        <w:rFonts w:ascii="Calibri" w:hAnsi="Calibri" w:hint="default"/>
      </w:rPr>
    </w:lvl>
    <w:lvl w:ilvl="5">
      <w:start w:val="1"/>
      <w:numFmt w:val="bullet"/>
      <w:lvlText w:val=""/>
      <w:lvlJc w:val="left"/>
      <w:pPr>
        <w:tabs>
          <w:tab w:val="num" w:pos="2382"/>
        </w:tabs>
        <w:ind w:left="2382" w:hanging="397"/>
      </w:pPr>
      <w:rPr>
        <w:rFonts w:ascii="Wingdings" w:hAnsi="Wingdings" w:hint="default"/>
      </w:rPr>
    </w:lvl>
    <w:lvl w:ilvl="6">
      <w:start w:val="1"/>
      <w:numFmt w:val="bullet"/>
      <w:lvlText w:val=""/>
      <w:lvlJc w:val="left"/>
      <w:pPr>
        <w:tabs>
          <w:tab w:val="num" w:pos="2779"/>
        </w:tabs>
        <w:ind w:left="2779" w:hanging="397"/>
      </w:pPr>
      <w:rPr>
        <w:rFonts w:ascii="Symbol" w:hAnsi="Symbol" w:hint="default"/>
      </w:rPr>
    </w:lvl>
    <w:lvl w:ilvl="7">
      <w:start w:val="1"/>
      <w:numFmt w:val="bullet"/>
      <w:lvlText w:val="o"/>
      <w:lvlJc w:val="left"/>
      <w:pPr>
        <w:tabs>
          <w:tab w:val="num" w:pos="3176"/>
        </w:tabs>
        <w:ind w:left="3176" w:hanging="397"/>
      </w:pPr>
      <w:rPr>
        <w:rFonts w:ascii="Courier New" w:hAnsi="Courier New" w:cs="Courier New" w:hint="default"/>
      </w:rPr>
    </w:lvl>
    <w:lvl w:ilvl="8">
      <w:start w:val="1"/>
      <w:numFmt w:val="bullet"/>
      <w:lvlText w:val=""/>
      <w:lvlJc w:val="left"/>
      <w:pPr>
        <w:tabs>
          <w:tab w:val="num" w:pos="3573"/>
        </w:tabs>
        <w:ind w:left="3573" w:hanging="397"/>
      </w:pPr>
      <w:rPr>
        <w:rFonts w:ascii="Wingdings" w:hAnsi="Wingdings" w:hint="default"/>
      </w:rPr>
    </w:lvl>
  </w:abstractNum>
  <w:abstractNum w:abstractNumId="25" w15:restartNumberingAfterBreak="0">
    <w:nsid w:val="4321077D"/>
    <w:multiLevelType w:val="hybridMultilevel"/>
    <w:tmpl w:val="FE36E9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333355F"/>
    <w:multiLevelType w:val="multilevel"/>
    <w:tmpl w:val="78ACB9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86C0862"/>
    <w:multiLevelType w:val="multilevel"/>
    <w:tmpl w:val="4BBCDF28"/>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93F2EFB"/>
    <w:multiLevelType w:val="hybridMultilevel"/>
    <w:tmpl w:val="33E65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A1600DA"/>
    <w:multiLevelType w:val="multilevel"/>
    <w:tmpl w:val="C830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0C67CE0"/>
    <w:multiLevelType w:val="hybridMultilevel"/>
    <w:tmpl w:val="D2D6FD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2AE17B5"/>
    <w:multiLevelType w:val="multilevel"/>
    <w:tmpl w:val="3E187018"/>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6513BA8"/>
    <w:multiLevelType w:val="multilevel"/>
    <w:tmpl w:val="99E0CB06"/>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8D064B9"/>
    <w:multiLevelType w:val="multilevel"/>
    <w:tmpl w:val="FEAEF0C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EF945EE"/>
    <w:multiLevelType w:val="hybridMultilevel"/>
    <w:tmpl w:val="450094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27534B"/>
    <w:multiLevelType w:val="multilevel"/>
    <w:tmpl w:val="3562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7E6F37"/>
    <w:multiLevelType w:val="multilevel"/>
    <w:tmpl w:val="68A29B56"/>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9303420"/>
    <w:multiLevelType w:val="hybridMultilevel"/>
    <w:tmpl w:val="D3B8F0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7D1AD22E">
      <w:start w:val="10"/>
      <w:numFmt w:val="bullet"/>
      <w:lvlText w:val="-"/>
      <w:lvlJc w:val="left"/>
      <w:pPr>
        <w:ind w:left="3600" w:hanging="360"/>
      </w:pPr>
      <w:rPr>
        <w:rFonts w:ascii="Roboto" w:eastAsiaTheme="minorHAnsi" w:hAnsi="Roboto" w:cstheme="minorBidi"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B530D77"/>
    <w:multiLevelType w:val="multilevel"/>
    <w:tmpl w:val="768A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F4E51D6"/>
    <w:multiLevelType w:val="hybridMultilevel"/>
    <w:tmpl w:val="AC3888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35838F8"/>
    <w:multiLevelType w:val="hybridMultilevel"/>
    <w:tmpl w:val="8D127626"/>
    <w:lvl w:ilvl="0" w:tplc="0407000F">
      <w:start w:val="1"/>
      <w:numFmt w:val="decimal"/>
      <w:lvlText w:val="%1."/>
      <w:lvlJc w:val="left"/>
      <w:pPr>
        <w:ind w:left="720" w:hanging="360"/>
      </w:p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D2967F9"/>
    <w:multiLevelType w:val="multilevel"/>
    <w:tmpl w:val="D7A8D61E"/>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F10683A"/>
    <w:multiLevelType w:val="hybridMultilevel"/>
    <w:tmpl w:val="9F24CB1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64579"/>
    <w:multiLevelType w:val="multilevel"/>
    <w:tmpl w:val="33800174"/>
    <w:lvl w:ilvl="0">
      <w:start w:val="1"/>
      <w:numFmt w:val="decimal"/>
      <w:lvlText w:val="%1."/>
      <w:lvlJc w:val="left"/>
      <w:pPr>
        <w:tabs>
          <w:tab w:val="num" w:pos="720"/>
        </w:tabs>
        <w:ind w:left="720" w:hanging="720"/>
      </w:p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843810287">
    <w:abstractNumId w:val="6"/>
  </w:num>
  <w:num w:numId="2" w16cid:durableId="782042868">
    <w:abstractNumId w:val="14"/>
  </w:num>
  <w:num w:numId="3" w16cid:durableId="148137320">
    <w:abstractNumId w:val="24"/>
  </w:num>
  <w:num w:numId="4" w16cid:durableId="20592290">
    <w:abstractNumId w:val="9"/>
  </w:num>
  <w:num w:numId="5" w16cid:durableId="184637457">
    <w:abstractNumId w:val="4"/>
  </w:num>
  <w:num w:numId="6" w16cid:durableId="95256034">
    <w:abstractNumId w:val="3"/>
  </w:num>
  <w:num w:numId="7" w16cid:durableId="1632327029">
    <w:abstractNumId w:val="2"/>
  </w:num>
  <w:num w:numId="8" w16cid:durableId="1864436484">
    <w:abstractNumId w:val="1"/>
  </w:num>
  <w:num w:numId="9" w16cid:durableId="909464746">
    <w:abstractNumId w:val="0"/>
  </w:num>
  <w:num w:numId="10" w16cid:durableId="489714754">
    <w:abstractNumId w:val="24"/>
  </w:num>
  <w:num w:numId="11" w16cid:durableId="1251158245">
    <w:abstractNumId w:val="9"/>
  </w:num>
  <w:num w:numId="12" w16cid:durableId="438063650">
    <w:abstractNumId w:val="10"/>
  </w:num>
  <w:num w:numId="13" w16cid:durableId="607590971">
    <w:abstractNumId w:val="6"/>
  </w:num>
  <w:num w:numId="14" w16cid:durableId="1417550598">
    <w:abstractNumId w:val="28"/>
  </w:num>
  <w:num w:numId="15" w16cid:durableId="365301218">
    <w:abstractNumId w:val="25"/>
  </w:num>
  <w:num w:numId="16" w16cid:durableId="947003876">
    <w:abstractNumId w:val="21"/>
  </w:num>
  <w:num w:numId="17" w16cid:durableId="1470787157">
    <w:abstractNumId w:val="40"/>
  </w:num>
  <w:num w:numId="18" w16cid:durableId="1637762646">
    <w:abstractNumId w:val="17"/>
  </w:num>
  <w:num w:numId="19" w16cid:durableId="554632055">
    <w:abstractNumId w:val="30"/>
  </w:num>
  <w:num w:numId="20" w16cid:durableId="2094007541">
    <w:abstractNumId w:val="37"/>
  </w:num>
  <w:num w:numId="21" w16cid:durableId="707678354">
    <w:abstractNumId w:val="12"/>
  </w:num>
  <w:num w:numId="22" w16cid:durableId="438454484">
    <w:abstractNumId w:val="39"/>
  </w:num>
  <w:num w:numId="23" w16cid:durableId="492991969">
    <w:abstractNumId w:val="35"/>
  </w:num>
  <w:num w:numId="24" w16cid:durableId="412824337">
    <w:abstractNumId w:val="7"/>
  </w:num>
  <w:num w:numId="25" w16cid:durableId="1072577855">
    <w:abstractNumId w:val="8"/>
  </w:num>
  <w:num w:numId="26" w16cid:durableId="1159228469">
    <w:abstractNumId w:val="26"/>
  </w:num>
  <w:num w:numId="27" w16cid:durableId="147675984">
    <w:abstractNumId w:val="29"/>
  </w:num>
  <w:num w:numId="28" w16cid:durableId="347101307">
    <w:abstractNumId w:val="38"/>
  </w:num>
  <w:num w:numId="29" w16cid:durableId="2066636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22105659">
    <w:abstractNumId w:val="20"/>
  </w:num>
  <w:num w:numId="31" w16cid:durableId="176772323">
    <w:abstractNumId w:val="23"/>
  </w:num>
  <w:num w:numId="32" w16cid:durableId="491217957">
    <w:abstractNumId w:val="16"/>
  </w:num>
  <w:num w:numId="33" w16cid:durableId="433475695">
    <w:abstractNumId w:val="36"/>
  </w:num>
  <w:num w:numId="34" w16cid:durableId="569270764">
    <w:abstractNumId w:val="41"/>
  </w:num>
  <w:num w:numId="35" w16cid:durableId="425271347">
    <w:abstractNumId w:val="43"/>
  </w:num>
  <w:num w:numId="36" w16cid:durableId="946280754">
    <w:abstractNumId w:val="32"/>
  </w:num>
  <w:num w:numId="37" w16cid:durableId="3715435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28560600">
    <w:abstractNumId w:val="33"/>
  </w:num>
  <w:num w:numId="39" w16cid:durableId="910776392">
    <w:abstractNumId w:val="27"/>
  </w:num>
  <w:num w:numId="40" w16cid:durableId="1926766966">
    <w:abstractNumId w:val="11"/>
  </w:num>
  <w:num w:numId="41" w16cid:durableId="795025818">
    <w:abstractNumId w:val="18"/>
  </w:num>
  <w:num w:numId="42" w16cid:durableId="960038114">
    <w:abstractNumId w:val="31"/>
  </w:num>
  <w:num w:numId="43" w16cid:durableId="2063098275">
    <w:abstractNumId w:val="15"/>
  </w:num>
  <w:num w:numId="44" w16cid:durableId="140926251">
    <w:abstractNumId w:val="39"/>
  </w:num>
  <w:num w:numId="45" w16cid:durableId="64425709">
    <w:abstractNumId w:val="19"/>
  </w:num>
  <w:num w:numId="46" w16cid:durableId="1212304017">
    <w:abstractNumId w:val="34"/>
  </w:num>
  <w:num w:numId="47" w16cid:durableId="680815754">
    <w:abstractNumId w:val="13"/>
  </w:num>
  <w:num w:numId="48" w16cid:durableId="1817526993">
    <w:abstractNumId w:val="4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sler, Melina">
    <w15:presenceInfo w15:providerId="AD" w15:userId="S::Melina.Gensler@tecalliance.net::f8f9ec57-a641-448c-9b1a-084745efc7c4"/>
  </w15:person>
  <w15:person w15:author="Litt, Andreas">
    <w15:presenceInfo w15:providerId="AD" w15:userId="S::Andreas.Litt@tecalliance.net::8d945553-6816-4f3d-a24d-c366c9fef421"/>
  </w15:person>
  <w15:person w15:author="Nocchi, Sebastien">
    <w15:presenceInfo w15:providerId="AD" w15:userId="S::Sebastien.Nocchi@tecalliance.net::5602eefc-3e91-4350-8df6-84f0e2ba4c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4"/>
  <w:defaultTabStop w:val="708"/>
  <w:hyphenationZone w:val="425"/>
  <w:evenAndOddHeaders/>
  <w:drawingGridHorizontalSpacing w:val="397"/>
  <w:drawingGridVerticalSpacing w:val="397"/>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C66"/>
    <w:rsid w:val="000018B6"/>
    <w:rsid w:val="00002008"/>
    <w:rsid w:val="0000304B"/>
    <w:rsid w:val="0000333A"/>
    <w:rsid w:val="00006512"/>
    <w:rsid w:val="00006D83"/>
    <w:rsid w:val="00006F73"/>
    <w:rsid w:val="00007A2F"/>
    <w:rsid w:val="00020EB0"/>
    <w:rsid w:val="00021548"/>
    <w:rsid w:val="00021DBD"/>
    <w:rsid w:val="00021EF4"/>
    <w:rsid w:val="000236CD"/>
    <w:rsid w:val="00023CFF"/>
    <w:rsid w:val="000263B8"/>
    <w:rsid w:val="00030821"/>
    <w:rsid w:val="00031941"/>
    <w:rsid w:val="000320A1"/>
    <w:rsid w:val="00033F14"/>
    <w:rsid w:val="00040946"/>
    <w:rsid w:val="00040C66"/>
    <w:rsid w:val="00043D35"/>
    <w:rsid w:val="0004403D"/>
    <w:rsid w:val="000448EF"/>
    <w:rsid w:val="000468AB"/>
    <w:rsid w:val="000475CC"/>
    <w:rsid w:val="00047FBA"/>
    <w:rsid w:val="00047FC0"/>
    <w:rsid w:val="00050399"/>
    <w:rsid w:val="00055F0F"/>
    <w:rsid w:val="0005760B"/>
    <w:rsid w:val="00057ACC"/>
    <w:rsid w:val="00057B2F"/>
    <w:rsid w:val="00060329"/>
    <w:rsid w:val="000617F5"/>
    <w:rsid w:val="00061E46"/>
    <w:rsid w:val="00062EC0"/>
    <w:rsid w:val="00063C1D"/>
    <w:rsid w:val="000643CD"/>
    <w:rsid w:val="00064EEF"/>
    <w:rsid w:val="0006699B"/>
    <w:rsid w:val="000717B2"/>
    <w:rsid w:val="0007316C"/>
    <w:rsid w:val="00075584"/>
    <w:rsid w:val="00077372"/>
    <w:rsid w:val="000806FD"/>
    <w:rsid w:val="0008271A"/>
    <w:rsid w:val="000845F5"/>
    <w:rsid w:val="00085DE4"/>
    <w:rsid w:val="000914F2"/>
    <w:rsid w:val="0009203C"/>
    <w:rsid w:val="000928A0"/>
    <w:rsid w:val="000954B0"/>
    <w:rsid w:val="00095818"/>
    <w:rsid w:val="000974EF"/>
    <w:rsid w:val="00097AF6"/>
    <w:rsid w:val="000A2E25"/>
    <w:rsid w:val="000A30D9"/>
    <w:rsid w:val="000A31F2"/>
    <w:rsid w:val="000A31FF"/>
    <w:rsid w:val="000A331C"/>
    <w:rsid w:val="000A4309"/>
    <w:rsid w:val="000A6B36"/>
    <w:rsid w:val="000B0507"/>
    <w:rsid w:val="000B319A"/>
    <w:rsid w:val="000B51D6"/>
    <w:rsid w:val="000B7001"/>
    <w:rsid w:val="000C17C6"/>
    <w:rsid w:val="000C641B"/>
    <w:rsid w:val="000D0556"/>
    <w:rsid w:val="000D1A84"/>
    <w:rsid w:val="000D2134"/>
    <w:rsid w:val="000D452C"/>
    <w:rsid w:val="000D5EDF"/>
    <w:rsid w:val="000D6204"/>
    <w:rsid w:val="000E7243"/>
    <w:rsid w:val="000E79AD"/>
    <w:rsid w:val="000E7B92"/>
    <w:rsid w:val="000F2674"/>
    <w:rsid w:val="000F2A57"/>
    <w:rsid w:val="000F41E3"/>
    <w:rsid w:val="000F5A4D"/>
    <w:rsid w:val="000F5C8F"/>
    <w:rsid w:val="000F68F0"/>
    <w:rsid w:val="000F780A"/>
    <w:rsid w:val="00100052"/>
    <w:rsid w:val="0010019B"/>
    <w:rsid w:val="00100FDF"/>
    <w:rsid w:val="00102AE2"/>
    <w:rsid w:val="0010375B"/>
    <w:rsid w:val="001047A6"/>
    <w:rsid w:val="00105DCF"/>
    <w:rsid w:val="00105EBD"/>
    <w:rsid w:val="001061B4"/>
    <w:rsid w:val="00106E62"/>
    <w:rsid w:val="001070C6"/>
    <w:rsid w:val="00110BEE"/>
    <w:rsid w:val="001137DB"/>
    <w:rsid w:val="00113DA2"/>
    <w:rsid w:val="00114E41"/>
    <w:rsid w:val="0011599E"/>
    <w:rsid w:val="001162DF"/>
    <w:rsid w:val="001163E6"/>
    <w:rsid w:val="0011739F"/>
    <w:rsid w:val="00121169"/>
    <w:rsid w:val="00122922"/>
    <w:rsid w:val="00122AF9"/>
    <w:rsid w:val="00122C01"/>
    <w:rsid w:val="00123C61"/>
    <w:rsid w:val="0012656F"/>
    <w:rsid w:val="00126B19"/>
    <w:rsid w:val="00126E8D"/>
    <w:rsid w:val="00131644"/>
    <w:rsid w:val="00131D3B"/>
    <w:rsid w:val="00131E5A"/>
    <w:rsid w:val="0013390D"/>
    <w:rsid w:val="001352CA"/>
    <w:rsid w:val="0013642C"/>
    <w:rsid w:val="001377FE"/>
    <w:rsid w:val="00141E60"/>
    <w:rsid w:val="0014279B"/>
    <w:rsid w:val="00150294"/>
    <w:rsid w:val="001511C8"/>
    <w:rsid w:val="0015335C"/>
    <w:rsid w:val="001576F7"/>
    <w:rsid w:val="001609D7"/>
    <w:rsid w:val="0016329E"/>
    <w:rsid w:val="0016489C"/>
    <w:rsid w:val="00167081"/>
    <w:rsid w:val="00171246"/>
    <w:rsid w:val="001726F0"/>
    <w:rsid w:val="00172861"/>
    <w:rsid w:val="00173D6B"/>
    <w:rsid w:val="00174E15"/>
    <w:rsid w:val="00175284"/>
    <w:rsid w:val="0017642A"/>
    <w:rsid w:val="00176A4F"/>
    <w:rsid w:val="00176C58"/>
    <w:rsid w:val="00176DB6"/>
    <w:rsid w:val="00177085"/>
    <w:rsid w:val="00180819"/>
    <w:rsid w:val="00180E63"/>
    <w:rsid w:val="00181B6F"/>
    <w:rsid w:val="001835F2"/>
    <w:rsid w:val="00183B99"/>
    <w:rsid w:val="0019002F"/>
    <w:rsid w:val="00190FE6"/>
    <w:rsid w:val="00191C53"/>
    <w:rsid w:val="00195971"/>
    <w:rsid w:val="00195A7E"/>
    <w:rsid w:val="001977D4"/>
    <w:rsid w:val="0019798C"/>
    <w:rsid w:val="001A039C"/>
    <w:rsid w:val="001A18FD"/>
    <w:rsid w:val="001A3458"/>
    <w:rsid w:val="001A650B"/>
    <w:rsid w:val="001A6720"/>
    <w:rsid w:val="001A7630"/>
    <w:rsid w:val="001B107D"/>
    <w:rsid w:val="001B2577"/>
    <w:rsid w:val="001B4125"/>
    <w:rsid w:val="001B41FA"/>
    <w:rsid w:val="001B4E93"/>
    <w:rsid w:val="001C2EA9"/>
    <w:rsid w:val="001C594E"/>
    <w:rsid w:val="001C7211"/>
    <w:rsid w:val="001D0DDC"/>
    <w:rsid w:val="001D1290"/>
    <w:rsid w:val="001D4D7D"/>
    <w:rsid w:val="001D64CC"/>
    <w:rsid w:val="001D768E"/>
    <w:rsid w:val="001D7B8B"/>
    <w:rsid w:val="001D7B93"/>
    <w:rsid w:val="001D7F85"/>
    <w:rsid w:val="001E0602"/>
    <w:rsid w:val="001E09B4"/>
    <w:rsid w:val="001E2116"/>
    <w:rsid w:val="001E2D2B"/>
    <w:rsid w:val="001E4BF6"/>
    <w:rsid w:val="001E5A14"/>
    <w:rsid w:val="001E68D3"/>
    <w:rsid w:val="001E70C6"/>
    <w:rsid w:val="001F056C"/>
    <w:rsid w:val="001F1253"/>
    <w:rsid w:val="001F49DA"/>
    <w:rsid w:val="001F4ADB"/>
    <w:rsid w:val="001F4BF9"/>
    <w:rsid w:val="00202B1D"/>
    <w:rsid w:val="00203BDD"/>
    <w:rsid w:val="00205FA5"/>
    <w:rsid w:val="00206BD6"/>
    <w:rsid w:val="00210786"/>
    <w:rsid w:val="00210D20"/>
    <w:rsid w:val="00211668"/>
    <w:rsid w:val="00213565"/>
    <w:rsid w:val="00215460"/>
    <w:rsid w:val="00216115"/>
    <w:rsid w:val="00216969"/>
    <w:rsid w:val="00222098"/>
    <w:rsid w:val="00222145"/>
    <w:rsid w:val="00222B60"/>
    <w:rsid w:val="00223108"/>
    <w:rsid w:val="0022451D"/>
    <w:rsid w:val="00224856"/>
    <w:rsid w:val="00224AFE"/>
    <w:rsid w:val="00224C30"/>
    <w:rsid w:val="00225974"/>
    <w:rsid w:val="002265FF"/>
    <w:rsid w:val="002328F8"/>
    <w:rsid w:val="0023420E"/>
    <w:rsid w:val="002345A9"/>
    <w:rsid w:val="002348C4"/>
    <w:rsid w:val="002354D0"/>
    <w:rsid w:val="00236B50"/>
    <w:rsid w:val="00236C63"/>
    <w:rsid w:val="00241288"/>
    <w:rsid w:val="0024273C"/>
    <w:rsid w:val="00243F26"/>
    <w:rsid w:val="00244905"/>
    <w:rsid w:val="002461CB"/>
    <w:rsid w:val="00247827"/>
    <w:rsid w:val="00247F01"/>
    <w:rsid w:val="00252523"/>
    <w:rsid w:val="002536FF"/>
    <w:rsid w:val="00254934"/>
    <w:rsid w:val="00256907"/>
    <w:rsid w:val="00260C22"/>
    <w:rsid w:val="002640DE"/>
    <w:rsid w:val="00264F35"/>
    <w:rsid w:val="00267169"/>
    <w:rsid w:val="00267A0C"/>
    <w:rsid w:val="002702B9"/>
    <w:rsid w:val="0027227D"/>
    <w:rsid w:val="002728E8"/>
    <w:rsid w:val="002745C2"/>
    <w:rsid w:val="002749ED"/>
    <w:rsid w:val="00276516"/>
    <w:rsid w:val="00280264"/>
    <w:rsid w:val="00283850"/>
    <w:rsid w:val="00283A4A"/>
    <w:rsid w:val="0028572D"/>
    <w:rsid w:val="00285FA4"/>
    <w:rsid w:val="002873B3"/>
    <w:rsid w:val="00290054"/>
    <w:rsid w:val="00290821"/>
    <w:rsid w:val="00290CCC"/>
    <w:rsid w:val="00292C2E"/>
    <w:rsid w:val="00293D5C"/>
    <w:rsid w:val="0029698F"/>
    <w:rsid w:val="002A2D49"/>
    <w:rsid w:val="002A5D96"/>
    <w:rsid w:val="002B1010"/>
    <w:rsid w:val="002B268D"/>
    <w:rsid w:val="002B6AD6"/>
    <w:rsid w:val="002B79AC"/>
    <w:rsid w:val="002C55C2"/>
    <w:rsid w:val="002C6791"/>
    <w:rsid w:val="002C75A5"/>
    <w:rsid w:val="002D1AB6"/>
    <w:rsid w:val="002D3451"/>
    <w:rsid w:val="002D40CC"/>
    <w:rsid w:val="002D4EB9"/>
    <w:rsid w:val="002D5648"/>
    <w:rsid w:val="002D799E"/>
    <w:rsid w:val="002E06FF"/>
    <w:rsid w:val="002E45E4"/>
    <w:rsid w:val="002E5A8C"/>
    <w:rsid w:val="002E663D"/>
    <w:rsid w:val="002E7665"/>
    <w:rsid w:val="002E7FBF"/>
    <w:rsid w:val="002F069F"/>
    <w:rsid w:val="002F27F5"/>
    <w:rsid w:val="002F3AD6"/>
    <w:rsid w:val="002F4CE1"/>
    <w:rsid w:val="002F4F4F"/>
    <w:rsid w:val="002F5C67"/>
    <w:rsid w:val="002F5FE1"/>
    <w:rsid w:val="002F608F"/>
    <w:rsid w:val="002F66B7"/>
    <w:rsid w:val="002F72F7"/>
    <w:rsid w:val="003000D3"/>
    <w:rsid w:val="00300297"/>
    <w:rsid w:val="00301BA9"/>
    <w:rsid w:val="003042A4"/>
    <w:rsid w:val="0030649E"/>
    <w:rsid w:val="00310442"/>
    <w:rsid w:val="003105BB"/>
    <w:rsid w:val="00311D74"/>
    <w:rsid w:val="00313297"/>
    <w:rsid w:val="00315981"/>
    <w:rsid w:val="00316915"/>
    <w:rsid w:val="00320157"/>
    <w:rsid w:val="0032033A"/>
    <w:rsid w:val="003208DE"/>
    <w:rsid w:val="00321741"/>
    <w:rsid w:val="0032503E"/>
    <w:rsid w:val="0032642E"/>
    <w:rsid w:val="003314A2"/>
    <w:rsid w:val="003326EC"/>
    <w:rsid w:val="00333A45"/>
    <w:rsid w:val="00334B9B"/>
    <w:rsid w:val="00336559"/>
    <w:rsid w:val="00337975"/>
    <w:rsid w:val="00337983"/>
    <w:rsid w:val="00337F24"/>
    <w:rsid w:val="00341C55"/>
    <w:rsid w:val="00342548"/>
    <w:rsid w:val="003430E7"/>
    <w:rsid w:val="0034367E"/>
    <w:rsid w:val="003439E2"/>
    <w:rsid w:val="003454C6"/>
    <w:rsid w:val="00346998"/>
    <w:rsid w:val="00346F34"/>
    <w:rsid w:val="00347557"/>
    <w:rsid w:val="00347AD5"/>
    <w:rsid w:val="00353DE6"/>
    <w:rsid w:val="003548A4"/>
    <w:rsid w:val="0035532E"/>
    <w:rsid w:val="0035782F"/>
    <w:rsid w:val="00363207"/>
    <w:rsid w:val="00364048"/>
    <w:rsid w:val="00364736"/>
    <w:rsid w:val="00364788"/>
    <w:rsid w:val="0036519B"/>
    <w:rsid w:val="00366E96"/>
    <w:rsid w:val="003679B6"/>
    <w:rsid w:val="0037000E"/>
    <w:rsid w:val="00373EAE"/>
    <w:rsid w:val="0037790B"/>
    <w:rsid w:val="00380B0C"/>
    <w:rsid w:val="003830FD"/>
    <w:rsid w:val="00383846"/>
    <w:rsid w:val="00385039"/>
    <w:rsid w:val="00385DC8"/>
    <w:rsid w:val="00386339"/>
    <w:rsid w:val="0038680D"/>
    <w:rsid w:val="00386FF8"/>
    <w:rsid w:val="00387392"/>
    <w:rsid w:val="00387422"/>
    <w:rsid w:val="00390200"/>
    <w:rsid w:val="003907EC"/>
    <w:rsid w:val="00390E98"/>
    <w:rsid w:val="00391016"/>
    <w:rsid w:val="00392DE9"/>
    <w:rsid w:val="003939B7"/>
    <w:rsid w:val="0039410F"/>
    <w:rsid w:val="00396727"/>
    <w:rsid w:val="0039752A"/>
    <w:rsid w:val="00397D75"/>
    <w:rsid w:val="003A1ED5"/>
    <w:rsid w:val="003A22A4"/>
    <w:rsid w:val="003A3966"/>
    <w:rsid w:val="003A4C30"/>
    <w:rsid w:val="003A4CCC"/>
    <w:rsid w:val="003A752C"/>
    <w:rsid w:val="003B2A4A"/>
    <w:rsid w:val="003B37F2"/>
    <w:rsid w:val="003B7BF8"/>
    <w:rsid w:val="003C0692"/>
    <w:rsid w:val="003C1F8D"/>
    <w:rsid w:val="003C2CA6"/>
    <w:rsid w:val="003C4409"/>
    <w:rsid w:val="003C5652"/>
    <w:rsid w:val="003C601E"/>
    <w:rsid w:val="003C63D0"/>
    <w:rsid w:val="003C6C67"/>
    <w:rsid w:val="003C7675"/>
    <w:rsid w:val="003C7EB0"/>
    <w:rsid w:val="003D11A7"/>
    <w:rsid w:val="003D1304"/>
    <w:rsid w:val="003D21FB"/>
    <w:rsid w:val="003D3726"/>
    <w:rsid w:val="003D3F55"/>
    <w:rsid w:val="003D3FE1"/>
    <w:rsid w:val="003D46B5"/>
    <w:rsid w:val="003D46D9"/>
    <w:rsid w:val="003D48E7"/>
    <w:rsid w:val="003D51B6"/>
    <w:rsid w:val="003D5652"/>
    <w:rsid w:val="003E3341"/>
    <w:rsid w:val="003E46DA"/>
    <w:rsid w:val="003E77CC"/>
    <w:rsid w:val="003F05C1"/>
    <w:rsid w:val="003F0D29"/>
    <w:rsid w:val="003F1519"/>
    <w:rsid w:val="003F1C6C"/>
    <w:rsid w:val="003F487C"/>
    <w:rsid w:val="003F58BA"/>
    <w:rsid w:val="003F649C"/>
    <w:rsid w:val="003F6C18"/>
    <w:rsid w:val="004013EE"/>
    <w:rsid w:val="0040598D"/>
    <w:rsid w:val="004102AE"/>
    <w:rsid w:val="00410C12"/>
    <w:rsid w:val="004138F0"/>
    <w:rsid w:val="00413D49"/>
    <w:rsid w:val="00417FA0"/>
    <w:rsid w:val="00423839"/>
    <w:rsid w:val="00423A61"/>
    <w:rsid w:val="00426282"/>
    <w:rsid w:val="00433FC9"/>
    <w:rsid w:val="00435611"/>
    <w:rsid w:val="00435E28"/>
    <w:rsid w:val="004366FF"/>
    <w:rsid w:val="0043685C"/>
    <w:rsid w:val="00440304"/>
    <w:rsid w:val="00440BEC"/>
    <w:rsid w:val="00440FC8"/>
    <w:rsid w:val="00441ED2"/>
    <w:rsid w:val="0044219A"/>
    <w:rsid w:val="0044283A"/>
    <w:rsid w:val="00444B75"/>
    <w:rsid w:val="00447E60"/>
    <w:rsid w:val="004511F3"/>
    <w:rsid w:val="00452F50"/>
    <w:rsid w:val="0045339D"/>
    <w:rsid w:val="004544CB"/>
    <w:rsid w:val="00454B91"/>
    <w:rsid w:val="00455526"/>
    <w:rsid w:val="00456A2F"/>
    <w:rsid w:val="00456E0A"/>
    <w:rsid w:val="00460C1E"/>
    <w:rsid w:val="004614B2"/>
    <w:rsid w:val="00465799"/>
    <w:rsid w:val="00465908"/>
    <w:rsid w:val="00465BA5"/>
    <w:rsid w:val="00465EE1"/>
    <w:rsid w:val="004667A8"/>
    <w:rsid w:val="00467795"/>
    <w:rsid w:val="004677AF"/>
    <w:rsid w:val="00467C4D"/>
    <w:rsid w:val="00470FCD"/>
    <w:rsid w:val="0047337E"/>
    <w:rsid w:val="00473F93"/>
    <w:rsid w:val="004841E3"/>
    <w:rsid w:val="0048606F"/>
    <w:rsid w:val="00486713"/>
    <w:rsid w:val="00492223"/>
    <w:rsid w:val="00492293"/>
    <w:rsid w:val="00492957"/>
    <w:rsid w:val="00493601"/>
    <w:rsid w:val="00493C08"/>
    <w:rsid w:val="004965B5"/>
    <w:rsid w:val="004A1644"/>
    <w:rsid w:val="004A2351"/>
    <w:rsid w:val="004A279B"/>
    <w:rsid w:val="004A2C91"/>
    <w:rsid w:val="004A3A27"/>
    <w:rsid w:val="004A61AE"/>
    <w:rsid w:val="004A6AA5"/>
    <w:rsid w:val="004A7FA2"/>
    <w:rsid w:val="004B4529"/>
    <w:rsid w:val="004B6B95"/>
    <w:rsid w:val="004B70B2"/>
    <w:rsid w:val="004B7379"/>
    <w:rsid w:val="004B768C"/>
    <w:rsid w:val="004B7690"/>
    <w:rsid w:val="004C1988"/>
    <w:rsid w:val="004C5536"/>
    <w:rsid w:val="004D18A1"/>
    <w:rsid w:val="004D1BB6"/>
    <w:rsid w:val="004D2635"/>
    <w:rsid w:val="004D28F6"/>
    <w:rsid w:val="004D58C8"/>
    <w:rsid w:val="004D6BF7"/>
    <w:rsid w:val="004D6FBD"/>
    <w:rsid w:val="004D7CC6"/>
    <w:rsid w:val="004E0718"/>
    <w:rsid w:val="004E2325"/>
    <w:rsid w:val="004E278D"/>
    <w:rsid w:val="004E3937"/>
    <w:rsid w:val="004E3B03"/>
    <w:rsid w:val="004E5225"/>
    <w:rsid w:val="004E55C6"/>
    <w:rsid w:val="004E5D6A"/>
    <w:rsid w:val="004E5E0C"/>
    <w:rsid w:val="004E6102"/>
    <w:rsid w:val="004E62AC"/>
    <w:rsid w:val="004F0375"/>
    <w:rsid w:val="004F1EA1"/>
    <w:rsid w:val="004F2FB4"/>
    <w:rsid w:val="004F52F0"/>
    <w:rsid w:val="004F669F"/>
    <w:rsid w:val="004F6F5C"/>
    <w:rsid w:val="004F7651"/>
    <w:rsid w:val="005009FE"/>
    <w:rsid w:val="00500A4B"/>
    <w:rsid w:val="0050126E"/>
    <w:rsid w:val="005012A8"/>
    <w:rsid w:val="0050144C"/>
    <w:rsid w:val="00501C58"/>
    <w:rsid w:val="005042D2"/>
    <w:rsid w:val="0050565F"/>
    <w:rsid w:val="005057DD"/>
    <w:rsid w:val="00505E68"/>
    <w:rsid w:val="0050631E"/>
    <w:rsid w:val="005070A4"/>
    <w:rsid w:val="005079B0"/>
    <w:rsid w:val="00510CE7"/>
    <w:rsid w:val="00512584"/>
    <w:rsid w:val="005138D5"/>
    <w:rsid w:val="00514950"/>
    <w:rsid w:val="00516259"/>
    <w:rsid w:val="005164C4"/>
    <w:rsid w:val="005179C4"/>
    <w:rsid w:val="00520AC8"/>
    <w:rsid w:val="00523513"/>
    <w:rsid w:val="0053442B"/>
    <w:rsid w:val="005355B8"/>
    <w:rsid w:val="00536B10"/>
    <w:rsid w:val="00536B49"/>
    <w:rsid w:val="005406A4"/>
    <w:rsid w:val="00541DBA"/>
    <w:rsid w:val="00543C81"/>
    <w:rsid w:val="00543ED7"/>
    <w:rsid w:val="0054462B"/>
    <w:rsid w:val="005446AA"/>
    <w:rsid w:val="0054517F"/>
    <w:rsid w:val="005507DC"/>
    <w:rsid w:val="00550D06"/>
    <w:rsid w:val="00552E85"/>
    <w:rsid w:val="00553797"/>
    <w:rsid w:val="00554F3B"/>
    <w:rsid w:val="0055656C"/>
    <w:rsid w:val="005605DC"/>
    <w:rsid w:val="005615AD"/>
    <w:rsid w:val="00561ACD"/>
    <w:rsid w:val="00561AE1"/>
    <w:rsid w:val="0056241D"/>
    <w:rsid w:val="00562B05"/>
    <w:rsid w:val="00562C17"/>
    <w:rsid w:val="00563E69"/>
    <w:rsid w:val="0056428C"/>
    <w:rsid w:val="005650D1"/>
    <w:rsid w:val="0056561E"/>
    <w:rsid w:val="00570C58"/>
    <w:rsid w:val="005714C3"/>
    <w:rsid w:val="00573DF7"/>
    <w:rsid w:val="0057561D"/>
    <w:rsid w:val="00576819"/>
    <w:rsid w:val="00576AB8"/>
    <w:rsid w:val="005801B9"/>
    <w:rsid w:val="00580241"/>
    <w:rsid w:val="00580FC8"/>
    <w:rsid w:val="0058170A"/>
    <w:rsid w:val="005822D1"/>
    <w:rsid w:val="00583E41"/>
    <w:rsid w:val="0058449F"/>
    <w:rsid w:val="00585696"/>
    <w:rsid w:val="00585A27"/>
    <w:rsid w:val="00586FB0"/>
    <w:rsid w:val="0059001F"/>
    <w:rsid w:val="00590B28"/>
    <w:rsid w:val="00590C4D"/>
    <w:rsid w:val="0059252B"/>
    <w:rsid w:val="0059615A"/>
    <w:rsid w:val="00596638"/>
    <w:rsid w:val="005A189F"/>
    <w:rsid w:val="005A20E9"/>
    <w:rsid w:val="005A23EA"/>
    <w:rsid w:val="005A356C"/>
    <w:rsid w:val="005A4174"/>
    <w:rsid w:val="005A54A4"/>
    <w:rsid w:val="005A57AF"/>
    <w:rsid w:val="005A5F9E"/>
    <w:rsid w:val="005A6BFC"/>
    <w:rsid w:val="005B03ED"/>
    <w:rsid w:val="005B1012"/>
    <w:rsid w:val="005B1247"/>
    <w:rsid w:val="005B1B16"/>
    <w:rsid w:val="005C1433"/>
    <w:rsid w:val="005C1786"/>
    <w:rsid w:val="005C3984"/>
    <w:rsid w:val="005D000E"/>
    <w:rsid w:val="005D3934"/>
    <w:rsid w:val="005D638C"/>
    <w:rsid w:val="005D63A6"/>
    <w:rsid w:val="005D6FF0"/>
    <w:rsid w:val="005E2068"/>
    <w:rsid w:val="005E318B"/>
    <w:rsid w:val="005E3ACE"/>
    <w:rsid w:val="005E3D9C"/>
    <w:rsid w:val="005E4728"/>
    <w:rsid w:val="005E61EA"/>
    <w:rsid w:val="005F08F2"/>
    <w:rsid w:val="005F1A9A"/>
    <w:rsid w:val="005F461B"/>
    <w:rsid w:val="005F55B9"/>
    <w:rsid w:val="005F5890"/>
    <w:rsid w:val="005F5A0D"/>
    <w:rsid w:val="005F5A85"/>
    <w:rsid w:val="005F650F"/>
    <w:rsid w:val="00601BA6"/>
    <w:rsid w:val="0060204B"/>
    <w:rsid w:val="00607A71"/>
    <w:rsid w:val="00607F33"/>
    <w:rsid w:val="0061534C"/>
    <w:rsid w:val="00615554"/>
    <w:rsid w:val="00620E9A"/>
    <w:rsid w:val="00625FCE"/>
    <w:rsid w:val="006270D7"/>
    <w:rsid w:val="00630124"/>
    <w:rsid w:val="00632D4A"/>
    <w:rsid w:val="00632EA8"/>
    <w:rsid w:val="00636006"/>
    <w:rsid w:val="00641952"/>
    <w:rsid w:val="00641C5D"/>
    <w:rsid w:val="0064690D"/>
    <w:rsid w:val="0065112F"/>
    <w:rsid w:val="00651EBB"/>
    <w:rsid w:val="00653DD6"/>
    <w:rsid w:val="00654400"/>
    <w:rsid w:val="0065585B"/>
    <w:rsid w:val="00655D30"/>
    <w:rsid w:val="006563D0"/>
    <w:rsid w:val="00657C94"/>
    <w:rsid w:val="0066066B"/>
    <w:rsid w:val="00662608"/>
    <w:rsid w:val="006639EB"/>
    <w:rsid w:val="0066768F"/>
    <w:rsid w:val="0066774E"/>
    <w:rsid w:val="006677F5"/>
    <w:rsid w:val="006678D9"/>
    <w:rsid w:val="00670860"/>
    <w:rsid w:val="006759DF"/>
    <w:rsid w:val="006766F2"/>
    <w:rsid w:val="00676805"/>
    <w:rsid w:val="00676C27"/>
    <w:rsid w:val="00681E25"/>
    <w:rsid w:val="006829C0"/>
    <w:rsid w:val="006860A8"/>
    <w:rsid w:val="0068674D"/>
    <w:rsid w:val="0069005E"/>
    <w:rsid w:val="00690F80"/>
    <w:rsid w:val="0069151B"/>
    <w:rsid w:val="00691C3A"/>
    <w:rsid w:val="00694F62"/>
    <w:rsid w:val="00697889"/>
    <w:rsid w:val="00697C6C"/>
    <w:rsid w:val="006A1B56"/>
    <w:rsid w:val="006A3A73"/>
    <w:rsid w:val="006A4C36"/>
    <w:rsid w:val="006A4D8E"/>
    <w:rsid w:val="006B23E4"/>
    <w:rsid w:val="006B2CA0"/>
    <w:rsid w:val="006B2E51"/>
    <w:rsid w:val="006B48B3"/>
    <w:rsid w:val="006B5B7D"/>
    <w:rsid w:val="006C0D40"/>
    <w:rsid w:val="006C1C89"/>
    <w:rsid w:val="006C284B"/>
    <w:rsid w:val="006C3160"/>
    <w:rsid w:val="006D176D"/>
    <w:rsid w:val="006D3F36"/>
    <w:rsid w:val="006D4F80"/>
    <w:rsid w:val="006D780C"/>
    <w:rsid w:val="006E05D5"/>
    <w:rsid w:val="006E2AF0"/>
    <w:rsid w:val="006E541A"/>
    <w:rsid w:val="006E58B8"/>
    <w:rsid w:val="006E6BB5"/>
    <w:rsid w:val="006E7504"/>
    <w:rsid w:val="006E7708"/>
    <w:rsid w:val="006F3E4D"/>
    <w:rsid w:val="006F4551"/>
    <w:rsid w:val="007000D9"/>
    <w:rsid w:val="00703366"/>
    <w:rsid w:val="007036C2"/>
    <w:rsid w:val="00703FB9"/>
    <w:rsid w:val="00706D21"/>
    <w:rsid w:val="00706F9A"/>
    <w:rsid w:val="00711932"/>
    <w:rsid w:val="00712998"/>
    <w:rsid w:val="00713400"/>
    <w:rsid w:val="00715303"/>
    <w:rsid w:val="00715C31"/>
    <w:rsid w:val="00716106"/>
    <w:rsid w:val="007166D2"/>
    <w:rsid w:val="00717C66"/>
    <w:rsid w:val="007215A8"/>
    <w:rsid w:val="00723A30"/>
    <w:rsid w:val="0072420D"/>
    <w:rsid w:val="00731A28"/>
    <w:rsid w:val="00734ECC"/>
    <w:rsid w:val="00735C24"/>
    <w:rsid w:val="007361A2"/>
    <w:rsid w:val="0073702B"/>
    <w:rsid w:val="00740BBB"/>
    <w:rsid w:val="00743323"/>
    <w:rsid w:val="00744488"/>
    <w:rsid w:val="007511C2"/>
    <w:rsid w:val="00754CE5"/>
    <w:rsid w:val="007561A7"/>
    <w:rsid w:val="0075679F"/>
    <w:rsid w:val="00757B5F"/>
    <w:rsid w:val="007610E9"/>
    <w:rsid w:val="00762656"/>
    <w:rsid w:val="007636FA"/>
    <w:rsid w:val="0076495B"/>
    <w:rsid w:val="00770891"/>
    <w:rsid w:val="00770EBC"/>
    <w:rsid w:val="0077443D"/>
    <w:rsid w:val="00775F39"/>
    <w:rsid w:val="0077645F"/>
    <w:rsid w:val="007768A4"/>
    <w:rsid w:val="00777C58"/>
    <w:rsid w:val="00780828"/>
    <w:rsid w:val="00781179"/>
    <w:rsid w:val="00782E5E"/>
    <w:rsid w:val="00783C2B"/>
    <w:rsid w:val="00785C59"/>
    <w:rsid w:val="00785C9D"/>
    <w:rsid w:val="0078625B"/>
    <w:rsid w:val="00786E8C"/>
    <w:rsid w:val="0079043A"/>
    <w:rsid w:val="00792CEE"/>
    <w:rsid w:val="00794962"/>
    <w:rsid w:val="007958E4"/>
    <w:rsid w:val="007961FE"/>
    <w:rsid w:val="007973AC"/>
    <w:rsid w:val="007A31E4"/>
    <w:rsid w:val="007A4315"/>
    <w:rsid w:val="007A43FD"/>
    <w:rsid w:val="007A4833"/>
    <w:rsid w:val="007A657B"/>
    <w:rsid w:val="007A6CD6"/>
    <w:rsid w:val="007A6DB2"/>
    <w:rsid w:val="007B1410"/>
    <w:rsid w:val="007B1BC6"/>
    <w:rsid w:val="007B2D94"/>
    <w:rsid w:val="007B3393"/>
    <w:rsid w:val="007B43B1"/>
    <w:rsid w:val="007B539E"/>
    <w:rsid w:val="007B703D"/>
    <w:rsid w:val="007B78D9"/>
    <w:rsid w:val="007C1A18"/>
    <w:rsid w:val="007C4496"/>
    <w:rsid w:val="007C4802"/>
    <w:rsid w:val="007C71D2"/>
    <w:rsid w:val="007C79AE"/>
    <w:rsid w:val="007D056D"/>
    <w:rsid w:val="007D12BA"/>
    <w:rsid w:val="007D1C52"/>
    <w:rsid w:val="007D3EEE"/>
    <w:rsid w:val="007D420C"/>
    <w:rsid w:val="007D5905"/>
    <w:rsid w:val="007D5A40"/>
    <w:rsid w:val="007D5E88"/>
    <w:rsid w:val="007E1FC1"/>
    <w:rsid w:val="007E4C06"/>
    <w:rsid w:val="007E6927"/>
    <w:rsid w:val="007F05D4"/>
    <w:rsid w:val="007F798D"/>
    <w:rsid w:val="00800CD5"/>
    <w:rsid w:val="0080520C"/>
    <w:rsid w:val="00806117"/>
    <w:rsid w:val="00806380"/>
    <w:rsid w:val="0081149A"/>
    <w:rsid w:val="0081507E"/>
    <w:rsid w:val="00817000"/>
    <w:rsid w:val="008170FA"/>
    <w:rsid w:val="00817A0C"/>
    <w:rsid w:val="00821501"/>
    <w:rsid w:val="0082211B"/>
    <w:rsid w:val="00822FDE"/>
    <w:rsid w:val="00824453"/>
    <w:rsid w:val="008252B2"/>
    <w:rsid w:val="008275A3"/>
    <w:rsid w:val="008308C2"/>
    <w:rsid w:val="00830A2F"/>
    <w:rsid w:val="0083111B"/>
    <w:rsid w:val="00832299"/>
    <w:rsid w:val="00833730"/>
    <w:rsid w:val="00834561"/>
    <w:rsid w:val="00835C66"/>
    <w:rsid w:val="00836789"/>
    <w:rsid w:val="0083720D"/>
    <w:rsid w:val="0083768C"/>
    <w:rsid w:val="008405FF"/>
    <w:rsid w:val="008436E5"/>
    <w:rsid w:val="00845805"/>
    <w:rsid w:val="0084717E"/>
    <w:rsid w:val="00847FE9"/>
    <w:rsid w:val="0085012A"/>
    <w:rsid w:val="008511C5"/>
    <w:rsid w:val="00854B7F"/>
    <w:rsid w:val="0085673C"/>
    <w:rsid w:val="00856BEC"/>
    <w:rsid w:val="008571F9"/>
    <w:rsid w:val="00857F6B"/>
    <w:rsid w:val="008635C2"/>
    <w:rsid w:val="00864A7D"/>
    <w:rsid w:val="00864DD6"/>
    <w:rsid w:val="0086657E"/>
    <w:rsid w:val="00867A6D"/>
    <w:rsid w:val="008721A9"/>
    <w:rsid w:val="00876272"/>
    <w:rsid w:val="00876767"/>
    <w:rsid w:val="00876A5F"/>
    <w:rsid w:val="008800B1"/>
    <w:rsid w:val="00880CBC"/>
    <w:rsid w:val="0088156B"/>
    <w:rsid w:val="00881BB5"/>
    <w:rsid w:val="00881C54"/>
    <w:rsid w:val="008834C9"/>
    <w:rsid w:val="00883BFF"/>
    <w:rsid w:val="008849CA"/>
    <w:rsid w:val="0088530A"/>
    <w:rsid w:val="00885D35"/>
    <w:rsid w:val="00885D7A"/>
    <w:rsid w:val="00893010"/>
    <w:rsid w:val="008952DA"/>
    <w:rsid w:val="00895498"/>
    <w:rsid w:val="00896A87"/>
    <w:rsid w:val="008A1EE1"/>
    <w:rsid w:val="008A2F7C"/>
    <w:rsid w:val="008A60B1"/>
    <w:rsid w:val="008A68B0"/>
    <w:rsid w:val="008A72AD"/>
    <w:rsid w:val="008B1A14"/>
    <w:rsid w:val="008B1F85"/>
    <w:rsid w:val="008B2260"/>
    <w:rsid w:val="008B4255"/>
    <w:rsid w:val="008B67C4"/>
    <w:rsid w:val="008B73AF"/>
    <w:rsid w:val="008B73CB"/>
    <w:rsid w:val="008C04E3"/>
    <w:rsid w:val="008C0571"/>
    <w:rsid w:val="008C2C60"/>
    <w:rsid w:val="008C4F2B"/>
    <w:rsid w:val="008D04BD"/>
    <w:rsid w:val="008D0782"/>
    <w:rsid w:val="008D2EE0"/>
    <w:rsid w:val="008D5F01"/>
    <w:rsid w:val="008D5F4C"/>
    <w:rsid w:val="008D666D"/>
    <w:rsid w:val="008D6DAE"/>
    <w:rsid w:val="008D796F"/>
    <w:rsid w:val="008D7BE7"/>
    <w:rsid w:val="008D7E26"/>
    <w:rsid w:val="008E01BA"/>
    <w:rsid w:val="008E31DD"/>
    <w:rsid w:val="008E3432"/>
    <w:rsid w:val="008E4AB5"/>
    <w:rsid w:val="008E4D91"/>
    <w:rsid w:val="008F1F11"/>
    <w:rsid w:val="008F28D1"/>
    <w:rsid w:val="008F63D4"/>
    <w:rsid w:val="00904BB2"/>
    <w:rsid w:val="00905708"/>
    <w:rsid w:val="009070CD"/>
    <w:rsid w:val="009076FD"/>
    <w:rsid w:val="00907F07"/>
    <w:rsid w:val="00911841"/>
    <w:rsid w:val="00916011"/>
    <w:rsid w:val="00917286"/>
    <w:rsid w:val="00922038"/>
    <w:rsid w:val="009224C1"/>
    <w:rsid w:val="00922C71"/>
    <w:rsid w:val="00924565"/>
    <w:rsid w:val="00931976"/>
    <w:rsid w:val="00931B66"/>
    <w:rsid w:val="009353D3"/>
    <w:rsid w:val="009354A4"/>
    <w:rsid w:val="00935FD8"/>
    <w:rsid w:val="009360D8"/>
    <w:rsid w:val="00937D4D"/>
    <w:rsid w:val="00937E18"/>
    <w:rsid w:val="0094032A"/>
    <w:rsid w:val="00942D08"/>
    <w:rsid w:val="00943A49"/>
    <w:rsid w:val="009453A9"/>
    <w:rsid w:val="009474C0"/>
    <w:rsid w:val="00947FE5"/>
    <w:rsid w:val="00950986"/>
    <w:rsid w:val="00950A37"/>
    <w:rsid w:val="00950BB2"/>
    <w:rsid w:val="00951C40"/>
    <w:rsid w:val="009532D3"/>
    <w:rsid w:val="00957004"/>
    <w:rsid w:val="009573A4"/>
    <w:rsid w:val="00957DB5"/>
    <w:rsid w:val="0096409A"/>
    <w:rsid w:val="0096596D"/>
    <w:rsid w:val="00967EE7"/>
    <w:rsid w:val="0097286E"/>
    <w:rsid w:val="009743BD"/>
    <w:rsid w:val="00974916"/>
    <w:rsid w:val="00974E28"/>
    <w:rsid w:val="00975195"/>
    <w:rsid w:val="00975686"/>
    <w:rsid w:val="009767C6"/>
    <w:rsid w:val="009813FF"/>
    <w:rsid w:val="00981912"/>
    <w:rsid w:val="0098724E"/>
    <w:rsid w:val="0098757E"/>
    <w:rsid w:val="00991A91"/>
    <w:rsid w:val="009920C2"/>
    <w:rsid w:val="00993C39"/>
    <w:rsid w:val="00994DA7"/>
    <w:rsid w:val="009958CC"/>
    <w:rsid w:val="00995EE0"/>
    <w:rsid w:val="009A1276"/>
    <w:rsid w:val="009A1BD1"/>
    <w:rsid w:val="009A1D51"/>
    <w:rsid w:val="009A26B3"/>
    <w:rsid w:val="009A4631"/>
    <w:rsid w:val="009A6D4E"/>
    <w:rsid w:val="009A7465"/>
    <w:rsid w:val="009B1553"/>
    <w:rsid w:val="009B2708"/>
    <w:rsid w:val="009B2F17"/>
    <w:rsid w:val="009B377E"/>
    <w:rsid w:val="009C02D7"/>
    <w:rsid w:val="009C1554"/>
    <w:rsid w:val="009C2EA2"/>
    <w:rsid w:val="009C4ACB"/>
    <w:rsid w:val="009C5EC7"/>
    <w:rsid w:val="009C64C0"/>
    <w:rsid w:val="009D01FB"/>
    <w:rsid w:val="009D17B3"/>
    <w:rsid w:val="009D17DE"/>
    <w:rsid w:val="009D2883"/>
    <w:rsid w:val="009D4B37"/>
    <w:rsid w:val="009D6F6A"/>
    <w:rsid w:val="009D70C5"/>
    <w:rsid w:val="009D73DF"/>
    <w:rsid w:val="009E20EA"/>
    <w:rsid w:val="009E4C2C"/>
    <w:rsid w:val="009E75D6"/>
    <w:rsid w:val="009E78F9"/>
    <w:rsid w:val="009F29D8"/>
    <w:rsid w:val="009F55F1"/>
    <w:rsid w:val="009F5AFC"/>
    <w:rsid w:val="009F6810"/>
    <w:rsid w:val="009F69C8"/>
    <w:rsid w:val="00A0007A"/>
    <w:rsid w:val="00A00379"/>
    <w:rsid w:val="00A0173D"/>
    <w:rsid w:val="00A0251A"/>
    <w:rsid w:val="00A03BEA"/>
    <w:rsid w:val="00A0483C"/>
    <w:rsid w:val="00A04B58"/>
    <w:rsid w:val="00A0588D"/>
    <w:rsid w:val="00A05F33"/>
    <w:rsid w:val="00A0623B"/>
    <w:rsid w:val="00A06622"/>
    <w:rsid w:val="00A13EB6"/>
    <w:rsid w:val="00A14FA8"/>
    <w:rsid w:val="00A2056B"/>
    <w:rsid w:val="00A2191E"/>
    <w:rsid w:val="00A22CF1"/>
    <w:rsid w:val="00A232F8"/>
    <w:rsid w:val="00A237FE"/>
    <w:rsid w:val="00A247AB"/>
    <w:rsid w:val="00A24D2E"/>
    <w:rsid w:val="00A24E0A"/>
    <w:rsid w:val="00A26624"/>
    <w:rsid w:val="00A272F7"/>
    <w:rsid w:val="00A2781E"/>
    <w:rsid w:val="00A27946"/>
    <w:rsid w:val="00A31779"/>
    <w:rsid w:val="00A31C17"/>
    <w:rsid w:val="00A340C2"/>
    <w:rsid w:val="00A35D7F"/>
    <w:rsid w:val="00A367FC"/>
    <w:rsid w:val="00A37786"/>
    <w:rsid w:val="00A464D2"/>
    <w:rsid w:val="00A53368"/>
    <w:rsid w:val="00A55734"/>
    <w:rsid w:val="00A571D2"/>
    <w:rsid w:val="00A62456"/>
    <w:rsid w:val="00A63A53"/>
    <w:rsid w:val="00A64A79"/>
    <w:rsid w:val="00A708F6"/>
    <w:rsid w:val="00A71270"/>
    <w:rsid w:val="00A730C9"/>
    <w:rsid w:val="00A741B0"/>
    <w:rsid w:val="00A773F5"/>
    <w:rsid w:val="00A77694"/>
    <w:rsid w:val="00A84056"/>
    <w:rsid w:val="00A84738"/>
    <w:rsid w:val="00A854D8"/>
    <w:rsid w:val="00A908DE"/>
    <w:rsid w:val="00A91A39"/>
    <w:rsid w:val="00A95A11"/>
    <w:rsid w:val="00A97ADA"/>
    <w:rsid w:val="00AA1B2E"/>
    <w:rsid w:val="00AA3CE4"/>
    <w:rsid w:val="00AA7085"/>
    <w:rsid w:val="00AA7460"/>
    <w:rsid w:val="00AB0557"/>
    <w:rsid w:val="00AB182B"/>
    <w:rsid w:val="00AB25F3"/>
    <w:rsid w:val="00AB374E"/>
    <w:rsid w:val="00AB6F22"/>
    <w:rsid w:val="00AB7F12"/>
    <w:rsid w:val="00AC0E6C"/>
    <w:rsid w:val="00AC1904"/>
    <w:rsid w:val="00AC2F7D"/>
    <w:rsid w:val="00AC3F04"/>
    <w:rsid w:val="00AD021D"/>
    <w:rsid w:val="00AD0827"/>
    <w:rsid w:val="00AD0D66"/>
    <w:rsid w:val="00AD1B45"/>
    <w:rsid w:val="00AD1BE7"/>
    <w:rsid w:val="00AD2416"/>
    <w:rsid w:val="00AD2693"/>
    <w:rsid w:val="00AD393D"/>
    <w:rsid w:val="00AD442C"/>
    <w:rsid w:val="00AD62B8"/>
    <w:rsid w:val="00AD701E"/>
    <w:rsid w:val="00AE047C"/>
    <w:rsid w:val="00AE0D73"/>
    <w:rsid w:val="00AE34BF"/>
    <w:rsid w:val="00AE5FC8"/>
    <w:rsid w:val="00AE79A7"/>
    <w:rsid w:val="00AF1E63"/>
    <w:rsid w:val="00AF2B30"/>
    <w:rsid w:val="00AF4A1C"/>
    <w:rsid w:val="00AF55E8"/>
    <w:rsid w:val="00B00AE1"/>
    <w:rsid w:val="00B058DB"/>
    <w:rsid w:val="00B05DCA"/>
    <w:rsid w:val="00B15407"/>
    <w:rsid w:val="00B16BB7"/>
    <w:rsid w:val="00B20D2D"/>
    <w:rsid w:val="00B21883"/>
    <w:rsid w:val="00B21C26"/>
    <w:rsid w:val="00B23C20"/>
    <w:rsid w:val="00B27FB3"/>
    <w:rsid w:val="00B338CA"/>
    <w:rsid w:val="00B33B6D"/>
    <w:rsid w:val="00B36AFA"/>
    <w:rsid w:val="00B4114B"/>
    <w:rsid w:val="00B42838"/>
    <w:rsid w:val="00B429F1"/>
    <w:rsid w:val="00B443B1"/>
    <w:rsid w:val="00B4613D"/>
    <w:rsid w:val="00B54544"/>
    <w:rsid w:val="00B55B8E"/>
    <w:rsid w:val="00B609EE"/>
    <w:rsid w:val="00B6110E"/>
    <w:rsid w:val="00B61596"/>
    <w:rsid w:val="00B61689"/>
    <w:rsid w:val="00B61EB1"/>
    <w:rsid w:val="00B62B20"/>
    <w:rsid w:val="00B62FAE"/>
    <w:rsid w:val="00B66F10"/>
    <w:rsid w:val="00B67A4D"/>
    <w:rsid w:val="00B71AB3"/>
    <w:rsid w:val="00B746C7"/>
    <w:rsid w:val="00B75570"/>
    <w:rsid w:val="00B769B0"/>
    <w:rsid w:val="00B7738E"/>
    <w:rsid w:val="00B82152"/>
    <w:rsid w:val="00B840E3"/>
    <w:rsid w:val="00B85985"/>
    <w:rsid w:val="00B870C3"/>
    <w:rsid w:val="00B873A9"/>
    <w:rsid w:val="00B90384"/>
    <w:rsid w:val="00B93A23"/>
    <w:rsid w:val="00B94FD2"/>
    <w:rsid w:val="00B964D1"/>
    <w:rsid w:val="00B979C0"/>
    <w:rsid w:val="00BA0F51"/>
    <w:rsid w:val="00BA15E4"/>
    <w:rsid w:val="00BA2925"/>
    <w:rsid w:val="00BA2E77"/>
    <w:rsid w:val="00BA34FF"/>
    <w:rsid w:val="00BA36B1"/>
    <w:rsid w:val="00BA55AC"/>
    <w:rsid w:val="00BA61AD"/>
    <w:rsid w:val="00BB2790"/>
    <w:rsid w:val="00BB2A1F"/>
    <w:rsid w:val="00BB392B"/>
    <w:rsid w:val="00BB44D7"/>
    <w:rsid w:val="00BB48B6"/>
    <w:rsid w:val="00BB4E58"/>
    <w:rsid w:val="00BB6CC1"/>
    <w:rsid w:val="00BB7B99"/>
    <w:rsid w:val="00BC19B6"/>
    <w:rsid w:val="00BC5633"/>
    <w:rsid w:val="00BC5DF4"/>
    <w:rsid w:val="00BC7233"/>
    <w:rsid w:val="00BC73D1"/>
    <w:rsid w:val="00BD22EE"/>
    <w:rsid w:val="00BD24E4"/>
    <w:rsid w:val="00BD379A"/>
    <w:rsid w:val="00BD4787"/>
    <w:rsid w:val="00BD71BE"/>
    <w:rsid w:val="00BD7A2F"/>
    <w:rsid w:val="00BE0651"/>
    <w:rsid w:val="00BE1B06"/>
    <w:rsid w:val="00BE1ECF"/>
    <w:rsid w:val="00BE24BE"/>
    <w:rsid w:val="00BE2C99"/>
    <w:rsid w:val="00BE387E"/>
    <w:rsid w:val="00BE3CB7"/>
    <w:rsid w:val="00BE3E16"/>
    <w:rsid w:val="00BE63CA"/>
    <w:rsid w:val="00BF0FC3"/>
    <w:rsid w:val="00BF1681"/>
    <w:rsid w:val="00BF5F93"/>
    <w:rsid w:val="00BF7544"/>
    <w:rsid w:val="00BF76B0"/>
    <w:rsid w:val="00BF7D8B"/>
    <w:rsid w:val="00C00088"/>
    <w:rsid w:val="00C00608"/>
    <w:rsid w:val="00C016DE"/>
    <w:rsid w:val="00C01729"/>
    <w:rsid w:val="00C01956"/>
    <w:rsid w:val="00C03FE2"/>
    <w:rsid w:val="00C07A00"/>
    <w:rsid w:val="00C10A02"/>
    <w:rsid w:val="00C10E82"/>
    <w:rsid w:val="00C114C6"/>
    <w:rsid w:val="00C139EC"/>
    <w:rsid w:val="00C13F9D"/>
    <w:rsid w:val="00C1471B"/>
    <w:rsid w:val="00C15337"/>
    <w:rsid w:val="00C27AB7"/>
    <w:rsid w:val="00C30ABC"/>
    <w:rsid w:val="00C30E04"/>
    <w:rsid w:val="00C35FE8"/>
    <w:rsid w:val="00C40037"/>
    <w:rsid w:val="00C428E4"/>
    <w:rsid w:val="00C42A62"/>
    <w:rsid w:val="00C42B63"/>
    <w:rsid w:val="00C42EC2"/>
    <w:rsid w:val="00C43D94"/>
    <w:rsid w:val="00C4607B"/>
    <w:rsid w:val="00C4637A"/>
    <w:rsid w:val="00C472C6"/>
    <w:rsid w:val="00C4751C"/>
    <w:rsid w:val="00C47909"/>
    <w:rsid w:val="00C5056E"/>
    <w:rsid w:val="00C526A1"/>
    <w:rsid w:val="00C52D47"/>
    <w:rsid w:val="00C57F8C"/>
    <w:rsid w:val="00C60BC5"/>
    <w:rsid w:val="00C6346C"/>
    <w:rsid w:val="00C634BD"/>
    <w:rsid w:val="00C636ED"/>
    <w:rsid w:val="00C6449A"/>
    <w:rsid w:val="00C645CB"/>
    <w:rsid w:val="00C645DD"/>
    <w:rsid w:val="00C65C33"/>
    <w:rsid w:val="00C67F66"/>
    <w:rsid w:val="00C71459"/>
    <w:rsid w:val="00C73598"/>
    <w:rsid w:val="00C7499D"/>
    <w:rsid w:val="00C74F46"/>
    <w:rsid w:val="00C7502F"/>
    <w:rsid w:val="00C75ABD"/>
    <w:rsid w:val="00C8195E"/>
    <w:rsid w:val="00C82F18"/>
    <w:rsid w:val="00C82FCF"/>
    <w:rsid w:val="00C847C9"/>
    <w:rsid w:val="00C84D4C"/>
    <w:rsid w:val="00C84DCF"/>
    <w:rsid w:val="00C8537D"/>
    <w:rsid w:val="00C87A60"/>
    <w:rsid w:val="00C917D7"/>
    <w:rsid w:val="00C918F3"/>
    <w:rsid w:val="00C92135"/>
    <w:rsid w:val="00C92AA9"/>
    <w:rsid w:val="00C92BCF"/>
    <w:rsid w:val="00C936A6"/>
    <w:rsid w:val="00C9416C"/>
    <w:rsid w:val="00C96299"/>
    <w:rsid w:val="00C96D7F"/>
    <w:rsid w:val="00CB0751"/>
    <w:rsid w:val="00CB0FF4"/>
    <w:rsid w:val="00CB304B"/>
    <w:rsid w:val="00CB36E3"/>
    <w:rsid w:val="00CB3FAD"/>
    <w:rsid w:val="00CB4C6A"/>
    <w:rsid w:val="00CB4F70"/>
    <w:rsid w:val="00CB6408"/>
    <w:rsid w:val="00CB7CDF"/>
    <w:rsid w:val="00CC4F4F"/>
    <w:rsid w:val="00CD0CCD"/>
    <w:rsid w:val="00CD0E17"/>
    <w:rsid w:val="00CD2BE2"/>
    <w:rsid w:val="00CD3B34"/>
    <w:rsid w:val="00CD424E"/>
    <w:rsid w:val="00CD465C"/>
    <w:rsid w:val="00CD48D1"/>
    <w:rsid w:val="00CD6639"/>
    <w:rsid w:val="00CD6F21"/>
    <w:rsid w:val="00CE21E6"/>
    <w:rsid w:val="00CE4EE6"/>
    <w:rsid w:val="00CE795A"/>
    <w:rsid w:val="00CE7B1C"/>
    <w:rsid w:val="00CF0C9F"/>
    <w:rsid w:val="00CF1F00"/>
    <w:rsid w:val="00CF2C93"/>
    <w:rsid w:val="00CF327D"/>
    <w:rsid w:val="00CF3847"/>
    <w:rsid w:val="00CF5A3A"/>
    <w:rsid w:val="00CF6717"/>
    <w:rsid w:val="00CF6E4A"/>
    <w:rsid w:val="00D01759"/>
    <w:rsid w:val="00D01A8D"/>
    <w:rsid w:val="00D01C72"/>
    <w:rsid w:val="00D02DE5"/>
    <w:rsid w:val="00D0341D"/>
    <w:rsid w:val="00D037EC"/>
    <w:rsid w:val="00D04054"/>
    <w:rsid w:val="00D06FDB"/>
    <w:rsid w:val="00D10A25"/>
    <w:rsid w:val="00D12C22"/>
    <w:rsid w:val="00D15096"/>
    <w:rsid w:val="00D17B0A"/>
    <w:rsid w:val="00D247F8"/>
    <w:rsid w:val="00D25061"/>
    <w:rsid w:val="00D27B16"/>
    <w:rsid w:val="00D27FBB"/>
    <w:rsid w:val="00D306B4"/>
    <w:rsid w:val="00D3412D"/>
    <w:rsid w:val="00D34A63"/>
    <w:rsid w:val="00D358DD"/>
    <w:rsid w:val="00D36104"/>
    <w:rsid w:val="00D365EA"/>
    <w:rsid w:val="00D372AD"/>
    <w:rsid w:val="00D374D3"/>
    <w:rsid w:val="00D37900"/>
    <w:rsid w:val="00D405FE"/>
    <w:rsid w:val="00D4245F"/>
    <w:rsid w:val="00D4362F"/>
    <w:rsid w:val="00D437A7"/>
    <w:rsid w:val="00D44DAA"/>
    <w:rsid w:val="00D462B7"/>
    <w:rsid w:val="00D52818"/>
    <w:rsid w:val="00D54607"/>
    <w:rsid w:val="00D5573F"/>
    <w:rsid w:val="00D562ED"/>
    <w:rsid w:val="00D571AA"/>
    <w:rsid w:val="00D608F1"/>
    <w:rsid w:val="00D60F42"/>
    <w:rsid w:val="00D61353"/>
    <w:rsid w:val="00D630B1"/>
    <w:rsid w:val="00D636A6"/>
    <w:rsid w:val="00D64A4C"/>
    <w:rsid w:val="00D64DD0"/>
    <w:rsid w:val="00D65F81"/>
    <w:rsid w:val="00D6649C"/>
    <w:rsid w:val="00D66501"/>
    <w:rsid w:val="00D71649"/>
    <w:rsid w:val="00D71E2A"/>
    <w:rsid w:val="00D71FA5"/>
    <w:rsid w:val="00D728CB"/>
    <w:rsid w:val="00D72FF0"/>
    <w:rsid w:val="00D756E5"/>
    <w:rsid w:val="00D76101"/>
    <w:rsid w:val="00D821AF"/>
    <w:rsid w:val="00D82718"/>
    <w:rsid w:val="00D83AFB"/>
    <w:rsid w:val="00D84177"/>
    <w:rsid w:val="00D85709"/>
    <w:rsid w:val="00D85C22"/>
    <w:rsid w:val="00D911ED"/>
    <w:rsid w:val="00D920C5"/>
    <w:rsid w:val="00D92160"/>
    <w:rsid w:val="00D92200"/>
    <w:rsid w:val="00D9284D"/>
    <w:rsid w:val="00D92BC2"/>
    <w:rsid w:val="00D92DCD"/>
    <w:rsid w:val="00D957EF"/>
    <w:rsid w:val="00D9749D"/>
    <w:rsid w:val="00DA1DAD"/>
    <w:rsid w:val="00DA56AB"/>
    <w:rsid w:val="00DB1FB4"/>
    <w:rsid w:val="00DB20D9"/>
    <w:rsid w:val="00DB28A5"/>
    <w:rsid w:val="00DB2E74"/>
    <w:rsid w:val="00DB3991"/>
    <w:rsid w:val="00DB5423"/>
    <w:rsid w:val="00DB7E2F"/>
    <w:rsid w:val="00DC14DA"/>
    <w:rsid w:val="00DC4C70"/>
    <w:rsid w:val="00DC6CF1"/>
    <w:rsid w:val="00DD213B"/>
    <w:rsid w:val="00DD25B8"/>
    <w:rsid w:val="00DD544D"/>
    <w:rsid w:val="00DE1C0B"/>
    <w:rsid w:val="00DE1E00"/>
    <w:rsid w:val="00DE3151"/>
    <w:rsid w:val="00DE7705"/>
    <w:rsid w:val="00DE77BF"/>
    <w:rsid w:val="00DF0DC0"/>
    <w:rsid w:val="00DF1194"/>
    <w:rsid w:val="00DF3D80"/>
    <w:rsid w:val="00DF426B"/>
    <w:rsid w:val="00DF44B2"/>
    <w:rsid w:val="00DF6368"/>
    <w:rsid w:val="00DF68B2"/>
    <w:rsid w:val="00DF6DDC"/>
    <w:rsid w:val="00DF7D74"/>
    <w:rsid w:val="00E0076B"/>
    <w:rsid w:val="00E013E6"/>
    <w:rsid w:val="00E01B0C"/>
    <w:rsid w:val="00E033ED"/>
    <w:rsid w:val="00E03C0F"/>
    <w:rsid w:val="00E0590F"/>
    <w:rsid w:val="00E05C7D"/>
    <w:rsid w:val="00E064AB"/>
    <w:rsid w:val="00E075DA"/>
    <w:rsid w:val="00E07AC7"/>
    <w:rsid w:val="00E07F89"/>
    <w:rsid w:val="00E122E0"/>
    <w:rsid w:val="00E13249"/>
    <w:rsid w:val="00E13923"/>
    <w:rsid w:val="00E13DC4"/>
    <w:rsid w:val="00E147A3"/>
    <w:rsid w:val="00E14A93"/>
    <w:rsid w:val="00E17A03"/>
    <w:rsid w:val="00E20C85"/>
    <w:rsid w:val="00E21FDF"/>
    <w:rsid w:val="00E23143"/>
    <w:rsid w:val="00E23D11"/>
    <w:rsid w:val="00E269DD"/>
    <w:rsid w:val="00E27C8A"/>
    <w:rsid w:val="00E32792"/>
    <w:rsid w:val="00E35321"/>
    <w:rsid w:val="00E37AED"/>
    <w:rsid w:val="00E40654"/>
    <w:rsid w:val="00E42277"/>
    <w:rsid w:val="00E42896"/>
    <w:rsid w:val="00E45D0D"/>
    <w:rsid w:val="00E464EB"/>
    <w:rsid w:val="00E46A93"/>
    <w:rsid w:val="00E52204"/>
    <w:rsid w:val="00E54109"/>
    <w:rsid w:val="00E54518"/>
    <w:rsid w:val="00E5628E"/>
    <w:rsid w:val="00E6040A"/>
    <w:rsid w:val="00E61D58"/>
    <w:rsid w:val="00E628D1"/>
    <w:rsid w:val="00E62C89"/>
    <w:rsid w:val="00E6317C"/>
    <w:rsid w:val="00E631A9"/>
    <w:rsid w:val="00E64CE5"/>
    <w:rsid w:val="00E64E9D"/>
    <w:rsid w:val="00E64FEC"/>
    <w:rsid w:val="00E661D4"/>
    <w:rsid w:val="00E672D1"/>
    <w:rsid w:val="00E677A4"/>
    <w:rsid w:val="00E67B6B"/>
    <w:rsid w:val="00E710E5"/>
    <w:rsid w:val="00E71185"/>
    <w:rsid w:val="00E72B25"/>
    <w:rsid w:val="00E737C3"/>
    <w:rsid w:val="00E75685"/>
    <w:rsid w:val="00E757C2"/>
    <w:rsid w:val="00E76B86"/>
    <w:rsid w:val="00E809A5"/>
    <w:rsid w:val="00E83A4A"/>
    <w:rsid w:val="00E83EE6"/>
    <w:rsid w:val="00E84446"/>
    <w:rsid w:val="00E862FE"/>
    <w:rsid w:val="00E91275"/>
    <w:rsid w:val="00E9294B"/>
    <w:rsid w:val="00E9333E"/>
    <w:rsid w:val="00E9774B"/>
    <w:rsid w:val="00E97AE9"/>
    <w:rsid w:val="00EA01C1"/>
    <w:rsid w:val="00EA0F60"/>
    <w:rsid w:val="00EA5AA0"/>
    <w:rsid w:val="00EA73B8"/>
    <w:rsid w:val="00EB0237"/>
    <w:rsid w:val="00EB12CF"/>
    <w:rsid w:val="00EB2540"/>
    <w:rsid w:val="00EB2E38"/>
    <w:rsid w:val="00EB4459"/>
    <w:rsid w:val="00EB4E86"/>
    <w:rsid w:val="00EB5FA1"/>
    <w:rsid w:val="00EB781C"/>
    <w:rsid w:val="00EC00C5"/>
    <w:rsid w:val="00EC36AD"/>
    <w:rsid w:val="00EC3AAF"/>
    <w:rsid w:val="00EC3B8B"/>
    <w:rsid w:val="00EC5E6D"/>
    <w:rsid w:val="00EC6F21"/>
    <w:rsid w:val="00EC71BE"/>
    <w:rsid w:val="00ED0465"/>
    <w:rsid w:val="00ED0F5D"/>
    <w:rsid w:val="00ED1497"/>
    <w:rsid w:val="00ED1D58"/>
    <w:rsid w:val="00ED1E73"/>
    <w:rsid w:val="00ED2D47"/>
    <w:rsid w:val="00ED366B"/>
    <w:rsid w:val="00ED56A3"/>
    <w:rsid w:val="00ED60F8"/>
    <w:rsid w:val="00ED6E74"/>
    <w:rsid w:val="00ED7927"/>
    <w:rsid w:val="00EE1025"/>
    <w:rsid w:val="00EE128E"/>
    <w:rsid w:val="00EE2D38"/>
    <w:rsid w:val="00EE2E1A"/>
    <w:rsid w:val="00EE3174"/>
    <w:rsid w:val="00EE559B"/>
    <w:rsid w:val="00EE6366"/>
    <w:rsid w:val="00EF2B15"/>
    <w:rsid w:val="00EF2DC2"/>
    <w:rsid w:val="00EF47A7"/>
    <w:rsid w:val="00F013AD"/>
    <w:rsid w:val="00F02004"/>
    <w:rsid w:val="00F02B97"/>
    <w:rsid w:val="00F03A53"/>
    <w:rsid w:val="00F10055"/>
    <w:rsid w:val="00F109DB"/>
    <w:rsid w:val="00F10B0E"/>
    <w:rsid w:val="00F12698"/>
    <w:rsid w:val="00F13F7C"/>
    <w:rsid w:val="00F141E8"/>
    <w:rsid w:val="00F147E6"/>
    <w:rsid w:val="00F15CDE"/>
    <w:rsid w:val="00F17037"/>
    <w:rsid w:val="00F170F1"/>
    <w:rsid w:val="00F212CC"/>
    <w:rsid w:val="00F22A60"/>
    <w:rsid w:val="00F22CF9"/>
    <w:rsid w:val="00F23706"/>
    <w:rsid w:val="00F25B69"/>
    <w:rsid w:val="00F25F2B"/>
    <w:rsid w:val="00F274B7"/>
    <w:rsid w:val="00F30554"/>
    <w:rsid w:val="00F30732"/>
    <w:rsid w:val="00F31204"/>
    <w:rsid w:val="00F31F99"/>
    <w:rsid w:val="00F35773"/>
    <w:rsid w:val="00F40A49"/>
    <w:rsid w:val="00F424B9"/>
    <w:rsid w:val="00F4411E"/>
    <w:rsid w:val="00F514EB"/>
    <w:rsid w:val="00F526D3"/>
    <w:rsid w:val="00F53A76"/>
    <w:rsid w:val="00F53E6A"/>
    <w:rsid w:val="00F5661A"/>
    <w:rsid w:val="00F56B70"/>
    <w:rsid w:val="00F56DE3"/>
    <w:rsid w:val="00F571BA"/>
    <w:rsid w:val="00F605B4"/>
    <w:rsid w:val="00F63B7C"/>
    <w:rsid w:val="00F64B95"/>
    <w:rsid w:val="00F70115"/>
    <w:rsid w:val="00F71D67"/>
    <w:rsid w:val="00F74095"/>
    <w:rsid w:val="00F75B7C"/>
    <w:rsid w:val="00F75BFA"/>
    <w:rsid w:val="00F77364"/>
    <w:rsid w:val="00F81A60"/>
    <w:rsid w:val="00F81C6C"/>
    <w:rsid w:val="00F82CE2"/>
    <w:rsid w:val="00F83559"/>
    <w:rsid w:val="00F8582A"/>
    <w:rsid w:val="00F8598B"/>
    <w:rsid w:val="00F86865"/>
    <w:rsid w:val="00F9479B"/>
    <w:rsid w:val="00FA1956"/>
    <w:rsid w:val="00FA1AE0"/>
    <w:rsid w:val="00FA278E"/>
    <w:rsid w:val="00FA2DF4"/>
    <w:rsid w:val="00FA48F9"/>
    <w:rsid w:val="00FA50BB"/>
    <w:rsid w:val="00FA7C8B"/>
    <w:rsid w:val="00FB13A8"/>
    <w:rsid w:val="00FB2313"/>
    <w:rsid w:val="00FC1337"/>
    <w:rsid w:val="00FC21E5"/>
    <w:rsid w:val="00FC3E9F"/>
    <w:rsid w:val="00FC4CC2"/>
    <w:rsid w:val="00FC542E"/>
    <w:rsid w:val="00FC6B10"/>
    <w:rsid w:val="00FD34BC"/>
    <w:rsid w:val="00FD4A0D"/>
    <w:rsid w:val="00FD4ED7"/>
    <w:rsid w:val="00FD6B8B"/>
    <w:rsid w:val="00FD6E07"/>
    <w:rsid w:val="00FE023C"/>
    <w:rsid w:val="00FE1108"/>
    <w:rsid w:val="00FE131F"/>
    <w:rsid w:val="00FE1CC7"/>
    <w:rsid w:val="00FE294C"/>
    <w:rsid w:val="00FE2C01"/>
    <w:rsid w:val="00FE3210"/>
    <w:rsid w:val="00FE6249"/>
    <w:rsid w:val="00FF02A6"/>
    <w:rsid w:val="00FF0596"/>
    <w:rsid w:val="00FF4490"/>
    <w:rsid w:val="00FF4B83"/>
    <w:rsid w:val="00FF6633"/>
    <w:rsid w:val="00FF7995"/>
    <w:rsid w:val="23DE667A"/>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CA777"/>
  <w15:docId w15:val="{ADB06D27-9604-4172-8408-F5EE0E307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E7FBF"/>
    <w:pPr>
      <w:tabs>
        <w:tab w:val="left" w:pos="397"/>
        <w:tab w:val="left" w:pos="794"/>
        <w:tab w:val="left" w:pos="1191"/>
      </w:tabs>
      <w:spacing w:before="120" w:after="120" w:line="260" w:lineRule="atLeast"/>
      <w:contextualSpacing/>
    </w:pPr>
    <w:rPr>
      <w:rFonts w:ascii="Roboto" w:hAnsi="Roboto"/>
      <w:sz w:val="20"/>
    </w:rPr>
  </w:style>
  <w:style w:type="paragraph" w:styleId="berschrift1">
    <w:name w:val="heading 1"/>
    <w:basedOn w:val="Standard"/>
    <w:next w:val="Standard"/>
    <w:link w:val="berschrift1Zchn"/>
    <w:uiPriority w:val="9"/>
    <w:qFormat/>
    <w:rsid w:val="002348C4"/>
    <w:pPr>
      <w:keepNext/>
      <w:keepLines/>
      <w:pageBreakBefore/>
      <w:numPr>
        <w:numId w:val="13"/>
      </w:numPr>
      <w:tabs>
        <w:tab w:val="clear" w:pos="397"/>
        <w:tab w:val="clear" w:pos="794"/>
        <w:tab w:val="clear" w:pos="1191"/>
      </w:tabs>
      <w:spacing w:before="0" w:after="360"/>
      <w:outlineLvl w:val="0"/>
    </w:pPr>
    <w:rPr>
      <w:rFonts w:eastAsiaTheme="majorEastAsia" w:cstheme="majorBidi"/>
      <w:b/>
      <w:bCs/>
      <w:sz w:val="36"/>
      <w:szCs w:val="28"/>
    </w:rPr>
  </w:style>
  <w:style w:type="paragraph" w:styleId="berschrift2">
    <w:name w:val="heading 2"/>
    <w:basedOn w:val="Standard"/>
    <w:next w:val="Standard"/>
    <w:link w:val="berschrift2Zchn"/>
    <w:uiPriority w:val="9"/>
    <w:qFormat/>
    <w:rsid w:val="00A37786"/>
    <w:pPr>
      <w:keepNext/>
      <w:keepLines/>
      <w:numPr>
        <w:ilvl w:val="1"/>
        <w:numId w:val="13"/>
      </w:numPr>
      <w:tabs>
        <w:tab w:val="clear" w:pos="397"/>
        <w:tab w:val="clear" w:pos="794"/>
        <w:tab w:val="clear" w:pos="1191"/>
      </w:tabs>
      <w:spacing w:before="240" w:after="240"/>
      <w:outlineLvl w:val="1"/>
    </w:pPr>
    <w:rPr>
      <w:rFonts w:eastAsiaTheme="majorEastAsia" w:cstheme="majorBidi"/>
      <w:b/>
      <w:bCs/>
      <w:sz w:val="32"/>
      <w:szCs w:val="26"/>
    </w:rPr>
  </w:style>
  <w:style w:type="paragraph" w:styleId="berschrift3">
    <w:name w:val="heading 3"/>
    <w:basedOn w:val="Standard"/>
    <w:next w:val="Standard"/>
    <w:link w:val="berschrift3Zchn"/>
    <w:uiPriority w:val="9"/>
    <w:qFormat/>
    <w:rsid w:val="00A37786"/>
    <w:pPr>
      <w:keepNext/>
      <w:keepLines/>
      <w:numPr>
        <w:ilvl w:val="2"/>
        <w:numId w:val="13"/>
      </w:numPr>
      <w:tabs>
        <w:tab w:val="clear" w:pos="397"/>
        <w:tab w:val="clear" w:pos="1191"/>
      </w:tabs>
      <w:spacing w:before="240"/>
      <w:outlineLvl w:val="2"/>
    </w:pPr>
    <w:rPr>
      <w:rFonts w:eastAsiaTheme="majorEastAsia" w:cstheme="majorBidi"/>
      <w:b/>
      <w:bCs/>
      <w:sz w:val="28"/>
    </w:rPr>
  </w:style>
  <w:style w:type="paragraph" w:styleId="berschrift4">
    <w:name w:val="heading 4"/>
    <w:basedOn w:val="Standard"/>
    <w:next w:val="Standard"/>
    <w:link w:val="berschrift4Zchn"/>
    <w:uiPriority w:val="9"/>
    <w:qFormat/>
    <w:rsid w:val="00A37786"/>
    <w:pPr>
      <w:keepNext/>
      <w:keepLines/>
      <w:numPr>
        <w:ilvl w:val="3"/>
        <w:numId w:val="13"/>
      </w:numPr>
      <w:tabs>
        <w:tab w:val="clear" w:pos="397"/>
        <w:tab w:val="clear" w:pos="1191"/>
      </w:tabs>
      <w:outlineLvl w:val="3"/>
    </w:pPr>
    <w:rPr>
      <w:rFonts w:eastAsiaTheme="majorEastAsia" w:cstheme="majorBidi"/>
      <w:b/>
      <w:bCs/>
      <w:iCs/>
      <w:sz w:val="24"/>
    </w:rPr>
  </w:style>
  <w:style w:type="paragraph" w:styleId="berschrift5">
    <w:name w:val="heading 5"/>
    <w:basedOn w:val="Standard"/>
    <w:next w:val="Standard"/>
    <w:link w:val="berschrift5Zchn"/>
    <w:uiPriority w:val="9"/>
    <w:unhideWhenUsed/>
    <w:qFormat/>
    <w:rsid w:val="00A37786"/>
    <w:pPr>
      <w:keepNext/>
      <w:keepLines/>
      <w:numPr>
        <w:ilvl w:val="4"/>
        <w:numId w:val="13"/>
      </w:numPr>
      <w:tabs>
        <w:tab w:val="clear" w:pos="397"/>
        <w:tab w:val="clear" w:pos="794"/>
      </w:tabs>
      <w:outlineLvl w:val="4"/>
    </w:pPr>
    <w:rPr>
      <w:rFonts w:eastAsiaTheme="majorEastAsia" w:cstheme="majorBidi"/>
      <w:b/>
      <w:sz w:val="22"/>
    </w:rPr>
  </w:style>
  <w:style w:type="paragraph" w:styleId="berschrift6">
    <w:name w:val="heading 6"/>
    <w:basedOn w:val="Standard"/>
    <w:next w:val="Standard"/>
    <w:link w:val="berschrift6Zchn"/>
    <w:uiPriority w:val="9"/>
    <w:unhideWhenUsed/>
    <w:rsid w:val="00EA5AA0"/>
    <w:pPr>
      <w:keepNext/>
      <w:keepLines/>
      <w:spacing w:before="200"/>
      <w:outlineLvl w:val="5"/>
    </w:pPr>
    <w:rPr>
      <w:rFonts w:asciiTheme="majorHAnsi" w:eastAsiaTheme="majorEastAsia" w:hAnsiTheme="majorHAnsi" w:cstheme="majorBidi"/>
      <w:i/>
      <w:iCs/>
      <w:color w:val="252531" w:themeColor="accent1" w:themeShade="7F"/>
    </w:rPr>
  </w:style>
  <w:style w:type="paragraph" w:styleId="berschrift7">
    <w:name w:val="heading 7"/>
    <w:basedOn w:val="Standard"/>
    <w:next w:val="Standard"/>
    <w:link w:val="berschrift7Zchn"/>
    <w:rsid w:val="00EA5AA0"/>
    <w:pPr>
      <w:keepNext/>
      <w:numPr>
        <w:ilvl w:val="6"/>
        <w:numId w:val="12"/>
      </w:numPr>
      <w:outlineLvl w:val="6"/>
    </w:pPr>
    <w:rPr>
      <w:rFonts w:cs="Arial"/>
      <w:b/>
      <w:bCs/>
      <w:sz w:val="22"/>
    </w:rPr>
  </w:style>
  <w:style w:type="paragraph" w:styleId="berschrift8">
    <w:name w:val="heading 8"/>
    <w:basedOn w:val="Standard"/>
    <w:next w:val="Standard"/>
    <w:link w:val="berschrift8Zchn"/>
    <w:rsid w:val="00EA5AA0"/>
    <w:pPr>
      <w:keepNext/>
      <w:framePr w:hSpace="141" w:wrap="around" w:vAnchor="text" w:hAnchor="margin" w:xAlign="right" w:y="106"/>
      <w:numPr>
        <w:ilvl w:val="7"/>
        <w:numId w:val="12"/>
      </w:numPr>
      <w:tabs>
        <w:tab w:val="left" w:pos="-720"/>
      </w:tabs>
      <w:suppressAutoHyphens/>
      <w:spacing w:before="40" w:after="40"/>
      <w:jc w:val="center"/>
      <w:outlineLvl w:val="7"/>
    </w:pPr>
    <w:rPr>
      <w:rFonts w:cs="Arial"/>
      <w:b/>
      <w:bCs/>
      <w:spacing w:val="-2"/>
      <w:sz w:val="22"/>
    </w:rPr>
  </w:style>
  <w:style w:type="paragraph" w:styleId="berschrift9">
    <w:name w:val="heading 9"/>
    <w:basedOn w:val="Standard"/>
    <w:next w:val="Standard"/>
    <w:link w:val="berschrift9Zchn"/>
    <w:rsid w:val="00EA5AA0"/>
    <w:pPr>
      <w:keepNext/>
      <w:framePr w:hSpace="141" w:wrap="around" w:vAnchor="text" w:hAnchor="margin" w:xAlign="right" w:y="106"/>
      <w:numPr>
        <w:ilvl w:val="8"/>
        <w:numId w:val="12"/>
      </w:numPr>
      <w:tabs>
        <w:tab w:val="left" w:pos="-720"/>
      </w:tabs>
      <w:suppressAutoHyphens/>
      <w:spacing w:before="40" w:after="40"/>
      <w:jc w:val="center"/>
      <w:outlineLvl w:val="8"/>
    </w:pPr>
    <w:rPr>
      <w:rFonts w:cs="Arial"/>
      <w:b/>
      <w:bCs/>
      <w:spacing w:val="-2"/>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link w:val="KopfzeileZchn"/>
    <w:uiPriority w:val="99"/>
    <w:unhideWhenUsed/>
    <w:rsid w:val="00EA5AA0"/>
    <w:pPr>
      <w:spacing w:after="0" w:line="240" w:lineRule="auto"/>
    </w:pPr>
    <w:rPr>
      <w:rFonts w:ascii="Calibri" w:hAnsi="Calibri"/>
      <w:sz w:val="16"/>
    </w:rPr>
  </w:style>
  <w:style w:type="character" w:customStyle="1" w:styleId="KopfzeileZchn">
    <w:name w:val="Kopfzeile Zchn"/>
    <w:basedOn w:val="Absatz-Standardschriftart"/>
    <w:link w:val="Kopfzeile"/>
    <w:uiPriority w:val="99"/>
    <w:rsid w:val="00EA5AA0"/>
    <w:rPr>
      <w:rFonts w:ascii="Calibri" w:hAnsi="Calibri"/>
      <w:sz w:val="16"/>
    </w:rPr>
  </w:style>
  <w:style w:type="paragraph" w:styleId="Fuzeile">
    <w:name w:val="footer"/>
    <w:basedOn w:val="Standard"/>
    <w:link w:val="FuzeileZchn"/>
    <w:uiPriority w:val="99"/>
    <w:unhideWhenUsed/>
    <w:rsid w:val="00EA5AA0"/>
    <w:pPr>
      <w:tabs>
        <w:tab w:val="center" w:pos="4536"/>
        <w:tab w:val="right" w:pos="9072"/>
      </w:tabs>
      <w:spacing w:line="240" w:lineRule="auto"/>
    </w:pPr>
    <w:rPr>
      <w:sz w:val="16"/>
    </w:rPr>
  </w:style>
  <w:style w:type="character" w:customStyle="1" w:styleId="FuzeileZchn">
    <w:name w:val="Fußzeile Zchn"/>
    <w:basedOn w:val="Absatz-Standardschriftart"/>
    <w:link w:val="Fuzeile"/>
    <w:uiPriority w:val="99"/>
    <w:rsid w:val="00EA5AA0"/>
    <w:rPr>
      <w:sz w:val="16"/>
    </w:rPr>
  </w:style>
  <w:style w:type="character" w:styleId="Hyperlink">
    <w:name w:val="Hyperlink"/>
    <w:uiPriority w:val="99"/>
    <w:unhideWhenUsed/>
    <w:rsid w:val="00EA5AA0"/>
    <w:rPr>
      <w:color w:val="auto"/>
      <w:u w:val="none"/>
    </w:rPr>
  </w:style>
  <w:style w:type="table" w:styleId="Tabellenraster">
    <w:name w:val="Table Grid"/>
    <w:basedOn w:val="NormaleTabelle"/>
    <w:uiPriority w:val="59"/>
    <w:rsid w:val="00EA5AA0"/>
    <w:pPr>
      <w:spacing w:after="0" w:line="240" w:lineRule="auto"/>
    </w:pPr>
    <w:rPr>
      <w:sz w:val="20"/>
    </w:rPr>
    <w:tblPr/>
  </w:style>
  <w:style w:type="paragraph" w:styleId="Sprechblasentext">
    <w:name w:val="Balloon Text"/>
    <w:basedOn w:val="Standard"/>
    <w:link w:val="SprechblasentextZchn"/>
    <w:uiPriority w:val="99"/>
    <w:semiHidden/>
    <w:unhideWhenUsed/>
    <w:rsid w:val="00EA5AA0"/>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A5AA0"/>
    <w:rPr>
      <w:rFonts w:ascii="Tahoma" w:hAnsi="Tahoma" w:cs="Tahoma"/>
      <w:sz w:val="16"/>
      <w:szCs w:val="16"/>
    </w:rPr>
  </w:style>
  <w:style w:type="paragraph" w:customStyle="1" w:styleId="Headline">
    <w:name w:val="Headline"/>
    <w:basedOn w:val="Standard"/>
    <w:qFormat/>
    <w:rsid w:val="00213565"/>
    <w:pPr>
      <w:keepNext/>
    </w:pPr>
    <w:rPr>
      <w:b/>
    </w:rPr>
  </w:style>
  <w:style w:type="numbering" w:customStyle="1" w:styleId="Kapitel">
    <w:name w:val="Kapitel"/>
    <w:uiPriority w:val="99"/>
    <w:rsid w:val="00EA5AA0"/>
    <w:pPr>
      <w:numPr>
        <w:numId w:val="2"/>
      </w:numPr>
    </w:pPr>
  </w:style>
  <w:style w:type="character" w:customStyle="1" w:styleId="berschrift1Zchn">
    <w:name w:val="Überschrift 1 Zchn"/>
    <w:basedOn w:val="Absatz-Standardschriftart"/>
    <w:link w:val="berschrift1"/>
    <w:uiPriority w:val="9"/>
    <w:rsid w:val="002348C4"/>
    <w:rPr>
      <w:rFonts w:ascii="Roboto" w:eastAsiaTheme="majorEastAsia" w:hAnsi="Roboto" w:cstheme="majorBidi"/>
      <w:b/>
      <w:bCs/>
      <w:sz w:val="36"/>
      <w:szCs w:val="28"/>
    </w:rPr>
  </w:style>
  <w:style w:type="character" w:customStyle="1" w:styleId="berschrift2Zchn">
    <w:name w:val="Überschrift 2 Zchn"/>
    <w:basedOn w:val="Absatz-Standardschriftart"/>
    <w:link w:val="berschrift2"/>
    <w:uiPriority w:val="9"/>
    <w:rsid w:val="00A37786"/>
    <w:rPr>
      <w:rFonts w:ascii="Roboto" w:eastAsiaTheme="majorEastAsia" w:hAnsi="Roboto" w:cstheme="majorBidi"/>
      <w:b/>
      <w:bCs/>
      <w:sz w:val="32"/>
      <w:szCs w:val="26"/>
    </w:rPr>
  </w:style>
  <w:style w:type="character" w:customStyle="1" w:styleId="berschrift3Zchn">
    <w:name w:val="Überschrift 3 Zchn"/>
    <w:basedOn w:val="Absatz-Standardschriftart"/>
    <w:link w:val="berschrift3"/>
    <w:uiPriority w:val="9"/>
    <w:rsid w:val="00A37786"/>
    <w:rPr>
      <w:rFonts w:ascii="Roboto" w:eastAsiaTheme="majorEastAsia" w:hAnsi="Roboto" w:cstheme="majorBidi"/>
      <w:b/>
      <w:bCs/>
      <w:sz w:val="28"/>
    </w:rPr>
  </w:style>
  <w:style w:type="paragraph" w:styleId="Aufzhlungszeichen">
    <w:name w:val="List Bullet"/>
    <w:basedOn w:val="Standard"/>
    <w:uiPriority w:val="99"/>
    <w:unhideWhenUsed/>
    <w:qFormat/>
    <w:rsid w:val="003679B6"/>
    <w:pPr>
      <w:numPr>
        <w:numId w:val="10"/>
      </w:numPr>
      <w:tabs>
        <w:tab w:val="clear" w:pos="397"/>
        <w:tab w:val="clear" w:pos="1191"/>
      </w:tabs>
    </w:pPr>
  </w:style>
  <w:style w:type="paragraph" w:styleId="Listennummer">
    <w:name w:val="List Number"/>
    <w:basedOn w:val="Aufzhlungszeichen"/>
    <w:uiPriority w:val="99"/>
    <w:unhideWhenUsed/>
    <w:qFormat/>
    <w:rsid w:val="00EA5AA0"/>
    <w:pPr>
      <w:numPr>
        <w:numId w:val="5"/>
      </w:numPr>
      <w:tabs>
        <w:tab w:val="left" w:pos="1191"/>
      </w:tabs>
    </w:pPr>
  </w:style>
  <w:style w:type="paragraph" w:styleId="Aufzhlungszeichen2">
    <w:name w:val="List Bullet 2"/>
    <w:basedOn w:val="Standard"/>
    <w:uiPriority w:val="99"/>
    <w:unhideWhenUsed/>
    <w:qFormat/>
    <w:rsid w:val="00EA5AA0"/>
    <w:pPr>
      <w:numPr>
        <w:ilvl w:val="1"/>
        <w:numId w:val="10"/>
      </w:numPr>
      <w:tabs>
        <w:tab w:val="clear" w:pos="397"/>
        <w:tab w:val="clear" w:pos="794"/>
        <w:tab w:val="clear" w:pos="1191"/>
      </w:tabs>
    </w:pPr>
  </w:style>
  <w:style w:type="paragraph" w:styleId="Verzeichnis1">
    <w:name w:val="toc 1"/>
    <w:basedOn w:val="Standard"/>
    <w:next w:val="Standard"/>
    <w:uiPriority w:val="39"/>
    <w:unhideWhenUsed/>
    <w:rsid w:val="00EA5AA0"/>
    <w:pPr>
      <w:tabs>
        <w:tab w:val="clear" w:pos="1191"/>
        <w:tab w:val="right" w:pos="9921"/>
      </w:tabs>
      <w:spacing w:before="380" w:line="380" w:lineRule="atLeast"/>
      <w:ind w:left="397" w:hanging="397"/>
    </w:pPr>
    <w:rPr>
      <w:b/>
    </w:rPr>
  </w:style>
  <w:style w:type="paragraph" w:styleId="Verzeichnis2">
    <w:name w:val="toc 2"/>
    <w:basedOn w:val="Standard"/>
    <w:next w:val="Standard"/>
    <w:uiPriority w:val="39"/>
    <w:unhideWhenUsed/>
    <w:rsid w:val="00EA5AA0"/>
    <w:pPr>
      <w:tabs>
        <w:tab w:val="clear" w:pos="397"/>
        <w:tab w:val="right" w:leader="dot" w:pos="9921"/>
      </w:tabs>
      <w:spacing w:line="380" w:lineRule="atLeast"/>
      <w:ind w:left="794" w:hanging="397"/>
    </w:pPr>
  </w:style>
  <w:style w:type="paragraph" w:styleId="Verzeichnis3">
    <w:name w:val="toc 3"/>
    <w:basedOn w:val="Standard"/>
    <w:next w:val="Standard"/>
    <w:uiPriority w:val="39"/>
    <w:unhideWhenUsed/>
    <w:rsid w:val="00EA5AA0"/>
    <w:pPr>
      <w:tabs>
        <w:tab w:val="clear" w:pos="397"/>
        <w:tab w:val="clear" w:pos="794"/>
        <w:tab w:val="left" w:pos="1588"/>
        <w:tab w:val="left" w:pos="1985"/>
        <w:tab w:val="right" w:leader="dot" w:pos="9921"/>
      </w:tabs>
      <w:spacing w:line="380" w:lineRule="atLeast"/>
      <w:ind w:left="1191" w:hanging="397"/>
    </w:pPr>
  </w:style>
  <w:style w:type="paragraph" w:styleId="Verzeichnis4">
    <w:name w:val="toc 4"/>
    <w:basedOn w:val="Standard"/>
    <w:next w:val="Standard"/>
    <w:uiPriority w:val="39"/>
    <w:unhideWhenUsed/>
    <w:rsid w:val="00EA5AA0"/>
    <w:pPr>
      <w:tabs>
        <w:tab w:val="clear" w:pos="397"/>
        <w:tab w:val="clear" w:pos="794"/>
        <w:tab w:val="clear" w:pos="1191"/>
        <w:tab w:val="left" w:pos="1588"/>
        <w:tab w:val="left" w:pos="1814"/>
        <w:tab w:val="right" w:leader="dot" w:pos="9921"/>
      </w:tabs>
      <w:spacing w:line="380" w:lineRule="atLeast"/>
      <w:ind w:left="1588" w:hanging="397"/>
    </w:pPr>
  </w:style>
  <w:style w:type="paragraph" w:styleId="Verzeichnis5">
    <w:name w:val="toc 5"/>
    <w:basedOn w:val="Standard"/>
    <w:next w:val="Standard"/>
    <w:uiPriority w:val="39"/>
    <w:unhideWhenUsed/>
    <w:rsid w:val="00EA5AA0"/>
    <w:pPr>
      <w:tabs>
        <w:tab w:val="clear" w:pos="397"/>
        <w:tab w:val="clear" w:pos="794"/>
        <w:tab w:val="clear" w:pos="1191"/>
        <w:tab w:val="left" w:pos="1985"/>
        <w:tab w:val="left" w:pos="2381"/>
        <w:tab w:val="right" w:leader="dot" w:pos="9921"/>
      </w:tabs>
      <w:spacing w:line="380" w:lineRule="atLeast"/>
      <w:ind w:left="2382" w:hanging="794"/>
    </w:pPr>
    <w:rPr>
      <w:noProof/>
    </w:rPr>
  </w:style>
  <w:style w:type="paragraph" w:styleId="Inhaltsverzeichnisberschrift">
    <w:name w:val="TOC Heading"/>
    <w:basedOn w:val="berschrift1"/>
    <w:next w:val="Standard"/>
    <w:uiPriority w:val="39"/>
    <w:unhideWhenUsed/>
    <w:qFormat/>
    <w:rsid w:val="00EA5AA0"/>
    <w:pPr>
      <w:numPr>
        <w:numId w:val="0"/>
      </w:numPr>
      <w:spacing w:line="600" w:lineRule="atLeast"/>
      <w:outlineLvl w:val="9"/>
    </w:pPr>
    <w:rPr>
      <w:sz w:val="48"/>
      <w:lang w:eastAsia="de-DE"/>
    </w:rPr>
  </w:style>
  <w:style w:type="table" w:styleId="HelleListe-Akzent1">
    <w:name w:val="Light List Accent 1"/>
    <w:basedOn w:val="NormaleTabelle"/>
    <w:uiPriority w:val="61"/>
    <w:rsid w:val="00EA5AA0"/>
    <w:pPr>
      <w:spacing w:after="0" w:line="240" w:lineRule="auto"/>
    </w:pPr>
    <w:rPr>
      <w:sz w:val="20"/>
    </w:rPr>
    <w:tblPr>
      <w:tblStyleRowBandSize w:val="1"/>
      <w:tblStyleColBandSize w:val="1"/>
      <w:tbl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blBorders>
    </w:tblPr>
    <w:tblStylePr w:type="firstRow">
      <w:pPr>
        <w:spacing w:before="0" w:after="0" w:line="240" w:lineRule="auto"/>
      </w:pPr>
      <w:rPr>
        <w:b/>
        <w:bCs/>
        <w:color w:val="FFFFFF" w:themeColor="background1"/>
      </w:rPr>
      <w:tblPr/>
      <w:tcPr>
        <w:tcBorders>
          <w:top w:val="single" w:sz="12" w:space="0" w:color="4C4B63" w:themeColor="accent1"/>
          <w:left w:val="single" w:sz="6" w:space="0" w:color="4C4B63" w:themeColor="accent1"/>
          <w:bottom w:val="nil"/>
          <w:right w:val="single" w:sz="6" w:space="0" w:color="4C4B63" w:themeColor="accent1"/>
          <w:insideH w:val="nil"/>
          <w:insideV w:val="nil"/>
          <w:tl2br w:val="nil"/>
          <w:tr2bl w:val="nil"/>
        </w:tcBorders>
        <w:shd w:val="clear" w:color="auto" w:fill="4C4B63" w:themeFill="accent1"/>
      </w:tcPr>
    </w:tblStylePr>
    <w:tblStylePr w:type="lastRow">
      <w:pPr>
        <w:spacing w:before="0" w:after="0" w:line="240" w:lineRule="auto"/>
      </w:pPr>
      <w:rPr>
        <w:b/>
        <w:bCs/>
      </w:rPr>
      <w:tblPr/>
      <w:tcPr>
        <w:tcBorders>
          <w:top w:val="single" w:sz="12" w:space="0" w:color="4C4B63" w:themeColor="accent1"/>
          <w:left w:val="single" w:sz="6" w:space="0" w:color="4C4B63" w:themeColor="accent1"/>
          <w:bottom w:val="single" w:sz="12" w:space="0" w:color="4C4B63" w:themeColor="accent1"/>
          <w:right w:val="single" w:sz="6" w:space="0" w:color="4C4B63" w:themeColor="accent1"/>
          <w:insideH w:val="single" w:sz="6" w:space="0" w:color="4C4B63" w:themeColor="accent1"/>
          <w:insideV w:val="single" w:sz="6" w:space="0" w:color="4C4B63" w:themeColor="accent1"/>
        </w:tcBorders>
      </w:tcPr>
    </w:tblStylePr>
    <w:tblStylePr w:type="firstCol">
      <w:rPr>
        <w:b/>
        <w:bCs/>
      </w:rPr>
      <w:tblPr/>
      <w:tcPr>
        <w:tc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cBorders>
      </w:tcPr>
    </w:tblStylePr>
    <w:tblStylePr w:type="lastCol">
      <w:rPr>
        <w:b/>
        <w:bCs/>
      </w:rPr>
    </w:tblStylePr>
    <w:tblStylePr w:type="band1Vert">
      <w:rPr>
        <w:rFonts w:asciiTheme="minorHAnsi" w:hAnsiTheme="minorHAnsi"/>
        <w:sz w:val="20"/>
      </w:rPr>
      <w:tblPr/>
      <w:tcPr>
        <w:tcBorders>
          <w:top w:val="single" w:sz="8" w:space="0" w:color="4C4B63" w:themeColor="accent1"/>
          <w:left w:val="single" w:sz="8" w:space="0" w:color="4C4B63" w:themeColor="accent1"/>
          <w:bottom w:val="single" w:sz="8" w:space="0" w:color="4C4B63" w:themeColor="accent1"/>
          <w:right w:val="single" w:sz="8" w:space="0" w:color="4C4B63" w:themeColor="accent1"/>
        </w:tcBorders>
      </w:tcPr>
    </w:tblStylePr>
    <w:tblStylePr w:type="band2Vert">
      <w:rPr>
        <w:rFonts w:asciiTheme="minorHAnsi" w:hAnsiTheme="minorHAnsi"/>
        <w:sz w:val="20"/>
      </w:rPr>
    </w:tblStylePr>
    <w:tblStylePr w:type="band1Horz">
      <w:rPr>
        <w:rFonts w:asciiTheme="minorHAnsi" w:hAnsiTheme="minorHAnsi"/>
        <w:b w:val="0"/>
        <w:sz w:val="20"/>
      </w:rPr>
      <w:tblPr/>
      <w:tcPr>
        <w:tcBorders>
          <w:top w:val="single" w:sz="6" w:space="0" w:color="4C4B63" w:themeColor="accent1"/>
          <w:left w:val="single" w:sz="6" w:space="0" w:color="4C4B63" w:themeColor="accent1"/>
          <w:bottom w:val="single" w:sz="6" w:space="0" w:color="4C4B63" w:themeColor="accent1"/>
          <w:right w:val="single" w:sz="6" w:space="0" w:color="4C4B63" w:themeColor="accent1"/>
          <w:insideH w:val="single" w:sz="6" w:space="0" w:color="4C4B63" w:themeColor="accent1"/>
          <w:insideV w:val="single" w:sz="6" w:space="0" w:color="4C4B63" w:themeColor="accent1"/>
          <w:tl2br w:val="nil"/>
          <w:tr2bl w:val="nil"/>
        </w:tcBorders>
      </w:tcPr>
    </w:tblStylePr>
    <w:tblStylePr w:type="band2Horz">
      <w:rPr>
        <w:rFonts w:asciiTheme="minorHAnsi" w:hAnsiTheme="minorHAnsi"/>
        <w:b w:val="0"/>
        <w:sz w:val="20"/>
      </w:rPr>
    </w:tblStylePr>
  </w:style>
  <w:style w:type="table" w:styleId="MittlereListe1-Akzent1">
    <w:name w:val="Medium List 1 Accent 1"/>
    <w:basedOn w:val="NormaleTabelle"/>
    <w:uiPriority w:val="65"/>
    <w:rsid w:val="00EA5AA0"/>
    <w:pPr>
      <w:spacing w:after="0" w:line="240" w:lineRule="auto"/>
    </w:pPr>
    <w:rPr>
      <w:color w:val="2B2C3A" w:themeColor="text1"/>
      <w:sz w:val="20"/>
    </w:rPr>
    <w:tblPr>
      <w:tblStyleRowBandSize w:val="1"/>
      <w:tblStyleColBandSize w:val="1"/>
      <w:tblBorders>
        <w:top w:val="single" w:sz="8" w:space="0" w:color="4C4B63" w:themeColor="accent1"/>
        <w:bottom w:val="single" w:sz="8" w:space="0" w:color="4C4B63" w:themeColor="accent1"/>
      </w:tblBorders>
    </w:tblPr>
    <w:tblStylePr w:type="firstRow">
      <w:rPr>
        <w:rFonts w:asciiTheme="majorHAnsi" w:eastAsiaTheme="majorEastAsia" w:hAnsiTheme="majorHAnsi" w:cstheme="majorBidi"/>
      </w:rPr>
      <w:tblPr/>
      <w:tcPr>
        <w:tcBorders>
          <w:top w:val="single" w:sz="12" w:space="0" w:color="4C4B63" w:themeColor="accent1"/>
          <w:left w:val="nil"/>
          <w:bottom w:val="single" w:sz="12" w:space="0" w:color="4C4B63" w:themeColor="accent1"/>
          <w:right w:val="nil"/>
          <w:insideV w:val="nil"/>
        </w:tcBorders>
      </w:tcPr>
    </w:tblStylePr>
    <w:tblStylePr w:type="lastRow">
      <w:rPr>
        <w:rFonts w:asciiTheme="minorHAnsi" w:hAnsiTheme="minorHAnsi"/>
        <w:b/>
        <w:bCs/>
        <w:color w:val="auto"/>
        <w:sz w:val="20"/>
      </w:rPr>
      <w:tblPr/>
      <w:tcPr>
        <w:tcBorders>
          <w:top w:val="single" w:sz="12" w:space="0" w:color="4C4B63" w:themeColor="accent1"/>
          <w:left w:val="nil"/>
          <w:bottom w:val="single" w:sz="12" w:space="0" w:color="4C4B63" w:themeColor="accent1"/>
          <w:right w:val="nil"/>
          <w:insideV w:val="nil"/>
        </w:tcBorders>
      </w:tcPr>
    </w:tblStylePr>
    <w:tblStylePr w:type="firstCol">
      <w:rPr>
        <w:b/>
        <w:bCs/>
      </w:rPr>
    </w:tblStylePr>
    <w:tblStylePr w:type="lastCol">
      <w:rPr>
        <w:b/>
        <w:bCs/>
      </w:rPr>
      <w:tblPr/>
      <w:tcPr>
        <w:tcBorders>
          <w:top w:val="single" w:sz="8" w:space="0" w:color="4C4B63" w:themeColor="accent1"/>
          <w:bottom w:val="single" w:sz="8" w:space="0" w:color="4C4B63" w:themeColor="accent1"/>
        </w:tcBorders>
      </w:tcPr>
    </w:tblStylePr>
    <w:tblStylePr w:type="band1Vert">
      <w:tblPr/>
      <w:tcPr>
        <w:shd w:val="clear" w:color="auto" w:fill="CFCFDB" w:themeFill="accent1" w:themeFillTint="3F"/>
      </w:tcPr>
    </w:tblStylePr>
    <w:tblStylePr w:type="band1Horz">
      <w:tblPr/>
      <w:tcPr>
        <w:shd w:val="clear" w:color="auto" w:fill="CFCFDB" w:themeFill="accent1" w:themeFillTint="3F"/>
      </w:tcPr>
    </w:tblStylePr>
  </w:style>
  <w:style w:type="character" w:customStyle="1" w:styleId="Kstchen">
    <w:name w:val="Kästchen"/>
    <w:basedOn w:val="Absatz-Standardschriftart"/>
    <w:uiPriority w:val="1"/>
    <w:qFormat/>
    <w:rsid w:val="00EA5AA0"/>
    <w:rPr>
      <w:rFonts w:asciiTheme="minorHAnsi" w:hAnsiTheme="minorHAnsi"/>
      <w:sz w:val="32"/>
    </w:rPr>
  </w:style>
  <w:style w:type="table" w:styleId="HelleListe-Akzent2">
    <w:name w:val="Light List Accent 2"/>
    <w:basedOn w:val="NormaleTabelle"/>
    <w:uiPriority w:val="61"/>
    <w:rsid w:val="00EA5AA0"/>
    <w:pPr>
      <w:spacing w:after="0" w:line="240" w:lineRule="auto"/>
    </w:pPr>
    <w:rPr>
      <w:sz w:val="20"/>
    </w:rPr>
    <w:tblPr>
      <w:tblStyleRowBandSize w:val="1"/>
      <w:tblStyleColBandSize w:val="1"/>
      <w:tblBorders>
        <w:top w:val="single" w:sz="8" w:space="0" w:color="FF562B" w:themeColor="accent2"/>
        <w:left w:val="single" w:sz="8" w:space="0" w:color="FF562B" w:themeColor="accent2"/>
        <w:bottom w:val="single" w:sz="8" w:space="0" w:color="FF562B" w:themeColor="accent2"/>
        <w:right w:val="single" w:sz="8" w:space="0" w:color="FF562B" w:themeColor="accent2"/>
      </w:tblBorders>
    </w:tblPr>
    <w:tblStylePr w:type="firstRow">
      <w:pPr>
        <w:spacing w:before="0" w:after="0" w:line="240" w:lineRule="auto"/>
      </w:pPr>
      <w:rPr>
        <w:b/>
        <w:bCs/>
        <w:color w:val="FFFFFF" w:themeColor="background1"/>
      </w:rPr>
      <w:tblPr/>
      <w:tcPr>
        <w:shd w:val="clear" w:color="auto" w:fill="FF562B" w:themeFill="accent2"/>
      </w:tcPr>
    </w:tblStylePr>
    <w:tblStylePr w:type="lastRow">
      <w:pPr>
        <w:spacing w:before="0" w:after="0" w:line="240" w:lineRule="auto"/>
      </w:pPr>
      <w:rPr>
        <w:b/>
        <w:bCs/>
      </w:rPr>
      <w:tblPr/>
      <w:tcPr>
        <w:tcBorders>
          <w:top w:val="double" w:sz="6" w:space="0" w:color="FF562B" w:themeColor="accent2"/>
          <w:left w:val="single" w:sz="8" w:space="0" w:color="FF562B" w:themeColor="accent2"/>
          <w:bottom w:val="single" w:sz="8" w:space="0" w:color="FF562B" w:themeColor="accent2"/>
          <w:right w:val="single" w:sz="8" w:space="0" w:color="FF562B" w:themeColor="accent2"/>
        </w:tcBorders>
      </w:tcPr>
    </w:tblStylePr>
    <w:tblStylePr w:type="firstCol">
      <w:rPr>
        <w:b/>
        <w:bCs/>
      </w:rPr>
    </w:tblStylePr>
    <w:tblStylePr w:type="lastCol">
      <w:rPr>
        <w:b/>
        <w:bCs/>
      </w:rPr>
    </w:tblStylePr>
    <w:tblStylePr w:type="band1Vert">
      <w:tblPr/>
      <w:tcPr>
        <w:tcBorders>
          <w:top w:val="single" w:sz="8" w:space="0" w:color="FF562B" w:themeColor="accent2"/>
          <w:left w:val="single" w:sz="8" w:space="0" w:color="FF562B" w:themeColor="accent2"/>
          <w:bottom w:val="single" w:sz="8" w:space="0" w:color="FF562B" w:themeColor="accent2"/>
          <w:right w:val="single" w:sz="8" w:space="0" w:color="FF562B" w:themeColor="accent2"/>
        </w:tcBorders>
      </w:tcPr>
    </w:tblStylePr>
    <w:tblStylePr w:type="band1Horz">
      <w:tblPr/>
      <w:tcPr>
        <w:tcBorders>
          <w:top w:val="single" w:sz="8" w:space="0" w:color="FF562B" w:themeColor="accent2"/>
          <w:left w:val="single" w:sz="8" w:space="0" w:color="FF562B" w:themeColor="accent2"/>
          <w:bottom w:val="single" w:sz="8" w:space="0" w:color="FF562B" w:themeColor="accent2"/>
          <w:right w:val="single" w:sz="8" w:space="0" w:color="FF562B" w:themeColor="accent2"/>
        </w:tcBorders>
      </w:tcPr>
    </w:tblStylePr>
  </w:style>
  <w:style w:type="character" w:customStyle="1" w:styleId="berschrift4Zchn">
    <w:name w:val="Überschrift 4 Zchn"/>
    <w:basedOn w:val="Absatz-Standardschriftart"/>
    <w:link w:val="berschrift4"/>
    <w:uiPriority w:val="9"/>
    <w:rsid w:val="00A37786"/>
    <w:rPr>
      <w:rFonts w:ascii="Roboto" w:eastAsiaTheme="majorEastAsia" w:hAnsi="Roboto" w:cstheme="majorBidi"/>
      <w:b/>
      <w:bCs/>
      <w:iCs/>
      <w:sz w:val="24"/>
    </w:rPr>
  </w:style>
  <w:style w:type="character" w:customStyle="1" w:styleId="berschrift5Zchn">
    <w:name w:val="Überschrift 5 Zchn"/>
    <w:basedOn w:val="Absatz-Standardschriftart"/>
    <w:link w:val="berschrift5"/>
    <w:uiPriority w:val="9"/>
    <w:rsid w:val="00A37786"/>
    <w:rPr>
      <w:rFonts w:ascii="Roboto" w:eastAsiaTheme="majorEastAsia" w:hAnsi="Roboto" w:cstheme="majorBidi"/>
      <w:b/>
    </w:rPr>
  </w:style>
  <w:style w:type="paragraph" w:styleId="Titel">
    <w:name w:val="Title"/>
    <w:basedOn w:val="Standard"/>
    <w:next w:val="Standard"/>
    <w:link w:val="TitelZchn"/>
    <w:uiPriority w:val="10"/>
    <w:rsid w:val="00EA5AA0"/>
    <w:pPr>
      <w:spacing w:line="840" w:lineRule="exact"/>
    </w:pPr>
    <w:rPr>
      <w:rFonts w:eastAsiaTheme="majorEastAsia" w:cstheme="majorBidi"/>
      <w:color w:val="FFFFFF" w:themeColor="background1"/>
      <w:sz w:val="72"/>
      <w:szCs w:val="52"/>
    </w:rPr>
  </w:style>
  <w:style w:type="character" w:customStyle="1" w:styleId="TitelZchn">
    <w:name w:val="Titel Zchn"/>
    <w:basedOn w:val="Absatz-Standardschriftart"/>
    <w:link w:val="Titel"/>
    <w:uiPriority w:val="10"/>
    <w:rsid w:val="00EA5AA0"/>
    <w:rPr>
      <w:rFonts w:eastAsiaTheme="majorEastAsia" w:cstheme="majorBidi"/>
      <w:color w:val="FFFFFF" w:themeColor="background1"/>
      <w:sz w:val="72"/>
      <w:szCs w:val="52"/>
    </w:rPr>
  </w:style>
  <w:style w:type="paragraph" w:styleId="Untertitel">
    <w:name w:val="Subtitle"/>
    <w:basedOn w:val="Standard"/>
    <w:next w:val="Standard"/>
    <w:link w:val="UntertitelZchn"/>
    <w:uiPriority w:val="11"/>
    <w:rsid w:val="00EA5AA0"/>
    <w:pPr>
      <w:numPr>
        <w:ilvl w:val="1"/>
      </w:numPr>
      <w:spacing w:line="360" w:lineRule="exact"/>
    </w:pPr>
    <w:rPr>
      <w:rFonts w:eastAsiaTheme="majorEastAsia" w:cstheme="majorBidi"/>
      <w:b/>
      <w:iCs/>
      <w:color w:val="FFFFFF" w:themeColor="background1"/>
      <w:sz w:val="28"/>
      <w:szCs w:val="24"/>
    </w:rPr>
  </w:style>
  <w:style w:type="character" w:customStyle="1" w:styleId="UntertitelZchn">
    <w:name w:val="Untertitel Zchn"/>
    <w:basedOn w:val="Absatz-Standardschriftart"/>
    <w:link w:val="Untertitel"/>
    <w:uiPriority w:val="11"/>
    <w:rsid w:val="00EA5AA0"/>
    <w:rPr>
      <w:rFonts w:eastAsiaTheme="majorEastAsia" w:cstheme="majorBidi"/>
      <w:b/>
      <w:iCs/>
      <w:color w:val="FFFFFF" w:themeColor="background1"/>
      <w:sz w:val="28"/>
      <w:szCs w:val="24"/>
    </w:rPr>
  </w:style>
  <w:style w:type="paragraph" w:customStyle="1" w:styleId="Standardwei">
    <w:name w:val="Standard weiß"/>
    <w:basedOn w:val="Standard"/>
    <w:qFormat/>
    <w:rsid w:val="00EA5AA0"/>
    <w:pPr>
      <w:framePr w:hSpace="397" w:wrap="around" w:vAnchor="page" w:hAnchor="page" w:x="3573" w:y="11511"/>
      <w:suppressOverlap/>
    </w:pPr>
    <w:rPr>
      <w:color w:val="FFFFFF"/>
    </w:rPr>
  </w:style>
  <w:style w:type="character" w:styleId="Platzhaltertext">
    <w:name w:val="Placeholder Text"/>
    <w:basedOn w:val="Absatz-Standardschriftart"/>
    <w:uiPriority w:val="99"/>
    <w:semiHidden/>
    <w:rsid w:val="00EA5AA0"/>
    <w:rPr>
      <w:color w:val="808080"/>
    </w:rPr>
  </w:style>
  <w:style w:type="table" w:styleId="HelleSchattierung-Akzent1">
    <w:name w:val="Light Shading Accent 1"/>
    <w:basedOn w:val="NormaleTabelle"/>
    <w:uiPriority w:val="60"/>
    <w:rsid w:val="00EA5AA0"/>
    <w:pPr>
      <w:spacing w:after="0" w:line="240" w:lineRule="auto"/>
    </w:pPr>
    <w:rPr>
      <w:color w:val="383849" w:themeColor="accent1" w:themeShade="BF"/>
      <w:sz w:val="20"/>
    </w:rPr>
    <w:tblPr>
      <w:tblStyleRowBandSize w:val="1"/>
      <w:tblStyleColBandSize w:val="1"/>
      <w:tblBorders>
        <w:top w:val="single" w:sz="8" w:space="0" w:color="4C4B63" w:themeColor="accent1"/>
        <w:bottom w:val="single" w:sz="8" w:space="0" w:color="4C4B63" w:themeColor="accent1"/>
      </w:tblBorders>
    </w:tblPr>
    <w:tblStylePr w:type="firstRow">
      <w:pPr>
        <w:spacing w:before="0" w:after="0" w:line="240" w:lineRule="auto"/>
      </w:pPr>
      <w:rPr>
        <w:b/>
        <w:bCs/>
      </w:rPr>
      <w:tblPr/>
      <w:tcPr>
        <w:tcBorders>
          <w:top w:val="single" w:sz="8" w:space="0" w:color="4C4B63" w:themeColor="accent1"/>
          <w:left w:val="nil"/>
          <w:bottom w:val="single" w:sz="8" w:space="0" w:color="4C4B63" w:themeColor="accent1"/>
          <w:right w:val="nil"/>
          <w:insideH w:val="nil"/>
          <w:insideV w:val="nil"/>
        </w:tcBorders>
      </w:tcPr>
    </w:tblStylePr>
    <w:tblStylePr w:type="lastRow">
      <w:pPr>
        <w:spacing w:before="0" w:after="0" w:line="240" w:lineRule="auto"/>
      </w:pPr>
      <w:rPr>
        <w:b/>
        <w:bCs/>
      </w:rPr>
      <w:tblPr/>
      <w:tcPr>
        <w:tcBorders>
          <w:top w:val="single" w:sz="8" w:space="0" w:color="4C4B63" w:themeColor="accent1"/>
          <w:left w:val="nil"/>
          <w:bottom w:val="single" w:sz="8" w:space="0" w:color="4C4B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CFDB" w:themeFill="accent1" w:themeFillTint="3F"/>
      </w:tcPr>
    </w:tblStylePr>
    <w:tblStylePr w:type="band1Horz">
      <w:tblPr/>
      <w:tcPr>
        <w:tcBorders>
          <w:left w:val="nil"/>
          <w:right w:val="nil"/>
          <w:insideH w:val="nil"/>
          <w:insideV w:val="nil"/>
        </w:tcBorders>
        <w:shd w:val="clear" w:color="auto" w:fill="CFCFDB" w:themeFill="accent1" w:themeFillTint="3F"/>
      </w:tcPr>
    </w:tblStylePr>
  </w:style>
  <w:style w:type="paragraph" w:styleId="Verzeichnis6">
    <w:name w:val="toc 6"/>
    <w:basedOn w:val="Standard"/>
    <w:next w:val="Standard"/>
    <w:uiPriority w:val="39"/>
    <w:semiHidden/>
    <w:unhideWhenUsed/>
    <w:rsid w:val="00EA5AA0"/>
    <w:pPr>
      <w:tabs>
        <w:tab w:val="clear" w:pos="397"/>
        <w:tab w:val="clear" w:pos="794"/>
        <w:tab w:val="clear" w:pos="1191"/>
      </w:tabs>
      <w:spacing w:after="100"/>
      <w:ind w:left="1000"/>
    </w:pPr>
  </w:style>
  <w:style w:type="paragraph" w:styleId="Anrede">
    <w:name w:val="Salutation"/>
    <w:basedOn w:val="Standard"/>
    <w:next w:val="Standard"/>
    <w:link w:val="AnredeZchn"/>
    <w:uiPriority w:val="99"/>
    <w:unhideWhenUsed/>
    <w:rsid w:val="00EA5AA0"/>
  </w:style>
  <w:style w:type="character" w:customStyle="1" w:styleId="AnredeZchn">
    <w:name w:val="Anrede Zchn"/>
    <w:basedOn w:val="Absatz-Standardschriftart"/>
    <w:link w:val="Anrede"/>
    <w:uiPriority w:val="99"/>
    <w:rsid w:val="00EA5AA0"/>
    <w:rPr>
      <w:sz w:val="20"/>
    </w:rPr>
  </w:style>
  <w:style w:type="paragraph" w:styleId="Aufzhlungszeichen3">
    <w:name w:val="List Bullet 3"/>
    <w:basedOn w:val="Standard"/>
    <w:uiPriority w:val="99"/>
    <w:unhideWhenUsed/>
    <w:rsid w:val="00EA5AA0"/>
    <w:pPr>
      <w:numPr>
        <w:ilvl w:val="2"/>
        <w:numId w:val="10"/>
      </w:numPr>
      <w:tabs>
        <w:tab w:val="clear" w:pos="397"/>
        <w:tab w:val="clear" w:pos="1191"/>
      </w:tabs>
    </w:pPr>
  </w:style>
  <w:style w:type="paragraph" w:styleId="Aufzhlungszeichen4">
    <w:name w:val="List Bullet 4"/>
    <w:basedOn w:val="Standard"/>
    <w:uiPriority w:val="99"/>
    <w:unhideWhenUsed/>
    <w:rsid w:val="00EA5AA0"/>
    <w:pPr>
      <w:numPr>
        <w:ilvl w:val="3"/>
        <w:numId w:val="10"/>
      </w:numPr>
      <w:tabs>
        <w:tab w:val="clear" w:pos="397"/>
        <w:tab w:val="clear" w:pos="1191"/>
      </w:tabs>
    </w:pPr>
  </w:style>
  <w:style w:type="paragraph" w:styleId="Aufzhlungszeichen5">
    <w:name w:val="List Bullet 5"/>
    <w:basedOn w:val="Standard"/>
    <w:uiPriority w:val="99"/>
    <w:unhideWhenUsed/>
    <w:rsid w:val="00EA5AA0"/>
    <w:pPr>
      <w:numPr>
        <w:ilvl w:val="4"/>
        <w:numId w:val="10"/>
      </w:numPr>
      <w:tabs>
        <w:tab w:val="clear" w:pos="397"/>
        <w:tab w:val="clear" w:pos="1191"/>
      </w:tabs>
    </w:pPr>
  </w:style>
  <w:style w:type="paragraph" w:styleId="Liste">
    <w:name w:val="List"/>
    <w:basedOn w:val="Aufzhlungszeichen"/>
    <w:uiPriority w:val="99"/>
    <w:unhideWhenUsed/>
    <w:rsid w:val="00EA5AA0"/>
    <w:pPr>
      <w:numPr>
        <w:numId w:val="11"/>
      </w:numPr>
    </w:pPr>
  </w:style>
  <w:style w:type="paragraph" w:styleId="Liste2">
    <w:name w:val="List 2"/>
    <w:basedOn w:val="Standard"/>
    <w:uiPriority w:val="99"/>
    <w:semiHidden/>
    <w:unhideWhenUsed/>
    <w:rsid w:val="00EA5AA0"/>
    <w:pPr>
      <w:numPr>
        <w:ilvl w:val="1"/>
        <w:numId w:val="11"/>
      </w:numPr>
      <w:tabs>
        <w:tab w:val="clear" w:pos="397"/>
        <w:tab w:val="clear" w:pos="794"/>
        <w:tab w:val="clear" w:pos="1191"/>
      </w:tabs>
    </w:pPr>
  </w:style>
  <w:style w:type="paragraph" w:styleId="Liste3">
    <w:name w:val="List 3"/>
    <w:basedOn w:val="Standard"/>
    <w:uiPriority w:val="99"/>
    <w:unhideWhenUsed/>
    <w:rsid w:val="00EA5AA0"/>
    <w:pPr>
      <w:numPr>
        <w:ilvl w:val="2"/>
        <w:numId w:val="11"/>
      </w:numPr>
      <w:tabs>
        <w:tab w:val="clear" w:pos="397"/>
        <w:tab w:val="clear" w:pos="1191"/>
      </w:tabs>
    </w:pPr>
  </w:style>
  <w:style w:type="paragraph" w:styleId="Liste4">
    <w:name w:val="List 4"/>
    <w:basedOn w:val="Standard"/>
    <w:uiPriority w:val="99"/>
    <w:unhideWhenUsed/>
    <w:rsid w:val="00EA5AA0"/>
    <w:pPr>
      <w:numPr>
        <w:ilvl w:val="3"/>
        <w:numId w:val="11"/>
      </w:numPr>
      <w:tabs>
        <w:tab w:val="clear" w:pos="397"/>
        <w:tab w:val="clear" w:pos="1191"/>
      </w:tabs>
    </w:pPr>
  </w:style>
  <w:style w:type="paragraph" w:styleId="Liste5">
    <w:name w:val="List 5"/>
    <w:basedOn w:val="Standard"/>
    <w:uiPriority w:val="99"/>
    <w:unhideWhenUsed/>
    <w:rsid w:val="00EA5AA0"/>
    <w:pPr>
      <w:numPr>
        <w:ilvl w:val="4"/>
        <w:numId w:val="11"/>
      </w:numPr>
      <w:tabs>
        <w:tab w:val="clear" w:pos="397"/>
        <w:tab w:val="clear" w:pos="1191"/>
      </w:tabs>
    </w:pPr>
  </w:style>
  <w:style w:type="paragraph" w:styleId="Listenabsatz">
    <w:name w:val="List Paragraph"/>
    <w:basedOn w:val="Standard"/>
    <w:uiPriority w:val="34"/>
    <w:unhideWhenUsed/>
    <w:qFormat/>
    <w:rsid w:val="00EA5AA0"/>
    <w:pPr>
      <w:ind w:left="397"/>
    </w:pPr>
  </w:style>
  <w:style w:type="paragraph" w:styleId="Listenfortsetzung">
    <w:name w:val="List Continue"/>
    <w:basedOn w:val="Standard"/>
    <w:uiPriority w:val="99"/>
    <w:semiHidden/>
    <w:unhideWhenUsed/>
    <w:rsid w:val="00EA5AA0"/>
    <w:pPr>
      <w:ind w:left="397"/>
    </w:pPr>
  </w:style>
  <w:style w:type="paragraph" w:styleId="Listenfortsetzung2">
    <w:name w:val="List Continue 2"/>
    <w:basedOn w:val="Standard"/>
    <w:uiPriority w:val="99"/>
    <w:semiHidden/>
    <w:unhideWhenUsed/>
    <w:rsid w:val="00EA5AA0"/>
    <w:pPr>
      <w:ind w:left="794"/>
    </w:pPr>
  </w:style>
  <w:style w:type="paragraph" w:styleId="Listenfortsetzung3">
    <w:name w:val="List Continue 3"/>
    <w:basedOn w:val="Standard"/>
    <w:uiPriority w:val="99"/>
    <w:semiHidden/>
    <w:unhideWhenUsed/>
    <w:rsid w:val="00EA5AA0"/>
    <w:pPr>
      <w:ind w:left="1191"/>
    </w:pPr>
  </w:style>
  <w:style w:type="paragraph" w:styleId="Listenfortsetzung4">
    <w:name w:val="List Continue 4"/>
    <w:basedOn w:val="Standard"/>
    <w:uiPriority w:val="99"/>
    <w:semiHidden/>
    <w:unhideWhenUsed/>
    <w:rsid w:val="00EA5AA0"/>
    <w:pPr>
      <w:ind w:left="1588"/>
    </w:pPr>
  </w:style>
  <w:style w:type="paragraph" w:styleId="Listenfortsetzung5">
    <w:name w:val="List Continue 5"/>
    <w:basedOn w:val="Standard"/>
    <w:uiPriority w:val="99"/>
    <w:semiHidden/>
    <w:unhideWhenUsed/>
    <w:rsid w:val="00EA5AA0"/>
    <w:pPr>
      <w:ind w:left="1985"/>
    </w:pPr>
  </w:style>
  <w:style w:type="paragraph" w:styleId="Listennummer2">
    <w:name w:val="List Number 2"/>
    <w:basedOn w:val="Aufzhlungszeichen2"/>
    <w:uiPriority w:val="99"/>
    <w:semiHidden/>
    <w:unhideWhenUsed/>
    <w:rsid w:val="00EA5AA0"/>
    <w:pPr>
      <w:numPr>
        <w:ilvl w:val="0"/>
        <w:numId w:val="6"/>
      </w:numPr>
      <w:tabs>
        <w:tab w:val="left" w:pos="1191"/>
      </w:tabs>
    </w:pPr>
  </w:style>
  <w:style w:type="paragraph" w:styleId="Listennummer3">
    <w:name w:val="List Number 3"/>
    <w:basedOn w:val="Aufzhlungszeichen3"/>
    <w:uiPriority w:val="99"/>
    <w:semiHidden/>
    <w:unhideWhenUsed/>
    <w:rsid w:val="00EA5AA0"/>
    <w:pPr>
      <w:numPr>
        <w:ilvl w:val="0"/>
        <w:numId w:val="7"/>
      </w:numPr>
    </w:pPr>
  </w:style>
  <w:style w:type="paragraph" w:styleId="Listennummer4">
    <w:name w:val="List Number 4"/>
    <w:basedOn w:val="Aufzhlungszeichen4"/>
    <w:uiPriority w:val="99"/>
    <w:semiHidden/>
    <w:unhideWhenUsed/>
    <w:rsid w:val="00EA5AA0"/>
    <w:pPr>
      <w:numPr>
        <w:ilvl w:val="0"/>
        <w:numId w:val="8"/>
      </w:numPr>
    </w:pPr>
  </w:style>
  <w:style w:type="paragraph" w:styleId="Listennummer5">
    <w:name w:val="List Number 5"/>
    <w:basedOn w:val="Aufzhlungszeichen5"/>
    <w:uiPriority w:val="99"/>
    <w:semiHidden/>
    <w:unhideWhenUsed/>
    <w:rsid w:val="00EA5AA0"/>
    <w:pPr>
      <w:numPr>
        <w:ilvl w:val="0"/>
        <w:numId w:val="9"/>
      </w:numPr>
      <w:tabs>
        <w:tab w:val="left" w:pos="1191"/>
      </w:tabs>
    </w:pPr>
  </w:style>
  <w:style w:type="character" w:styleId="Seitenzahl">
    <w:name w:val="page number"/>
    <w:basedOn w:val="Absatz-Standardschriftart"/>
    <w:uiPriority w:val="99"/>
    <w:semiHidden/>
    <w:unhideWhenUsed/>
    <w:rsid w:val="00EA5AA0"/>
  </w:style>
  <w:style w:type="paragraph" w:styleId="Standardeinzug">
    <w:name w:val="Normal Indent"/>
    <w:basedOn w:val="Standard"/>
    <w:uiPriority w:val="99"/>
    <w:semiHidden/>
    <w:unhideWhenUsed/>
    <w:rsid w:val="00EA5AA0"/>
    <w:pPr>
      <w:ind w:left="397"/>
    </w:pPr>
  </w:style>
  <w:style w:type="numbering" w:customStyle="1" w:styleId="TecAllianceAufzhlung">
    <w:name w:val="TecAlliance Aufzählung"/>
    <w:uiPriority w:val="99"/>
    <w:rsid w:val="00EA5AA0"/>
    <w:pPr>
      <w:numPr>
        <w:numId w:val="3"/>
      </w:numPr>
    </w:pPr>
  </w:style>
  <w:style w:type="numbering" w:customStyle="1" w:styleId="TecAllianceListe">
    <w:name w:val="TecAlliance Liste"/>
    <w:uiPriority w:val="99"/>
    <w:rsid w:val="00EA5AA0"/>
    <w:pPr>
      <w:numPr>
        <w:numId w:val="4"/>
      </w:numPr>
    </w:pPr>
  </w:style>
  <w:style w:type="paragraph" w:styleId="Textkrper">
    <w:name w:val="Body Text"/>
    <w:basedOn w:val="Standard"/>
    <w:link w:val="TextkrperZchn"/>
    <w:uiPriority w:val="99"/>
    <w:semiHidden/>
    <w:unhideWhenUsed/>
    <w:rsid w:val="00EA5AA0"/>
  </w:style>
  <w:style w:type="character" w:customStyle="1" w:styleId="TextkrperZchn">
    <w:name w:val="Textkörper Zchn"/>
    <w:basedOn w:val="Absatz-Standardschriftart"/>
    <w:link w:val="Textkrper"/>
    <w:uiPriority w:val="99"/>
    <w:semiHidden/>
    <w:rsid w:val="00EA5AA0"/>
    <w:rPr>
      <w:sz w:val="20"/>
    </w:rPr>
  </w:style>
  <w:style w:type="paragraph" w:styleId="Textkrper2">
    <w:name w:val="Body Text 2"/>
    <w:basedOn w:val="Standard"/>
    <w:link w:val="Textkrper2Zchn"/>
    <w:uiPriority w:val="99"/>
    <w:semiHidden/>
    <w:unhideWhenUsed/>
    <w:rsid w:val="00EA5AA0"/>
  </w:style>
  <w:style w:type="character" w:customStyle="1" w:styleId="Textkrper2Zchn">
    <w:name w:val="Textkörper 2 Zchn"/>
    <w:basedOn w:val="Absatz-Standardschriftart"/>
    <w:link w:val="Textkrper2"/>
    <w:uiPriority w:val="99"/>
    <w:semiHidden/>
    <w:rsid w:val="00EA5AA0"/>
    <w:rPr>
      <w:sz w:val="20"/>
    </w:rPr>
  </w:style>
  <w:style w:type="paragraph" w:styleId="Textkrper3">
    <w:name w:val="Body Text 3"/>
    <w:basedOn w:val="Standard"/>
    <w:link w:val="Textkrper3Zchn"/>
    <w:uiPriority w:val="99"/>
    <w:semiHidden/>
    <w:unhideWhenUsed/>
    <w:rsid w:val="00EA5AA0"/>
    <w:rPr>
      <w:sz w:val="16"/>
      <w:szCs w:val="16"/>
    </w:rPr>
  </w:style>
  <w:style w:type="character" w:customStyle="1" w:styleId="Textkrper3Zchn">
    <w:name w:val="Textkörper 3 Zchn"/>
    <w:basedOn w:val="Absatz-Standardschriftart"/>
    <w:link w:val="Textkrper3"/>
    <w:uiPriority w:val="99"/>
    <w:semiHidden/>
    <w:rsid w:val="00EA5AA0"/>
    <w:rPr>
      <w:sz w:val="16"/>
      <w:szCs w:val="16"/>
    </w:rPr>
  </w:style>
  <w:style w:type="character" w:customStyle="1" w:styleId="berschrift6Zchn">
    <w:name w:val="Überschrift 6 Zchn"/>
    <w:basedOn w:val="Absatz-Standardschriftart"/>
    <w:link w:val="berschrift6"/>
    <w:uiPriority w:val="9"/>
    <w:rsid w:val="00EA5AA0"/>
    <w:rPr>
      <w:rFonts w:asciiTheme="majorHAnsi" w:eastAsiaTheme="majorEastAsia" w:hAnsiTheme="majorHAnsi" w:cstheme="majorBidi"/>
      <w:i/>
      <w:iCs/>
      <w:color w:val="252531" w:themeColor="accent1" w:themeShade="7F"/>
      <w:sz w:val="20"/>
    </w:rPr>
  </w:style>
  <w:style w:type="character" w:styleId="Zeilennummer">
    <w:name w:val="line number"/>
    <w:basedOn w:val="Absatz-Standardschriftart"/>
    <w:uiPriority w:val="99"/>
    <w:semiHidden/>
    <w:unhideWhenUsed/>
    <w:rsid w:val="00EA5AA0"/>
  </w:style>
  <w:style w:type="paragraph" w:customStyle="1" w:styleId="Zusatzinformation">
    <w:name w:val="Zusatzinformation"/>
    <w:basedOn w:val="Standard"/>
    <w:qFormat/>
    <w:rsid w:val="00EA5AA0"/>
    <w:rPr>
      <w:sz w:val="16"/>
    </w:rPr>
  </w:style>
  <w:style w:type="table" w:styleId="HelleListe-Akzent3">
    <w:name w:val="Light List Accent 3"/>
    <w:basedOn w:val="NormaleTabelle"/>
    <w:uiPriority w:val="61"/>
    <w:rsid w:val="00EA5AA0"/>
    <w:pPr>
      <w:spacing w:after="0" w:line="240" w:lineRule="auto"/>
    </w:pPr>
    <w:rPr>
      <w:sz w:val="20"/>
    </w:rPr>
    <w:tblPr>
      <w:tblStyleRowBandSize w:val="1"/>
      <w:tblStyleColBandSize w:val="1"/>
      <w:tblBorders>
        <w:top w:val="single" w:sz="8" w:space="0" w:color="004FFF" w:themeColor="accent3"/>
        <w:left w:val="single" w:sz="8" w:space="0" w:color="004FFF" w:themeColor="accent3"/>
        <w:bottom w:val="single" w:sz="8" w:space="0" w:color="004FFF" w:themeColor="accent3"/>
        <w:right w:val="single" w:sz="8" w:space="0" w:color="004FFF" w:themeColor="accent3"/>
      </w:tblBorders>
    </w:tblPr>
    <w:tblStylePr w:type="firstRow">
      <w:pPr>
        <w:spacing w:before="0" w:after="0" w:line="240" w:lineRule="auto"/>
      </w:pPr>
      <w:rPr>
        <w:b/>
        <w:bCs/>
        <w:color w:val="FFFFFF" w:themeColor="background1"/>
      </w:rPr>
      <w:tblPr/>
      <w:tcPr>
        <w:shd w:val="clear" w:color="auto" w:fill="004FFF" w:themeFill="accent3"/>
      </w:tcPr>
    </w:tblStylePr>
    <w:tblStylePr w:type="lastRow">
      <w:pPr>
        <w:spacing w:before="0" w:after="0" w:line="240" w:lineRule="auto"/>
      </w:pPr>
      <w:rPr>
        <w:b/>
        <w:bCs/>
      </w:rPr>
      <w:tblPr/>
      <w:tcPr>
        <w:tcBorders>
          <w:top w:val="double" w:sz="6" w:space="0" w:color="004FFF" w:themeColor="accent3"/>
          <w:left w:val="single" w:sz="8" w:space="0" w:color="004FFF" w:themeColor="accent3"/>
          <w:bottom w:val="single" w:sz="8" w:space="0" w:color="004FFF" w:themeColor="accent3"/>
          <w:right w:val="single" w:sz="8" w:space="0" w:color="004FFF" w:themeColor="accent3"/>
        </w:tcBorders>
      </w:tcPr>
    </w:tblStylePr>
    <w:tblStylePr w:type="firstCol">
      <w:rPr>
        <w:b/>
        <w:bCs/>
      </w:rPr>
    </w:tblStylePr>
    <w:tblStylePr w:type="lastCol">
      <w:rPr>
        <w:b/>
        <w:bCs/>
      </w:rPr>
    </w:tblStylePr>
    <w:tblStylePr w:type="band1Vert">
      <w:tblPr/>
      <w:tcPr>
        <w:tcBorders>
          <w:top w:val="single" w:sz="8" w:space="0" w:color="004FFF" w:themeColor="accent3"/>
          <w:left w:val="single" w:sz="8" w:space="0" w:color="004FFF" w:themeColor="accent3"/>
          <w:bottom w:val="single" w:sz="8" w:space="0" w:color="004FFF" w:themeColor="accent3"/>
          <w:right w:val="single" w:sz="8" w:space="0" w:color="004FFF" w:themeColor="accent3"/>
        </w:tcBorders>
      </w:tcPr>
    </w:tblStylePr>
    <w:tblStylePr w:type="band1Horz">
      <w:tblPr/>
      <w:tcPr>
        <w:tcBorders>
          <w:top w:val="single" w:sz="8" w:space="0" w:color="004FFF" w:themeColor="accent3"/>
          <w:left w:val="single" w:sz="8" w:space="0" w:color="004FFF" w:themeColor="accent3"/>
          <w:bottom w:val="single" w:sz="8" w:space="0" w:color="004FFF" w:themeColor="accent3"/>
          <w:right w:val="single" w:sz="8" w:space="0" w:color="004FFF" w:themeColor="accent3"/>
        </w:tcBorders>
      </w:tcPr>
    </w:tblStylePr>
  </w:style>
  <w:style w:type="table" w:styleId="MittlereListe1-Akzent3">
    <w:name w:val="Medium List 1 Accent 3"/>
    <w:basedOn w:val="NormaleTabelle"/>
    <w:uiPriority w:val="65"/>
    <w:rsid w:val="00EA5AA0"/>
    <w:pPr>
      <w:spacing w:after="0" w:line="240" w:lineRule="auto"/>
    </w:pPr>
    <w:rPr>
      <w:color w:val="2B2C3A" w:themeColor="text1"/>
    </w:rPr>
    <w:tblPr>
      <w:tblStyleRowBandSize w:val="1"/>
      <w:tblStyleColBandSize w:val="1"/>
      <w:tblBorders>
        <w:top w:val="single" w:sz="8" w:space="0" w:color="004FFF" w:themeColor="accent3"/>
        <w:bottom w:val="single" w:sz="8" w:space="0" w:color="004FFF" w:themeColor="accent3"/>
      </w:tblBorders>
    </w:tblPr>
    <w:tblStylePr w:type="firstRow">
      <w:rPr>
        <w:rFonts w:asciiTheme="majorHAnsi" w:eastAsiaTheme="majorEastAsia" w:hAnsiTheme="majorHAnsi" w:cstheme="majorBidi"/>
      </w:rPr>
      <w:tblPr/>
      <w:tcPr>
        <w:tcBorders>
          <w:top w:val="nil"/>
          <w:bottom w:val="single" w:sz="8" w:space="0" w:color="004FFF" w:themeColor="accent3"/>
        </w:tcBorders>
      </w:tcPr>
    </w:tblStylePr>
    <w:tblStylePr w:type="lastRow">
      <w:rPr>
        <w:b/>
        <w:bCs/>
        <w:color w:val="000000" w:themeColor="text2"/>
      </w:rPr>
      <w:tblPr/>
      <w:tcPr>
        <w:tcBorders>
          <w:top w:val="single" w:sz="8" w:space="0" w:color="004FFF" w:themeColor="accent3"/>
          <w:bottom w:val="single" w:sz="8" w:space="0" w:color="004FFF" w:themeColor="accent3"/>
        </w:tcBorders>
      </w:tcPr>
    </w:tblStylePr>
    <w:tblStylePr w:type="firstCol">
      <w:rPr>
        <w:b/>
        <w:bCs/>
      </w:rPr>
    </w:tblStylePr>
    <w:tblStylePr w:type="lastCol">
      <w:rPr>
        <w:b/>
        <w:bCs/>
      </w:rPr>
      <w:tblPr/>
      <w:tcPr>
        <w:tcBorders>
          <w:top w:val="single" w:sz="8" w:space="0" w:color="004FFF" w:themeColor="accent3"/>
          <w:bottom w:val="single" w:sz="8" w:space="0" w:color="004FFF" w:themeColor="accent3"/>
        </w:tcBorders>
      </w:tcPr>
    </w:tblStylePr>
    <w:tblStylePr w:type="band1Vert">
      <w:tblPr/>
      <w:tcPr>
        <w:shd w:val="clear" w:color="auto" w:fill="C0D3FF" w:themeFill="accent3" w:themeFillTint="3F"/>
      </w:tcPr>
    </w:tblStylePr>
    <w:tblStylePr w:type="band1Horz">
      <w:tblPr/>
      <w:tcPr>
        <w:shd w:val="clear" w:color="auto" w:fill="C0D3FF" w:themeFill="accent3" w:themeFillTint="3F"/>
      </w:tcPr>
    </w:tblStylePr>
  </w:style>
  <w:style w:type="table" w:styleId="HelleSchattierung-Akzent3">
    <w:name w:val="Light Shading Accent 3"/>
    <w:basedOn w:val="NormaleTabelle"/>
    <w:uiPriority w:val="60"/>
    <w:rsid w:val="00EA5AA0"/>
    <w:pPr>
      <w:spacing w:after="0" w:line="240" w:lineRule="auto"/>
    </w:pPr>
    <w:rPr>
      <w:color w:val="003BBF" w:themeColor="accent3" w:themeShade="BF"/>
      <w:sz w:val="20"/>
    </w:rPr>
    <w:tblPr>
      <w:tblStyleRowBandSize w:val="1"/>
      <w:tblStyleColBandSize w:val="1"/>
      <w:tblBorders>
        <w:top w:val="single" w:sz="8" w:space="0" w:color="004FFF" w:themeColor="accent3"/>
        <w:bottom w:val="single" w:sz="8" w:space="0" w:color="004FFF" w:themeColor="accent3"/>
      </w:tblBorders>
    </w:tblPr>
    <w:tblStylePr w:type="firstRow">
      <w:pPr>
        <w:spacing w:before="0" w:after="0" w:line="240" w:lineRule="auto"/>
      </w:pPr>
      <w:rPr>
        <w:b/>
        <w:bCs/>
      </w:rPr>
      <w:tblPr/>
      <w:tcPr>
        <w:tcBorders>
          <w:top w:val="single" w:sz="8" w:space="0" w:color="004FFF" w:themeColor="accent3"/>
          <w:left w:val="nil"/>
          <w:bottom w:val="single" w:sz="8" w:space="0" w:color="004FFF" w:themeColor="accent3"/>
          <w:right w:val="nil"/>
          <w:insideH w:val="nil"/>
          <w:insideV w:val="nil"/>
        </w:tcBorders>
      </w:tcPr>
    </w:tblStylePr>
    <w:tblStylePr w:type="lastRow">
      <w:pPr>
        <w:spacing w:before="0" w:after="0" w:line="240" w:lineRule="auto"/>
      </w:pPr>
      <w:rPr>
        <w:b/>
        <w:bCs/>
      </w:rPr>
      <w:tblPr/>
      <w:tcPr>
        <w:tcBorders>
          <w:top w:val="single" w:sz="8" w:space="0" w:color="004FFF" w:themeColor="accent3"/>
          <w:left w:val="nil"/>
          <w:bottom w:val="single" w:sz="8" w:space="0" w:color="004F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3FF" w:themeFill="accent3" w:themeFillTint="3F"/>
      </w:tcPr>
    </w:tblStylePr>
    <w:tblStylePr w:type="band1Horz">
      <w:tblPr/>
      <w:tcPr>
        <w:tcBorders>
          <w:left w:val="nil"/>
          <w:right w:val="nil"/>
          <w:insideH w:val="nil"/>
          <w:insideV w:val="nil"/>
        </w:tcBorders>
        <w:shd w:val="clear" w:color="auto" w:fill="C0D3FF" w:themeFill="accent3" w:themeFillTint="3F"/>
      </w:tcPr>
    </w:tblStylePr>
  </w:style>
  <w:style w:type="paragraph" w:styleId="Index1">
    <w:name w:val="index 1"/>
    <w:basedOn w:val="Standard"/>
    <w:next w:val="Standard"/>
    <w:semiHidden/>
    <w:rsid w:val="00EA5AA0"/>
    <w:pPr>
      <w:tabs>
        <w:tab w:val="left" w:leader="dot" w:pos="9000"/>
        <w:tab w:val="right" w:pos="9360"/>
      </w:tabs>
      <w:suppressAutoHyphens/>
      <w:ind w:left="1440" w:right="720" w:hanging="1440"/>
    </w:pPr>
    <w:rPr>
      <w:lang w:val="en-US"/>
    </w:rPr>
  </w:style>
  <w:style w:type="paragraph" w:styleId="Index2">
    <w:name w:val="index 2"/>
    <w:basedOn w:val="Standard"/>
    <w:next w:val="Standard"/>
    <w:semiHidden/>
    <w:rsid w:val="00EA5AA0"/>
    <w:pPr>
      <w:tabs>
        <w:tab w:val="left" w:leader="dot" w:pos="9000"/>
        <w:tab w:val="right" w:pos="9360"/>
      </w:tabs>
      <w:suppressAutoHyphens/>
      <w:ind w:left="1440" w:right="720" w:hanging="720"/>
    </w:pPr>
    <w:rPr>
      <w:lang w:val="en-US"/>
    </w:rPr>
  </w:style>
  <w:style w:type="paragraph" w:customStyle="1" w:styleId="TitelblattTitel">
    <w:name w:val="Titelblatt Titel"/>
    <w:basedOn w:val="Titel"/>
    <w:link w:val="TitelblattTitelZchn"/>
    <w:autoRedefine/>
    <w:qFormat/>
    <w:rsid w:val="008C04E3"/>
    <w:pPr>
      <w:spacing w:line="240" w:lineRule="auto"/>
    </w:pPr>
    <w:rPr>
      <w:b/>
      <w:sz w:val="96"/>
    </w:rPr>
  </w:style>
  <w:style w:type="character" w:customStyle="1" w:styleId="TitelblattUntertitel">
    <w:name w:val="Titelblatt Untertitel"/>
    <w:qFormat/>
    <w:rsid w:val="00CB3FAD"/>
    <w:rPr>
      <w:rFonts w:asciiTheme="majorHAnsi" w:hAnsiTheme="majorHAnsi"/>
      <w:b/>
      <w:color w:val="FFFFFF" w:themeColor="background1"/>
      <w:sz w:val="32"/>
    </w:rPr>
  </w:style>
  <w:style w:type="paragraph" w:customStyle="1" w:styleId="berschrift">
    <w:name w:val="Überschrift"/>
    <w:basedOn w:val="Standard"/>
    <w:rsid w:val="00EA5AA0"/>
    <w:pPr>
      <w:jc w:val="center"/>
    </w:pPr>
    <w:rPr>
      <w:b/>
      <w:sz w:val="24"/>
      <w:lang w:val="en-GB"/>
    </w:rPr>
  </w:style>
  <w:style w:type="character" w:customStyle="1" w:styleId="berschrift7Zchn">
    <w:name w:val="Überschrift 7 Zchn"/>
    <w:basedOn w:val="Absatz-Standardschriftart"/>
    <w:link w:val="berschrift7"/>
    <w:rsid w:val="00EA5AA0"/>
    <w:rPr>
      <w:rFonts w:ascii="Roboto" w:hAnsi="Roboto" w:cs="Arial"/>
      <w:b/>
      <w:bCs/>
    </w:rPr>
  </w:style>
  <w:style w:type="character" w:customStyle="1" w:styleId="berschrift8Zchn">
    <w:name w:val="Überschrift 8 Zchn"/>
    <w:basedOn w:val="Absatz-Standardschriftart"/>
    <w:link w:val="berschrift8"/>
    <w:rsid w:val="00EA5AA0"/>
    <w:rPr>
      <w:rFonts w:ascii="Roboto" w:hAnsi="Roboto" w:cs="Arial"/>
      <w:b/>
      <w:bCs/>
      <w:spacing w:val="-2"/>
    </w:rPr>
  </w:style>
  <w:style w:type="character" w:customStyle="1" w:styleId="berschrift9Zchn">
    <w:name w:val="Überschrift 9 Zchn"/>
    <w:basedOn w:val="Absatz-Standardschriftart"/>
    <w:link w:val="berschrift9"/>
    <w:rsid w:val="00EA5AA0"/>
    <w:rPr>
      <w:rFonts w:ascii="Roboto" w:hAnsi="Roboto" w:cs="Arial"/>
      <w:b/>
      <w:bCs/>
      <w:spacing w:val="-2"/>
    </w:rPr>
  </w:style>
  <w:style w:type="paragraph" w:styleId="Verzeichnis8">
    <w:name w:val="toc 8"/>
    <w:basedOn w:val="Standard"/>
    <w:next w:val="Standard"/>
    <w:semiHidden/>
    <w:rsid w:val="00EA5AA0"/>
    <w:pPr>
      <w:ind w:left="1400"/>
    </w:pPr>
  </w:style>
  <w:style w:type="paragraph" w:styleId="Verzeichnis9">
    <w:name w:val="toc 9"/>
    <w:basedOn w:val="Standard"/>
    <w:next w:val="Standard"/>
    <w:semiHidden/>
    <w:rsid w:val="00EA5AA0"/>
    <w:pPr>
      <w:ind w:left="1600"/>
    </w:pPr>
  </w:style>
  <w:style w:type="table" w:customStyle="1" w:styleId="Gitternetztabelle4Akzent31">
    <w:name w:val="Gitternetztabelle 4 – Akzent 31"/>
    <w:basedOn w:val="NormaleTabelle"/>
    <w:uiPriority w:val="49"/>
    <w:rsid w:val="006E05D5"/>
    <w:pPr>
      <w:spacing w:after="0" w:line="240" w:lineRule="auto"/>
    </w:pPr>
    <w:tblPr>
      <w:tblStyleRowBandSize w:val="1"/>
      <w:tblStyleColBandSize w:val="1"/>
      <w:tblBorders>
        <w:top w:val="single" w:sz="4" w:space="0" w:color="6695FF" w:themeColor="accent3" w:themeTint="99"/>
        <w:left w:val="single" w:sz="4" w:space="0" w:color="6695FF" w:themeColor="accent3" w:themeTint="99"/>
        <w:bottom w:val="single" w:sz="4" w:space="0" w:color="6695FF" w:themeColor="accent3" w:themeTint="99"/>
        <w:right w:val="single" w:sz="4" w:space="0" w:color="6695FF" w:themeColor="accent3" w:themeTint="99"/>
        <w:insideH w:val="single" w:sz="4" w:space="0" w:color="6695FF" w:themeColor="accent3" w:themeTint="99"/>
        <w:insideV w:val="single" w:sz="4" w:space="0" w:color="6695FF" w:themeColor="accent3" w:themeTint="99"/>
      </w:tblBorders>
    </w:tblPr>
    <w:tblStylePr w:type="firstRow">
      <w:rPr>
        <w:b/>
        <w:bCs/>
        <w:color w:val="FFFFFF" w:themeColor="background1"/>
      </w:rPr>
      <w:tblPr/>
      <w:tcPr>
        <w:tcBorders>
          <w:top w:val="single" w:sz="4" w:space="0" w:color="004FFF" w:themeColor="accent3"/>
          <w:left w:val="single" w:sz="4" w:space="0" w:color="004FFF" w:themeColor="accent3"/>
          <w:bottom w:val="single" w:sz="4" w:space="0" w:color="004FFF" w:themeColor="accent3"/>
          <w:right w:val="single" w:sz="4" w:space="0" w:color="004FFF" w:themeColor="accent3"/>
          <w:insideH w:val="nil"/>
          <w:insideV w:val="nil"/>
        </w:tcBorders>
        <w:shd w:val="clear" w:color="auto" w:fill="004FFF" w:themeFill="accent3"/>
      </w:tcPr>
    </w:tblStylePr>
    <w:tblStylePr w:type="lastRow">
      <w:rPr>
        <w:b/>
        <w:bCs/>
      </w:rPr>
      <w:tblPr/>
      <w:tcPr>
        <w:tcBorders>
          <w:top w:val="double" w:sz="4" w:space="0" w:color="004FFF" w:themeColor="accent3"/>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paragraph" w:customStyle="1" w:styleId="TitelInformationen">
    <w:name w:val="Titel Informationen"/>
    <w:basedOn w:val="berschrift"/>
    <w:qFormat/>
    <w:rsid w:val="00222145"/>
    <w:pPr>
      <w:jc w:val="left"/>
    </w:pPr>
    <w:rPr>
      <w:color w:val="000000" w:themeColor="text2"/>
      <w:sz w:val="28"/>
    </w:rPr>
  </w:style>
  <w:style w:type="character" w:customStyle="1" w:styleId="TitelblattTitelZchn">
    <w:name w:val="Titelblatt Titel Zchn"/>
    <w:basedOn w:val="TitelZchn"/>
    <w:link w:val="TitelblattTitel"/>
    <w:rsid w:val="00FC4CC2"/>
    <w:rPr>
      <w:rFonts w:eastAsiaTheme="majorEastAsia" w:cstheme="majorBidi"/>
      <w:b/>
      <w:color w:val="FFFFFF" w:themeColor="background1"/>
      <w:sz w:val="96"/>
      <w:szCs w:val="52"/>
    </w:rPr>
  </w:style>
  <w:style w:type="paragraph" w:customStyle="1" w:styleId="Informationen">
    <w:name w:val="Informationen"/>
    <w:basedOn w:val="Standard"/>
    <w:next w:val="TitelInformationen"/>
    <w:qFormat/>
    <w:rsid w:val="0083720D"/>
    <w:pPr>
      <w:framePr w:hSpace="141" w:wrap="around" w:vAnchor="text" w:hAnchor="margin" w:xAlign="right" w:y="-113"/>
      <w:spacing w:line="360" w:lineRule="auto"/>
      <w:suppressOverlap/>
      <w:jc w:val="right"/>
    </w:pPr>
    <w:rPr>
      <w:color w:val="000000" w:themeColor="text2"/>
      <w:sz w:val="28"/>
    </w:rPr>
  </w:style>
  <w:style w:type="table" w:styleId="EinfacheTabelle2">
    <w:name w:val="Plain Table 2"/>
    <w:basedOn w:val="NormaleTabelle"/>
    <w:uiPriority w:val="42"/>
    <w:rsid w:val="008635C2"/>
    <w:pPr>
      <w:spacing w:after="0" w:line="240" w:lineRule="auto"/>
    </w:pPr>
    <w:tblPr>
      <w:tblStyleRowBandSize w:val="1"/>
      <w:tblStyleColBandSize w:val="1"/>
      <w:tblBorders>
        <w:top w:val="single" w:sz="4" w:space="0" w:color="898BA7" w:themeColor="text1" w:themeTint="80"/>
        <w:bottom w:val="single" w:sz="4" w:space="0" w:color="898BA7" w:themeColor="text1" w:themeTint="80"/>
      </w:tblBorders>
    </w:tblPr>
    <w:tblStylePr w:type="firstRow">
      <w:rPr>
        <w:b/>
        <w:bCs/>
      </w:rPr>
      <w:tblPr/>
      <w:tcPr>
        <w:tcBorders>
          <w:bottom w:val="single" w:sz="4" w:space="0" w:color="898BA7" w:themeColor="text1" w:themeTint="80"/>
        </w:tcBorders>
      </w:tcPr>
    </w:tblStylePr>
    <w:tblStylePr w:type="lastRow">
      <w:rPr>
        <w:b/>
        <w:bCs/>
      </w:rPr>
      <w:tblPr/>
      <w:tcPr>
        <w:tcBorders>
          <w:top w:val="single" w:sz="4" w:space="0" w:color="898BA7" w:themeColor="text1" w:themeTint="80"/>
        </w:tcBorders>
      </w:tcPr>
    </w:tblStylePr>
    <w:tblStylePr w:type="firstCol">
      <w:rPr>
        <w:b/>
        <w:bCs/>
      </w:rPr>
    </w:tblStylePr>
    <w:tblStylePr w:type="lastCol">
      <w:rPr>
        <w:b/>
        <w:bCs/>
      </w:rPr>
    </w:tblStylePr>
    <w:tblStylePr w:type="band1Vert">
      <w:tblPr/>
      <w:tcPr>
        <w:tcBorders>
          <w:left w:val="single" w:sz="4" w:space="0" w:color="898BA7" w:themeColor="text1" w:themeTint="80"/>
          <w:right w:val="single" w:sz="4" w:space="0" w:color="898BA7" w:themeColor="text1" w:themeTint="80"/>
        </w:tcBorders>
      </w:tcPr>
    </w:tblStylePr>
    <w:tblStylePr w:type="band2Vert">
      <w:tblPr/>
      <w:tcPr>
        <w:tcBorders>
          <w:left w:val="single" w:sz="4" w:space="0" w:color="898BA7" w:themeColor="text1" w:themeTint="80"/>
          <w:right w:val="single" w:sz="4" w:space="0" w:color="898BA7" w:themeColor="text1" w:themeTint="80"/>
        </w:tcBorders>
      </w:tcPr>
    </w:tblStylePr>
    <w:tblStylePr w:type="band1Horz">
      <w:tblPr/>
      <w:tcPr>
        <w:tcBorders>
          <w:top w:val="single" w:sz="4" w:space="0" w:color="898BA7" w:themeColor="text1" w:themeTint="80"/>
          <w:bottom w:val="single" w:sz="4" w:space="0" w:color="898BA7" w:themeColor="text1" w:themeTint="80"/>
        </w:tcBorders>
      </w:tcPr>
    </w:tblStylePr>
  </w:style>
  <w:style w:type="table" w:styleId="EinfacheTabelle3">
    <w:name w:val="Plain Table 3"/>
    <w:basedOn w:val="NormaleTabelle"/>
    <w:uiPriority w:val="43"/>
    <w:rsid w:val="008635C2"/>
    <w:pPr>
      <w:spacing w:after="0" w:line="240" w:lineRule="auto"/>
    </w:pPr>
    <w:tblPr>
      <w:tblStyleRowBandSize w:val="1"/>
      <w:tblStyleColBandSize w:val="1"/>
    </w:tblPr>
    <w:tblStylePr w:type="firstRow">
      <w:rPr>
        <w:b/>
        <w:bCs/>
        <w:caps/>
      </w:rPr>
      <w:tblPr/>
      <w:tcPr>
        <w:tcBorders>
          <w:bottom w:val="single" w:sz="4" w:space="0" w:color="898BA7"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98BA7"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emithellemGitternetz">
    <w:name w:val="Grid Table Light"/>
    <w:basedOn w:val="NormaleTabelle"/>
    <w:uiPriority w:val="40"/>
    <w:rsid w:val="008635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8635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uiPriority w:val="44"/>
    <w:rsid w:val="008635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8635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98BA7"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98BA7"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98BA7"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98BA7"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
    <w:name w:val="Grid Table 1 Light"/>
    <w:basedOn w:val="NormaleTabelle"/>
    <w:uiPriority w:val="46"/>
    <w:rsid w:val="008635C2"/>
    <w:pPr>
      <w:spacing w:after="0" w:line="240" w:lineRule="auto"/>
    </w:pPr>
    <w:tblPr>
      <w:tblStyleRowBandSize w:val="1"/>
      <w:tblStyleColBandSize w:val="1"/>
      <w:tblBorders>
        <w:top w:val="single" w:sz="4" w:space="0" w:color="A1A2B9" w:themeColor="text1" w:themeTint="66"/>
        <w:left w:val="single" w:sz="4" w:space="0" w:color="A1A2B9" w:themeColor="text1" w:themeTint="66"/>
        <w:bottom w:val="single" w:sz="4" w:space="0" w:color="A1A2B9" w:themeColor="text1" w:themeTint="66"/>
        <w:right w:val="single" w:sz="4" w:space="0" w:color="A1A2B9" w:themeColor="text1" w:themeTint="66"/>
        <w:insideH w:val="single" w:sz="4" w:space="0" w:color="A1A2B9" w:themeColor="text1" w:themeTint="66"/>
        <w:insideV w:val="single" w:sz="4" w:space="0" w:color="A1A2B9" w:themeColor="text1" w:themeTint="66"/>
      </w:tblBorders>
    </w:tblPr>
    <w:tblStylePr w:type="firstRow">
      <w:rPr>
        <w:b/>
        <w:bCs/>
      </w:rPr>
      <w:tblPr/>
      <w:tcPr>
        <w:tcBorders>
          <w:bottom w:val="single" w:sz="12" w:space="0" w:color="717496" w:themeColor="text1" w:themeTint="99"/>
        </w:tcBorders>
      </w:tcPr>
    </w:tblStylePr>
    <w:tblStylePr w:type="lastRow">
      <w:rPr>
        <w:b/>
        <w:bCs/>
      </w:rPr>
      <w:tblPr/>
      <w:tcPr>
        <w:tcBorders>
          <w:top w:val="double" w:sz="2" w:space="0" w:color="71749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8635C2"/>
    <w:pPr>
      <w:spacing w:after="0" w:line="240" w:lineRule="auto"/>
    </w:pPr>
    <w:tblPr>
      <w:tblStyleRowBandSize w:val="1"/>
      <w:tblStyleColBandSize w:val="1"/>
      <w:tblBorders>
        <w:top w:val="single" w:sz="4" w:space="0" w:color="B3B2C5" w:themeColor="accent1" w:themeTint="66"/>
        <w:left w:val="single" w:sz="4" w:space="0" w:color="B3B2C5" w:themeColor="accent1" w:themeTint="66"/>
        <w:bottom w:val="single" w:sz="4" w:space="0" w:color="B3B2C5" w:themeColor="accent1" w:themeTint="66"/>
        <w:right w:val="single" w:sz="4" w:space="0" w:color="B3B2C5" w:themeColor="accent1" w:themeTint="66"/>
        <w:insideH w:val="single" w:sz="4" w:space="0" w:color="B3B2C5" w:themeColor="accent1" w:themeTint="66"/>
        <w:insideV w:val="single" w:sz="4" w:space="0" w:color="B3B2C5" w:themeColor="accent1" w:themeTint="66"/>
      </w:tblBorders>
    </w:tblPr>
    <w:tblStylePr w:type="firstRow">
      <w:rPr>
        <w:b/>
        <w:bCs/>
      </w:rPr>
      <w:tblPr/>
      <w:tcPr>
        <w:tcBorders>
          <w:bottom w:val="single" w:sz="12" w:space="0" w:color="8D8CA8" w:themeColor="accent1" w:themeTint="99"/>
        </w:tcBorders>
      </w:tcPr>
    </w:tblStylePr>
    <w:tblStylePr w:type="lastRow">
      <w:rPr>
        <w:b/>
        <w:bCs/>
      </w:rPr>
      <w:tblPr/>
      <w:tcPr>
        <w:tcBorders>
          <w:top w:val="double" w:sz="2" w:space="0" w:color="8D8CA8" w:themeColor="accen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8635C2"/>
    <w:pPr>
      <w:spacing w:after="0" w:line="240" w:lineRule="auto"/>
    </w:pPr>
    <w:tblPr>
      <w:tblStyleRowBandSize w:val="1"/>
      <w:tblStyleColBandSize w:val="1"/>
      <w:tblBorders>
        <w:top w:val="single" w:sz="4" w:space="0" w:color="99B8FF" w:themeColor="accent3" w:themeTint="66"/>
        <w:left w:val="single" w:sz="4" w:space="0" w:color="99B8FF" w:themeColor="accent3" w:themeTint="66"/>
        <w:bottom w:val="single" w:sz="4" w:space="0" w:color="99B8FF" w:themeColor="accent3" w:themeTint="66"/>
        <w:right w:val="single" w:sz="4" w:space="0" w:color="99B8FF" w:themeColor="accent3" w:themeTint="66"/>
        <w:insideH w:val="single" w:sz="4" w:space="0" w:color="99B8FF" w:themeColor="accent3" w:themeTint="66"/>
        <w:insideV w:val="single" w:sz="4" w:space="0" w:color="99B8FF" w:themeColor="accent3" w:themeTint="66"/>
      </w:tblBorders>
    </w:tblPr>
    <w:tblStylePr w:type="firstRow">
      <w:rPr>
        <w:b/>
        <w:bCs/>
      </w:rPr>
      <w:tblPr/>
      <w:tcPr>
        <w:tcBorders>
          <w:bottom w:val="single" w:sz="12" w:space="0" w:color="6695FF" w:themeColor="accent3" w:themeTint="99"/>
        </w:tcBorders>
      </w:tcPr>
    </w:tblStylePr>
    <w:tblStylePr w:type="lastRow">
      <w:rPr>
        <w:b/>
        <w:bCs/>
      </w:rPr>
      <w:tblPr/>
      <w:tcPr>
        <w:tcBorders>
          <w:top w:val="double" w:sz="2" w:space="0" w:color="6695FF" w:themeColor="accent3" w:themeTint="99"/>
        </w:tcBorders>
      </w:tcPr>
    </w:tblStylePr>
    <w:tblStylePr w:type="firstCol">
      <w:rPr>
        <w:b/>
        <w:bCs/>
      </w:rPr>
    </w:tblStylePr>
    <w:tblStylePr w:type="lastCol">
      <w:rPr>
        <w:b/>
        <w:bCs/>
      </w:rPr>
    </w:tblStylePr>
  </w:style>
  <w:style w:type="table" w:styleId="Gitternetztabelle1hellAkzent4">
    <w:name w:val="Grid Table 1 Light Accent 4"/>
    <w:basedOn w:val="NormaleTabelle"/>
    <w:uiPriority w:val="46"/>
    <w:rsid w:val="008635C2"/>
    <w:pPr>
      <w:spacing w:after="0" w:line="240" w:lineRule="auto"/>
    </w:pPr>
    <w:tblPr>
      <w:tblStyleRowBandSize w:val="1"/>
      <w:tblStyleColBandSize w:val="1"/>
      <w:tblBorders>
        <w:top w:val="single" w:sz="4" w:space="0" w:color="FFB2A0" w:themeColor="accent4" w:themeTint="66"/>
        <w:left w:val="single" w:sz="4" w:space="0" w:color="FFB2A0" w:themeColor="accent4" w:themeTint="66"/>
        <w:bottom w:val="single" w:sz="4" w:space="0" w:color="FFB2A0" w:themeColor="accent4" w:themeTint="66"/>
        <w:right w:val="single" w:sz="4" w:space="0" w:color="FFB2A0" w:themeColor="accent4" w:themeTint="66"/>
        <w:insideH w:val="single" w:sz="4" w:space="0" w:color="FFB2A0" w:themeColor="accent4" w:themeTint="66"/>
        <w:insideV w:val="single" w:sz="4" w:space="0" w:color="FFB2A0" w:themeColor="accent4" w:themeTint="66"/>
      </w:tblBorders>
    </w:tblPr>
    <w:tblStylePr w:type="firstRow">
      <w:rPr>
        <w:b/>
        <w:bCs/>
      </w:rPr>
      <w:tblPr/>
      <w:tcPr>
        <w:tcBorders>
          <w:bottom w:val="single" w:sz="12" w:space="0" w:color="FF8C70" w:themeColor="accent4" w:themeTint="99"/>
        </w:tcBorders>
      </w:tcPr>
    </w:tblStylePr>
    <w:tblStylePr w:type="lastRow">
      <w:rPr>
        <w:b/>
        <w:bCs/>
      </w:rPr>
      <w:tblPr/>
      <w:tcPr>
        <w:tcBorders>
          <w:top w:val="double" w:sz="2" w:space="0" w:color="FF8C70" w:themeColor="accent4" w:themeTint="99"/>
        </w:tcBorders>
      </w:tcPr>
    </w:tblStylePr>
    <w:tblStylePr w:type="firstCol">
      <w:rPr>
        <w:b/>
        <w:bCs/>
      </w:rPr>
    </w:tblStylePr>
    <w:tblStylePr w:type="lastCol">
      <w:rPr>
        <w:b/>
        <w:bCs/>
      </w:rPr>
    </w:tblStylePr>
  </w:style>
  <w:style w:type="table" w:styleId="Gitternetztabelle1hell-Akzent2">
    <w:name w:val="Grid Table 1 Light Accent 2"/>
    <w:basedOn w:val="NormaleTabelle"/>
    <w:uiPriority w:val="46"/>
    <w:rsid w:val="008635C2"/>
    <w:pPr>
      <w:spacing w:after="0" w:line="240" w:lineRule="auto"/>
    </w:pPr>
    <w:tblPr>
      <w:tblStyleRowBandSize w:val="1"/>
      <w:tblStyleColBandSize w:val="1"/>
      <w:tblBorders>
        <w:top w:val="single" w:sz="4" w:space="0" w:color="FFBBAA" w:themeColor="accent2" w:themeTint="66"/>
        <w:left w:val="single" w:sz="4" w:space="0" w:color="FFBBAA" w:themeColor="accent2" w:themeTint="66"/>
        <w:bottom w:val="single" w:sz="4" w:space="0" w:color="FFBBAA" w:themeColor="accent2" w:themeTint="66"/>
        <w:right w:val="single" w:sz="4" w:space="0" w:color="FFBBAA" w:themeColor="accent2" w:themeTint="66"/>
        <w:insideH w:val="single" w:sz="4" w:space="0" w:color="FFBBAA" w:themeColor="accent2" w:themeTint="66"/>
        <w:insideV w:val="single" w:sz="4" w:space="0" w:color="FFBBAA" w:themeColor="accent2" w:themeTint="66"/>
      </w:tblBorders>
    </w:tblPr>
    <w:tblStylePr w:type="firstRow">
      <w:rPr>
        <w:b/>
        <w:bCs/>
      </w:rPr>
      <w:tblPr/>
      <w:tcPr>
        <w:tcBorders>
          <w:bottom w:val="single" w:sz="12" w:space="0" w:color="FF997F" w:themeColor="accent2" w:themeTint="99"/>
        </w:tcBorders>
      </w:tcPr>
    </w:tblStylePr>
    <w:tblStylePr w:type="lastRow">
      <w:rPr>
        <w:b/>
        <w:bCs/>
      </w:rPr>
      <w:tblPr/>
      <w:tcPr>
        <w:tcBorders>
          <w:top w:val="double" w:sz="2" w:space="0" w:color="FF997F" w:themeColor="accent2" w:themeTint="99"/>
        </w:tcBorders>
      </w:tcPr>
    </w:tblStylePr>
    <w:tblStylePr w:type="firstCol">
      <w:rPr>
        <w:b/>
        <w:bCs/>
      </w:rPr>
    </w:tblStylePr>
    <w:tblStylePr w:type="lastCol">
      <w:rPr>
        <w:b/>
        <w:bCs/>
      </w:rPr>
    </w:tblStylePr>
  </w:style>
  <w:style w:type="table" w:styleId="Gitternetztabelle2Akzent1">
    <w:name w:val="Grid Table 2 Accent 1"/>
    <w:basedOn w:val="NormaleTabelle"/>
    <w:uiPriority w:val="47"/>
    <w:rsid w:val="008635C2"/>
    <w:pPr>
      <w:spacing w:after="0" w:line="240" w:lineRule="auto"/>
    </w:pPr>
    <w:tblPr>
      <w:tblStyleRowBandSize w:val="1"/>
      <w:tblStyleColBandSize w:val="1"/>
      <w:tblBorders>
        <w:top w:val="single" w:sz="2" w:space="0" w:color="8D8CA8" w:themeColor="accent1" w:themeTint="99"/>
        <w:bottom w:val="single" w:sz="2" w:space="0" w:color="8D8CA8" w:themeColor="accent1" w:themeTint="99"/>
        <w:insideH w:val="single" w:sz="2" w:space="0" w:color="8D8CA8" w:themeColor="accent1" w:themeTint="99"/>
        <w:insideV w:val="single" w:sz="2" w:space="0" w:color="8D8CA8" w:themeColor="accent1" w:themeTint="99"/>
      </w:tblBorders>
    </w:tblPr>
    <w:tblStylePr w:type="firstRow">
      <w:rPr>
        <w:b/>
        <w:bCs/>
      </w:rPr>
      <w:tblPr/>
      <w:tcPr>
        <w:tcBorders>
          <w:top w:val="nil"/>
          <w:bottom w:val="single" w:sz="12" w:space="0" w:color="8D8CA8" w:themeColor="accent1" w:themeTint="99"/>
          <w:insideH w:val="nil"/>
          <w:insideV w:val="nil"/>
        </w:tcBorders>
        <w:shd w:val="clear" w:color="auto" w:fill="FFFFFF" w:themeFill="background1"/>
      </w:tcPr>
    </w:tblStylePr>
    <w:tblStylePr w:type="lastRow">
      <w:rPr>
        <w:b/>
        <w:bCs/>
      </w:rPr>
      <w:tblPr/>
      <w:tcPr>
        <w:tcBorders>
          <w:top w:val="double" w:sz="2" w:space="0" w:color="8D8CA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D8E2" w:themeFill="accent1" w:themeFillTint="33"/>
      </w:tcPr>
    </w:tblStylePr>
    <w:tblStylePr w:type="band1Horz">
      <w:tblPr/>
      <w:tcPr>
        <w:shd w:val="clear" w:color="auto" w:fill="D9D8E2" w:themeFill="accent1" w:themeFillTint="33"/>
      </w:tcPr>
    </w:tblStylePr>
  </w:style>
  <w:style w:type="table" w:styleId="Gitternetztabelle2Akzent2">
    <w:name w:val="Grid Table 2 Accent 2"/>
    <w:basedOn w:val="NormaleTabelle"/>
    <w:uiPriority w:val="47"/>
    <w:rsid w:val="008635C2"/>
    <w:pPr>
      <w:spacing w:after="0" w:line="240" w:lineRule="auto"/>
    </w:pPr>
    <w:tblPr>
      <w:tblStyleRowBandSize w:val="1"/>
      <w:tblStyleColBandSize w:val="1"/>
      <w:tblBorders>
        <w:top w:val="single" w:sz="2" w:space="0" w:color="FF997F" w:themeColor="accent2" w:themeTint="99"/>
        <w:bottom w:val="single" w:sz="2" w:space="0" w:color="FF997F" w:themeColor="accent2" w:themeTint="99"/>
        <w:insideH w:val="single" w:sz="2" w:space="0" w:color="FF997F" w:themeColor="accent2" w:themeTint="99"/>
        <w:insideV w:val="single" w:sz="2" w:space="0" w:color="FF997F" w:themeColor="accent2" w:themeTint="99"/>
      </w:tblBorders>
    </w:tblPr>
    <w:tblStylePr w:type="firstRow">
      <w:rPr>
        <w:b/>
        <w:bCs/>
      </w:rPr>
      <w:tblPr/>
      <w:tcPr>
        <w:tcBorders>
          <w:top w:val="nil"/>
          <w:bottom w:val="single" w:sz="12" w:space="0" w:color="FF997F" w:themeColor="accent2" w:themeTint="99"/>
          <w:insideH w:val="nil"/>
          <w:insideV w:val="nil"/>
        </w:tcBorders>
        <w:shd w:val="clear" w:color="auto" w:fill="FFFFFF" w:themeFill="background1"/>
      </w:tcPr>
    </w:tblStylePr>
    <w:tblStylePr w:type="lastRow">
      <w:rPr>
        <w:b/>
        <w:bCs/>
      </w:rPr>
      <w:tblPr/>
      <w:tcPr>
        <w:tcBorders>
          <w:top w:val="double" w:sz="2" w:space="0" w:color="FF997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CD4" w:themeFill="accent2" w:themeFillTint="33"/>
      </w:tcPr>
    </w:tblStylePr>
    <w:tblStylePr w:type="band1Horz">
      <w:tblPr/>
      <w:tcPr>
        <w:shd w:val="clear" w:color="auto" w:fill="FFDCD4" w:themeFill="accent2" w:themeFillTint="33"/>
      </w:tcPr>
    </w:tblStylePr>
  </w:style>
  <w:style w:type="table" w:styleId="Gitternetztabelle4Akzent1">
    <w:name w:val="Grid Table 4 Accent 1"/>
    <w:basedOn w:val="NormaleTabelle"/>
    <w:uiPriority w:val="49"/>
    <w:rsid w:val="008635C2"/>
    <w:pPr>
      <w:spacing w:after="0" w:line="240" w:lineRule="auto"/>
    </w:pPr>
    <w:tblPr>
      <w:tblStyleRowBandSize w:val="1"/>
      <w:tblStyleColBandSize w:val="1"/>
      <w:tblBorders>
        <w:top w:val="single" w:sz="4" w:space="0" w:color="8D8CA8" w:themeColor="accent1" w:themeTint="99"/>
        <w:left w:val="single" w:sz="4" w:space="0" w:color="8D8CA8" w:themeColor="accent1" w:themeTint="99"/>
        <w:bottom w:val="single" w:sz="4" w:space="0" w:color="8D8CA8" w:themeColor="accent1" w:themeTint="99"/>
        <w:right w:val="single" w:sz="4" w:space="0" w:color="8D8CA8" w:themeColor="accent1" w:themeTint="99"/>
        <w:insideH w:val="single" w:sz="4" w:space="0" w:color="8D8CA8" w:themeColor="accent1" w:themeTint="99"/>
        <w:insideV w:val="single" w:sz="4" w:space="0" w:color="8D8CA8" w:themeColor="accent1" w:themeTint="99"/>
      </w:tblBorders>
    </w:tblPr>
    <w:tblStylePr w:type="firstRow">
      <w:rPr>
        <w:b/>
        <w:bCs/>
        <w:color w:val="FFFFFF" w:themeColor="background1"/>
      </w:rPr>
      <w:tblPr/>
      <w:tcPr>
        <w:tcBorders>
          <w:top w:val="single" w:sz="4" w:space="0" w:color="4C4B63" w:themeColor="accent1"/>
          <w:left w:val="single" w:sz="4" w:space="0" w:color="4C4B63" w:themeColor="accent1"/>
          <w:bottom w:val="single" w:sz="4" w:space="0" w:color="4C4B63" w:themeColor="accent1"/>
          <w:right w:val="single" w:sz="4" w:space="0" w:color="4C4B63" w:themeColor="accent1"/>
          <w:insideH w:val="nil"/>
          <w:insideV w:val="nil"/>
        </w:tcBorders>
        <w:shd w:val="clear" w:color="auto" w:fill="4C4B63" w:themeFill="accent1"/>
      </w:tcPr>
    </w:tblStylePr>
    <w:tblStylePr w:type="lastRow">
      <w:rPr>
        <w:b/>
        <w:bCs/>
      </w:rPr>
      <w:tblPr/>
      <w:tcPr>
        <w:tcBorders>
          <w:top w:val="double" w:sz="4" w:space="0" w:color="4C4B63" w:themeColor="accent1"/>
        </w:tcBorders>
      </w:tcPr>
    </w:tblStylePr>
    <w:tblStylePr w:type="firstCol">
      <w:rPr>
        <w:b/>
        <w:bCs/>
      </w:rPr>
    </w:tblStylePr>
    <w:tblStylePr w:type="lastCol">
      <w:rPr>
        <w:b/>
        <w:bCs/>
      </w:rPr>
    </w:tblStylePr>
    <w:tblStylePr w:type="band1Vert">
      <w:tblPr/>
      <w:tcPr>
        <w:shd w:val="clear" w:color="auto" w:fill="D9D8E2" w:themeFill="accent1" w:themeFillTint="33"/>
      </w:tcPr>
    </w:tblStylePr>
    <w:tblStylePr w:type="band1Horz">
      <w:tblPr/>
      <w:tcPr>
        <w:shd w:val="clear" w:color="auto" w:fill="D9D8E2" w:themeFill="accent1" w:themeFillTint="33"/>
      </w:tcPr>
    </w:tblStylePr>
  </w:style>
  <w:style w:type="table" w:styleId="Gitternetztabelle4Akzent3">
    <w:name w:val="Grid Table 4 Accent 3"/>
    <w:basedOn w:val="NormaleTabelle"/>
    <w:uiPriority w:val="49"/>
    <w:rsid w:val="008635C2"/>
    <w:pPr>
      <w:spacing w:after="0" w:line="240" w:lineRule="auto"/>
    </w:pPr>
    <w:tblPr>
      <w:tblStyleRowBandSize w:val="1"/>
      <w:tblStyleColBandSize w:val="1"/>
      <w:tblBorders>
        <w:top w:val="single" w:sz="4" w:space="0" w:color="6695FF" w:themeColor="accent3" w:themeTint="99"/>
        <w:left w:val="single" w:sz="4" w:space="0" w:color="6695FF" w:themeColor="accent3" w:themeTint="99"/>
        <w:bottom w:val="single" w:sz="4" w:space="0" w:color="6695FF" w:themeColor="accent3" w:themeTint="99"/>
        <w:right w:val="single" w:sz="4" w:space="0" w:color="6695FF" w:themeColor="accent3" w:themeTint="99"/>
        <w:insideH w:val="single" w:sz="4" w:space="0" w:color="6695FF" w:themeColor="accent3" w:themeTint="99"/>
        <w:insideV w:val="single" w:sz="4" w:space="0" w:color="6695FF" w:themeColor="accent3" w:themeTint="99"/>
      </w:tblBorders>
    </w:tblPr>
    <w:tblStylePr w:type="firstRow">
      <w:rPr>
        <w:b/>
        <w:bCs/>
        <w:color w:val="FFFFFF" w:themeColor="background1"/>
      </w:rPr>
      <w:tblPr/>
      <w:tcPr>
        <w:tcBorders>
          <w:top w:val="single" w:sz="4" w:space="0" w:color="004FFF" w:themeColor="accent3"/>
          <w:left w:val="single" w:sz="4" w:space="0" w:color="004FFF" w:themeColor="accent3"/>
          <w:bottom w:val="single" w:sz="4" w:space="0" w:color="004FFF" w:themeColor="accent3"/>
          <w:right w:val="single" w:sz="4" w:space="0" w:color="004FFF" w:themeColor="accent3"/>
          <w:insideH w:val="nil"/>
          <w:insideV w:val="nil"/>
        </w:tcBorders>
        <w:shd w:val="clear" w:color="auto" w:fill="004FFF" w:themeFill="accent3"/>
      </w:tcPr>
    </w:tblStylePr>
    <w:tblStylePr w:type="lastRow">
      <w:rPr>
        <w:b/>
        <w:bCs/>
      </w:rPr>
      <w:tblPr/>
      <w:tcPr>
        <w:tcBorders>
          <w:top w:val="double" w:sz="4" w:space="0" w:color="004FFF" w:themeColor="accent3"/>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table" w:styleId="Listentabelle1hellAkzent3">
    <w:name w:val="List Table 1 Light Accent 3"/>
    <w:basedOn w:val="NormaleTabelle"/>
    <w:uiPriority w:val="46"/>
    <w:rsid w:val="008635C2"/>
    <w:pPr>
      <w:spacing w:after="0" w:line="240" w:lineRule="auto"/>
    </w:pPr>
    <w:tblPr>
      <w:tblStyleRowBandSize w:val="1"/>
      <w:tblStyleColBandSize w:val="1"/>
    </w:tblPr>
    <w:tblStylePr w:type="firstRow">
      <w:rPr>
        <w:b/>
        <w:bCs/>
      </w:rPr>
      <w:tblPr/>
      <w:tcPr>
        <w:tcBorders>
          <w:bottom w:val="single" w:sz="4" w:space="0" w:color="6695FF" w:themeColor="accent3" w:themeTint="99"/>
        </w:tcBorders>
      </w:tcPr>
    </w:tblStylePr>
    <w:tblStylePr w:type="lastRow">
      <w:rPr>
        <w:b/>
        <w:bCs/>
      </w:rPr>
      <w:tblPr/>
      <w:tcPr>
        <w:tcBorders>
          <w:top w:val="single" w:sz="4" w:space="0" w:color="6695FF" w:themeColor="accent3" w:themeTint="99"/>
        </w:tcBorders>
      </w:tcPr>
    </w:tblStylePr>
    <w:tblStylePr w:type="firstCol">
      <w:rPr>
        <w:b/>
        <w:bCs/>
      </w:rPr>
    </w:tblStylePr>
    <w:tblStylePr w:type="lastCol">
      <w:rPr>
        <w:b/>
        <w:bCs/>
      </w:rPr>
    </w:tblStylePr>
    <w:tblStylePr w:type="band1Vert">
      <w:tblPr/>
      <w:tcPr>
        <w:shd w:val="clear" w:color="auto" w:fill="CCDBFF" w:themeFill="accent3" w:themeFillTint="33"/>
      </w:tcPr>
    </w:tblStylePr>
    <w:tblStylePr w:type="band1Horz">
      <w:tblPr/>
      <w:tcPr>
        <w:shd w:val="clear" w:color="auto" w:fill="CCDBFF" w:themeFill="accent3" w:themeFillTint="33"/>
      </w:tcPr>
    </w:tblStylePr>
  </w:style>
  <w:style w:type="character" w:styleId="Fett">
    <w:name w:val="Strong"/>
    <w:basedOn w:val="Absatz-Standardschriftart"/>
    <w:uiPriority w:val="22"/>
    <w:qFormat/>
    <w:rsid w:val="0064690D"/>
    <w:rPr>
      <w:b/>
      <w:bCs/>
      <w:color w:val="FF0000"/>
    </w:rPr>
  </w:style>
  <w:style w:type="paragraph" w:styleId="Beschriftung">
    <w:name w:val="caption"/>
    <w:basedOn w:val="Standard"/>
    <w:next w:val="Standard"/>
    <w:uiPriority w:val="35"/>
    <w:unhideWhenUsed/>
    <w:qFormat/>
    <w:rsid w:val="000320A1"/>
    <w:pPr>
      <w:spacing w:before="0" w:after="200" w:line="240" w:lineRule="auto"/>
    </w:pPr>
    <w:rPr>
      <w:i/>
      <w:iCs/>
      <w:color w:val="000000" w:themeColor="text2"/>
      <w:sz w:val="18"/>
      <w:szCs w:val="18"/>
    </w:rPr>
  </w:style>
  <w:style w:type="paragraph" w:styleId="Abbildungsverzeichnis">
    <w:name w:val="table of figures"/>
    <w:basedOn w:val="Standard"/>
    <w:next w:val="Standard"/>
    <w:uiPriority w:val="99"/>
    <w:unhideWhenUsed/>
    <w:rsid w:val="00EA73B8"/>
    <w:pPr>
      <w:tabs>
        <w:tab w:val="clear" w:pos="397"/>
        <w:tab w:val="clear" w:pos="794"/>
        <w:tab w:val="clear" w:pos="1191"/>
      </w:tabs>
      <w:spacing w:after="0"/>
    </w:pPr>
  </w:style>
  <w:style w:type="character" w:styleId="HTMLCode">
    <w:name w:val="HTML Code"/>
    <w:basedOn w:val="Absatz-Standardschriftart"/>
    <w:uiPriority w:val="99"/>
    <w:semiHidden/>
    <w:unhideWhenUsed/>
    <w:rsid w:val="00BA0F51"/>
    <w:rPr>
      <w:rFonts w:ascii="Courier New" w:eastAsia="Times New Roman" w:hAnsi="Courier New" w:cs="Courier New"/>
      <w:sz w:val="20"/>
      <w:szCs w:val="20"/>
    </w:rPr>
  </w:style>
  <w:style w:type="paragraph" w:customStyle="1" w:styleId="FormatvorlageHeadlineRoter">
    <w:name w:val="Formatvorlage Headline + Roter"/>
    <w:basedOn w:val="Headline"/>
    <w:rsid w:val="00E672D1"/>
    <w:rPr>
      <w:bCs/>
      <w:color w:val="FF0000"/>
    </w:rPr>
  </w:style>
  <w:style w:type="character" w:styleId="NichtaufgelsteErwhnung">
    <w:name w:val="Unresolved Mention"/>
    <w:basedOn w:val="Absatz-Standardschriftart"/>
    <w:uiPriority w:val="99"/>
    <w:unhideWhenUsed/>
    <w:rsid w:val="00F10055"/>
    <w:rPr>
      <w:color w:val="808080"/>
      <w:shd w:val="clear" w:color="auto" w:fill="E6E6E6"/>
    </w:rPr>
  </w:style>
  <w:style w:type="character" w:customStyle="1" w:styleId="ilfuvd">
    <w:name w:val="ilfuvd"/>
    <w:basedOn w:val="Absatz-Standardschriftart"/>
    <w:rsid w:val="003B7BF8"/>
  </w:style>
  <w:style w:type="character" w:styleId="BesuchterLink">
    <w:name w:val="FollowedHyperlink"/>
    <w:basedOn w:val="Absatz-Standardschriftart"/>
    <w:uiPriority w:val="99"/>
    <w:semiHidden/>
    <w:unhideWhenUsed/>
    <w:rsid w:val="00E03C0F"/>
    <w:rPr>
      <w:color w:val="000000" w:themeColor="followedHyperlink"/>
      <w:u w:val="single"/>
    </w:rPr>
  </w:style>
  <w:style w:type="character" w:styleId="Kommentarzeichen">
    <w:name w:val="annotation reference"/>
    <w:basedOn w:val="Absatz-Standardschriftart"/>
    <w:uiPriority w:val="99"/>
    <w:semiHidden/>
    <w:unhideWhenUsed/>
    <w:rsid w:val="00717C66"/>
    <w:rPr>
      <w:sz w:val="16"/>
      <w:szCs w:val="16"/>
    </w:rPr>
  </w:style>
  <w:style w:type="paragraph" w:styleId="Kommentartext">
    <w:name w:val="annotation text"/>
    <w:basedOn w:val="Standard"/>
    <w:link w:val="KommentartextZchn"/>
    <w:uiPriority w:val="99"/>
    <w:unhideWhenUsed/>
    <w:rsid w:val="00717C66"/>
    <w:pPr>
      <w:spacing w:line="240" w:lineRule="auto"/>
    </w:pPr>
    <w:rPr>
      <w:rFonts w:asciiTheme="minorHAnsi" w:hAnsiTheme="minorHAnsi"/>
      <w:szCs w:val="20"/>
    </w:rPr>
  </w:style>
  <w:style w:type="character" w:customStyle="1" w:styleId="KommentartextZchn">
    <w:name w:val="Kommentartext Zchn"/>
    <w:basedOn w:val="Absatz-Standardschriftart"/>
    <w:link w:val="Kommentartext"/>
    <w:uiPriority w:val="99"/>
    <w:rsid w:val="00717C66"/>
    <w:rPr>
      <w:sz w:val="20"/>
      <w:szCs w:val="20"/>
    </w:rPr>
  </w:style>
  <w:style w:type="table" w:customStyle="1" w:styleId="Tabellenraster1">
    <w:name w:val="Tabellenraster1"/>
    <w:basedOn w:val="NormaleTabelle"/>
    <w:next w:val="Tabellenraster"/>
    <w:uiPriority w:val="59"/>
    <w:rsid w:val="00CF0C9F"/>
    <w:pPr>
      <w:spacing w:after="0" w:line="240" w:lineRule="auto"/>
    </w:pPr>
    <w:tblPr/>
  </w:style>
  <w:style w:type="table" w:customStyle="1" w:styleId="HelleListe-Akzent31">
    <w:name w:val="Helle Liste - Akzent 31"/>
    <w:basedOn w:val="NormaleTabelle"/>
    <w:next w:val="HelleListe-Akzent3"/>
    <w:uiPriority w:val="61"/>
    <w:rsid w:val="00CF0C9F"/>
    <w:pPr>
      <w:spacing w:after="0" w:line="240" w:lineRule="auto"/>
    </w:pPr>
    <w:tblPr>
      <w:tblStyleRowBandSize w:val="1"/>
      <w:tblStyleColBandSize w:val="1"/>
      <w:tblBorders>
        <w:top w:val="single" w:sz="8" w:space="0" w:color="5C89B6"/>
        <w:left w:val="single" w:sz="8" w:space="0" w:color="5C89B6"/>
        <w:bottom w:val="single" w:sz="8" w:space="0" w:color="5C89B6"/>
        <w:right w:val="single" w:sz="8" w:space="0" w:color="5C89B6"/>
      </w:tblBorders>
    </w:tblPr>
    <w:tblStylePr w:type="firstRow">
      <w:pPr>
        <w:spacing w:before="0" w:after="0" w:line="240" w:lineRule="auto"/>
      </w:pPr>
      <w:rPr>
        <w:b/>
        <w:bCs/>
        <w:color w:val="FFFFFF"/>
      </w:rPr>
      <w:tblPr/>
      <w:tcPr>
        <w:shd w:val="clear" w:color="auto" w:fill="5C89B6"/>
      </w:tcPr>
    </w:tblStylePr>
    <w:tblStylePr w:type="lastRow">
      <w:pPr>
        <w:spacing w:before="0" w:after="0" w:line="240" w:lineRule="auto"/>
      </w:pPr>
      <w:rPr>
        <w:b/>
        <w:bCs/>
      </w:rPr>
      <w:tblPr/>
      <w:tcPr>
        <w:tcBorders>
          <w:top w:val="double" w:sz="6" w:space="0" w:color="5C89B6"/>
          <w:left w:val="single" w:sz="8" w:space="0" w:color="5C89B6"/>
          <w:bottom w:val="single" w:sz="8" w:space="0" w:color="5C89B6"/>
          <w:right w:val="single" w:sz="8" w:space="0" w:color="5C89B6"/>
        </w:tcBorders>
      </w:tcPr>
    </w:tblStylePr>
    <w:tblStylePr w:type="firstCol">
      <w:rPr>
        <w:b/>
        <w:bCs/>
      </w:rPr>
    </w:tblStylePr>
    <w:tblStylePr w:type="lastCol">
      <w:rPr>
        <w:b/>
        <w:bCs/>
      </w:rPr>
    </w:tblStylePr>
    <w:tblStylePr w:type="band1Vert">
      <w:tblPr/>
      <w:tcPr>
        <w:tcBorders>
          <w:top w:val="single" w:sz="8" w:space="0" w:color="5C89B6"/>
          <w:left w:val="single" w:sz="8" w:space="0" w:color="5C89B6"/>
          <w:bottom w:val="single" w:sz="8" w:space="0" w:color="5C89B6"/>
          <w:right w:val="single" w:sz="8" w:space="0" w:color="5C89B6"/>
        </w:tcBorders>
      </w:tcPr>
    </w:tblStylePr>
    <w:tblStylePr w:type="band1Horz">
      <w:tblPr/>
      <w:tcPr>
        <w:tcBorders>
          <w:top w:val="single" w:sz="8" w:space="0" w:color="5C89B6"/>
          <w:left w:val="single" w:sz="8" w:space="0" w:color="5C89B6"/>
          <w:bottom w:val="single" w:sz="8" w:space="0" w:color="5C89B6"/>
          <w:right w:val="single" w:sz="8" w:space="0" w:color="5C89B6"/>
        </w:tcBorders>
      </w:tcPr>
    </w:tblStylePr>
  </w:style>
  <w:style w:type="paragraph" w:styleId="Kommentarthema">
    <w:name w:val="annotation subject"/>
    <w:basedOn w:val="Kommentartext"/>
    <w:next w:val="Kommentartext"/>
    <w:link w:val="KommentarthemaZchn"/>
    <w:uiPriority w:val="99"/>
    <w:semiHidden/>
    <w:unhideWhenUsed/>
    <w:rsid w:val="00D34A63"/>
    <w:rPr>
      <w:rFonts w:ascii="Roboto" w:hAnsi="Roboto"/>
      <w:b/>
      <w:bCs/>
    </w:rPr>
  </w:style>
  <w:style w:type="character" w:customStyle="1" w:styleId="KommentarthemaZchn">
    <w:name w:val="Kommentarthema Zchn"/>
    <w:basedOn w:val="KommentartextZchn"/>
    <w:link w:val="Kommentarthema"/>
    <w:uiPriority w:val="99"/>
    <w:semiHidden/>
    <w:rsid w:val="00D34A63"/>
    <w:rPr>
      <w:rFonts w:ascii="Roboto" w:hAnsi="Roboto"/>
      <w:b/>
      <w:bCs/>
      <w:sz w:val="20"/>
      <w:szCs w:val="20"/>
    </w:rPr>
  </w:style>
  <w:style w:type="character" w:styleId="Erwhnung">
    <w:name w:val="Mention"/>
    <w:basedOn w:val="Absatz-Standardschriftart"/>
    <w:uiPriority w:val="99"/>
    <w:unhideWhenUsed/>
    <w:rsid w:val="005D3934"/>
    <w:rPr>
      <w:color w:val="2B579A"/>
      <w:shd w:val="clear" w:color="auto" w:fill="E1DFDD"/>
    </w:rPr>
  </w:style>
  <w:style w:type="paragraph" w:customStyle="1" w:styleId="paragraph">
    <w:name w:val="paragraph"/>
    <w:basedOn w:val="Standard"/>
    <w:rsid w:val="009958CC"/>
    <w:pPr>
      <w:tabs>
        <w:tab w:val="clear" w:pos="397"/>
        <w:tab w:val="clear" w:pos="794"/>
        <w:tab w:val="clear" w:pos="1191"/>
      </w:tabs>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normaltextrun">
    <w:name w:val="normaltextrun"/>
    <w:basedOn w:val="Absatz-Standardschriftart"/>
    <w:rsid w:val="009958CC"/>
  </w:style>
  <w:style w:type="character" w:customStyle="1" w:styleId="eop">
    <w:name w:val="eop"/>
    <w:basedOn w:val="Absatz-Standardschriftart"/>
    <w:rsid w:val="009958CC"/>
  </w:style>
  <w:style w:type="paragraph" w:styleId="berarbeitung">
    <w:name w:val="Revision"/>
    <w:hidden/>
    <w:uiPriority w:val="99"/>
    <w:semiHidden/>
    <w:rsid w:val="00C8195E"/>
    <w:pPr>
      <w:spacing w:after="0" w:line="240" w:lineRule="auto"/>
    </w:pPr>
    <w:rPr>
      <w:rFonts w:ascii="Roboto" w:hAnsi="Robo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723">
      <w:bodyDiv w:val="1"/>
      <w:marLeft w:val="0"/>
      <w:marRight w:val="0"/>
      <w:marTop w:val="0"/>
      <w:marBottom w:val="0"/>
      <w:divBdr>
        <w:top w:val="none" w:sz="0" w:space="0" w:color="auto"/>
        <w:left w:val="none" w:sz="0" w:space="0" w:color="auto"/>
        <w:bottom w:val="none" w:sz="0" w:space="0" w:color="auto"/>
        <w:right w:val="none" w:sz="0" w:space="0" w:color="auto"/>
      </w:divBdr>
    </w:div>
    <w:div w:id="147945963">
      <w:bodyDiv w:val="1"/>
      <w:marLeft w:val="0"/>
      <w:marRight w:val="0"/>
      <w:marTop w:val="0"/>
      <w:marBottom w:val="0"/>
      <w:divBdr>
        <w:top w:val="none" w:sz="0" w:space="0" w:color="auto"/>
        <w:left w:val="none" w:sz="0" w:space="0" w:color="auto"/>
        <w:bottom w:val="none" w:sz="0" w:space="0" w:color="auto"/>
        <w:right w:val="none" w:sz="0" w:space="0" w:color="auto"/>
      </w:divBdr>
    </w:div>
    <w:div w:id="151718512">
      <w:bodyDiv w:val="1"/>
      <w:marLeft w:val="0"/>
      <w:marRight w:val="0"/>
      <w:marTop w:val="0"/>
      <w:marBottom w:val="0"/>
      <w:divBdr>
        <w:top w:val="none" w:sz="0" w:space="0" w:color="auto"/>
        <w:left w:val="none" w:sz="0" w:space="0" w:color="auto"/>
        <w:bottom w:val="none" w:sz="0" w:space="0" w:color="auto"/>
        <w:right w:val="none" w:sz="0" w:space="0" w:color="auto"/>
      </w:divBdr>
    </w:div>
    <w:div w:id="217478667">
      <w:bodyDiv w:val="1"/>
      <w:marLeft w:val="0"/>
      <w:marRight w:val="0"/>
      <w:marTop w:val="0"/>
      <w:marBottom w:val="0"/>
      <w:divBdr>
        <w:top w:val="none" w:sz="0" w:space="0" w:color="auto"/>
        <w:left w:val="none" w:sz="0" w:space="0" w:color="auto"/>
        <w:bottom w:val="none" w:sz="0" w:space="0" w:color="auto"/>
        <w:right w:val="none" w:sz="0" w:space="0" w:color="auto"/>
      </w:divBdr>
    </w:div>
    <w:div w:id="234165298">
      <w:bodyDiv w:val="1"/>
      <w:marLeft w:val="0"/>
      <w:marRight w:val="0"/>
      <w:marTop w:val="0"/>
      <w:marBottom w:val="0"/>
      <w:divBdr>
        <w:top w:val="none" w:sz="0" w:space="0" w:color="auto"/>
        <w:left w:val="none" w:sz="0" w:space="0" w:color="auto"/>
        <w:bottom w:val="none" w:sz="0" w:space="0" w:color="auto"/>
        <w:right w:val="none" w:sz="0" w:space="0" w:color="auto"/>
      </w:divBdr>
    </w:div>
    <w:div w:id="344788709">
      <w:bodyDiv w:val="1"/>
      <w:marLeft w:val="0"/>
      <w:marRight w:val="0"/>
      <w:marTop w:val="0"/>
      <w:marBottom w:val="0"/>
      <w:divBdr>
        <w:top w:val="none" w:sz="0" w:space="0" w:color="auto"/>
        <w:left w:val="none" w:sz="0" w:space="0" w:color="auto"/>
        <w:bottom w:val="none" w:sz="0" w:space="0" w:color="auto"/>
        <w:right w:val="none" w:sz="0" w:space="0" w:color="auto"/>
      </w:divBdr>
    </w:div>
    <w:div w:id="485360926">
      <w:bodyDiv w:val="1"/>
      <w:marLeft w:val="0"/>
      <w:marRight w:val="0"/>
      <w:marTop w:val="0"/>
      <w:marBottom w:val="0"/>
      <w:divBdr>
        <w:top w:val="none" w:sz="0" w:space="0" w:color="auto"/>
        <w:left w:val="none" w:sz="0" w:space="0" w:color="auto"/>
        <w:bottom w:val="none" w:sz="0" w:space="0" w:color="auto"/>
        <w:right w:val="none" w:sz="0" w:space="0" w:color="auto"/>
      </w:divBdr>
    </w:div>
    <w:div w:id="554052310">
      <w:bodyDiv w:val="1"/>
      <w:marLeft w:val="0"/>
      <w:marRight w:val="0"/>
      <w:marTop w:val="0"/>
      <w:marBottom w:val="0"/>
      <w:divBdr>
        <w:top w:val="none" w:sz="0" w:space="0" w:color="auto"/>
        <w:left w:val="none" w:sz="0" w:space="0" w:color="auto"/>
        <w:bottom w:val="none" w:sz="0" w:space="0" w:color="auto"/>
        <w:right w:val="none" w:sz="0" w:space="0" w:color="auto"/>
      </w:divBdr>
    </w:div>
    <w:div w:id="658388070">
      <w:bodyDiv w:val="1"/>
      <w:marLeft w:val="0"/>
      <w:marRight w:val="0"/>
      <w:marTop w:val="0"/>
      <w:marBottom w:val="0"/>
      <w:divBdr>
        <w:top w:val="none" w:sz="0" w:space="0" w:color="auto"/>
        <w:left w:val="none" w:sz="0" w:space="0" w:color="auto"/>
        <w:bottom w:val="none" w:sz="0" w:space="0" w:color="auto"/>
        <w:right w:val="none" w:sz="0" w:space="0" w:color="auto"/>
      </w:divBdr>
    </w:div>
    <w:div w:id="665326540">
      <w:bodyDiv w:val="1"/>
      <w:marLeft w:val="0"/>
      <w:marRight w:val="0"/>
      <w:marTop w:val="0"/>
      <w:marBottom w:val="0"/>
      <w:divBdr>
        <w:top w:val="none" w:sz="0" w:space="0" w:color="auto"/>
        <w:left w:val="none" w:sz="0" w:space="0" w:color="auto"/>
        <w:bottom w:val="none" w:sz="0" w:space="0" w:color="auto"/>
        <w:right w:val="none" w:sz="0" w:space="0" w:color="auto"/>
      </w:divBdr>
    </w:div>
    <w:div w:id="712316179">
      <w:bodyDiv w:val="1"/>
      <w:marLeft w:val="0"/>
      <w:marRight w:val="0"/>
      <w:marTop w:val="0"/>
      <w:marBottom w:val="0"/>
      <w:divBdr>
        <w:top w:val="none" w:sz="0" w:space="0" w:color="auto"/>
        <w:left w:val="none" w:sz="0" w:space="0" w:color="auto"/>
        <w:bottom w:val="none" w:sz="0" w:space="0" w:color="auto"/>
        <w:right w:val="none" w:sz="0" w:space="0" w:color="auto"/>
      </w:divBdr>
    </w:div>
    <w:div w:id="760102710">
      <w:bodyDiv w:val="1"/>
      <w:marLeft w:val="0"/>
      <w:marRight w:val="0"/>
      <w:marTop w:val="0"/>
      <w:marBottom w:val="0"/>
      <w:divBdr>
        <w:top w:val="none" w:sz="0" w:space="0" w:color="auto"/>
        <w:left w:val="none" w:sz="0" w:space="0" w:color="auto"/>
        <w:bottom w:val="none" w:sz="0" w:space="0" w:color="auto"/>
        <w:right w:val="none" w:sz="0" w:space="0" w:color="auto"/>
      </w:divBdr>
    </w:div>
    <w:div w:id="781455631">
      <w:bodyDiv w:val="1"/>
      <w:marLeft w:val="0"/>
      <w:marRight w:val="0"/>
      <w:marTop w:val="0"/>
      <w:marBottom w:val="0"/>
      <w:divBdr>
        <w:top w:val="none" w:sz="0" w:space="0" w:color="auto"/>
        <w:left w:val="none" w:sz="0" w:space="0" w:color="auto"/>
        <w:bottom w:val="none" w:sz="0" w:space="0" w:color="auto"/>
        <w:right w:val="none" w:sz="0" w:space="0" w:color="auto"/>
      </w:divBdr>
    </w:div>
    <w:div w:id="893928856">
      <w:bodyDiv w:val="1"/>
      <w:marLeft w:val="0"/>
      <w:marRight w:val="0"/>
      <w:marTop w:val="0"/>
      <w:marBottom w:val="0"/>
      <w:divBdr>
        <w:top w:val="none" w:sz="0" w:space="0" w:color="auto"/>
        <w:left w:val="none" w:sz="0" w:space="0" w:color="auto"/>
        <w:bottom w:val="none" w:sz="0" w:space="0" w:color="auto"/>
        <w:right w:val="none" w:sz="0" w:space="0" w:color="auto"/>
      </w:divBdr>
    </w:div>
    <w:div w:id="1031031938">
      <w:bodyDiv w:val="1"/>
      <w:marLeft w:val="0"/>
      <w:marRight w:val="0"/>
      <w:marTop w:val="0"/>
      <w:marBottom w:val="0"/>
      <w:divBdr>
        <w:top w:val="none" w:sz="0" w:space="0" w:color="auto"/>
        <w:left w:val="none" w:sz="0" w:space="0" w:color="auto"/>
        <w:bottom w:val="none" w:sz="0" w:space="0" w:color="auto"/>
        <w:right w:val="none" w:sz="0" w:space="0" w:color="auto"/>
      </w:divBdr>
    </w:div>
    <w:div w:id="1169833354">
      <w:bodyDiv w:val="1"/>
      <w:marLeft w:val="0"/>
      <w:marRight w:val="0"/>
      <w:marTop w:val="0"/>
      <w:marBottom w:val="0"/>
      <w:divBdr>
        <w:top w:val="none" w:sz="0" w:space="0" w:color="auto"/>
        <w:left w:val="none" w:sz="0" w:space="0" w:color="auto"/>
        <w:bottom w:val="none" w:sz="0" w:space="0" w:color="auto"/>
        <w:right w:val="none" w:sz="0" w:space="0" w:color="auto"/>
      </w:divBdr>
    </w:div>
    <w:div w:id="1283802337">
      <w:bodyDiv w:val="1"/>
      <w:marLeft w:val="0"/>
      <w:marRight w:val="0"/>
      <w:marTop w:val="0"/>
      <w:marBottom w:val="0"/>
      <w:divBdr>
        <w:top w:val="none" w:sz="0" w:space="0" w:color="auto"/>
        <w:left w:val="none" w:sz="0" w:space="0" w:color="auto"/>
        <w:bottom w:val="none" w:sz="0" w:space="0" w:color="auto"/>
        <w:right w:val="none" w:sz="0" w:space="0" w:color="auto"/>
      </w:divBdr>
      <w:divsChild>
        <w:div w:id="1883900440">
          <w:marLeft w:val="0"/>
          <w:marRight w:val="0"/>
          <w:marTop w:val="0"/>
          <w:marBottom w:val="0"/>
          <w:divBdr>
            <w:top w:val="none" w:sz="0" w:space="0" w:color="auto"/>
            <w:left w:val="none" w:sz="0" w:space="0" w:color="auto"/>
            <w:bottom w:val="none" w:sz="0" w:space="0" w:color="auto"/>
            <w:right w:val="none" w:sz="0" w:space="0" w:color="auto"/>
          </w:divBdr>
          <w:divsChild>
            <w:div w:id="969363735">
              <w:marLeft w:val="0"/>
              <w:marRight w:val="0"/>
              <w:marTop w:val="0"/>
              <w:marBottom w:val="0"/>
              <w:divBdr>
                <w:top w:val="none" w:sz="0" w:space="0" w:color="auto"/>
                <w:left w:val="none" w:sz="0" w:space="0" w:color="auto"/>
                <w:bottom w:val="none" w:sz="0" w:space="0" w:color="auto"/>
                <w:right w:val="none" w:sz="0" w:space="0" w:color="auto"/>
              </w:divBdr>
            </w:div>
          </w:divsChild>
        </w:div>
        <w:div w:id="2082408184">
          <w:marLeft w:val="0"/>
          <w:marRight w:val="0"/>
          <w:marTop w:val="0"/>
          <w:marBottom w:val="0"/>
          <w:divBdr>
            <w:top w:val="none" w:sz="0" w:space="0" w:color="auto"/>
            <w:left w:val="none" w:sz="0" w:space="0" w:color="auto"/>
            <w:bottom w:val="none" w:sz="0" w:space="0" w:color="auto"/>
            <w:right w:val="none" w:sz="0" w:space="0" w:color="auto"/>
          </w:divBdr>
          <w:divsChild>
            <w:div w:id="897473898">
              <w:marLeft w:val="0"/>
              <w:marRight w:val="0"/>
              <w:marTop w:val="0"/>
              <w:marBottom w:val="0"/>
              <w:divBdr>
                <w:top w:val="none" w:sz="0" w:space="0" w:color="auto"/>
                <w:left w:val="none" w:sz="0" w:space="0" w:color="auto"/>
                <w:bottom w:val="none" w:sz="0" w:space="0" w:color="auto"/>
                <w:right w:val="none" w:sz="0" w:space="0" w:color="auto"/>
              </w:divBdr>
            </w:div>
            <w:div w:id="1484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39735">
      <w:bodyDiv w:val="1"/>
      <w:marLeft w:val="0"/>
      <w:marRight w:val="0"/>
      <w:marTop w:val="0"/>
      <w:marBottom w:val="0"/>
      <w:divBdr>
        <w:top w:val="none" w:sz="0" w:space="0" w:color="auto"/>
        <w:left w:val="none" w:sz="0" w:space="0" w:color="auto"/>
        <w:bottom w:val="none" w:sz="0" w:space="0" w:color="auto"/>
        <w:right w:val="none" w:sz="0" w:space="0" w:color="auto"/>
      </w:divBdr>
    </w:div>
    <w:div w:id="1360622539">
      <w:bodyDiv w:val="1"/>
      <w:marLeft w:val="0"/>
      <w:marRight w:val="0"/>
      <w:marTop w:val="0"/>
      <w:marBottom w:val="0"/>
      <w:divBdr>
        <w:top w:val="none" w:sz="0" w:space="0" w:color="auto"/>
        <w:left w:val="none" w:sz="0" w:space="0" w:color="auto"/>
        <w:bottom w:val="none" w:sz="0" w:space="0" w:color="auto"/>
        <w:right w:val="none" w:sz="0" w:space="0" w:color="auto"/>
      </w:divBdr>
      <w:divsChild>
        <w:div w:id="1306592311">
          <w:marLeft w:val="0"/>
          <w:marRight w:val="0"/>
          <w:marTop w:val="0"/>
          <w:marBottom w:val="0"/>
          <w:divBdr>
            <w:top w:val="none" w:sz="0" w:space="0" w:color="auto"/>
            <w:left w:val="none" w:sz="0" w:space="0" w:color="auto"/>
            <w:bottom w:val="none" w:sz="0" w:space="0" w:color="auto"/>
            <w:right w:val="none" w:sz="0" w:space="0" w:color="auto"/>
          </w:divBdr>
        </w:div>
        <w:div w:id="2080664579">
          <w:marLeft w:val="0"/>
          <w:marRight w:val="0"/>
          <w:marTop w:val="0"/>
          <w:marBottom w:val="0"/>
          <w:divBdr>
            <w:top w:val="none" w:sz="0" w:space="0" w:color="auto"/>
            <w:left w:val="none" w:sz="0" w:space="0" w:color="auto"/>
            <w:bottom w:val="none" w:sz="0" w:space="0" w:color="auto"/>
            <w:right w:val="none" w:sz="0" w:space="0" w:color="auto"/>
          </w:divBdr>
        </w:div>
      </w:divsChild>
    </w:div>
    <w:div w:id="1504662706">
      <w:bodyDiv w:val="1"/>
      <w:marLeft w:val="0"/>
      <w:marRight w:val="0"/>
      <w:marTop w:val="0"/>
      <w:marBottom w:val="0"/>
      <w:divBdr>
        <w:top w:val="none" w:sz="0" w:space="0" w:color="auto"/>
        <w:left w:val="none" w:sz="0" w:space="0" w:color="auto"/>
        <w:bottom w:val="none" w:sz="0" w:space="0" w:color="auto"/>
        <w:right w:val="none" w:sz="0" w:space="0" w:color="auto"/>
      </w:divBdr>
    </w:div>
    <w:div w:id="1521777486">
      <w:bodyDiv w:val="1"/>
      <w:marLeft w:val="0"/>
      <w:marRight w:val="0"/>
      <w:marTop w:val="0"/>
      <w:marBottom w:val="0"/>
      <w:divBdr>
        <w:top w:val="none" w:sz="0" w:space="0" w:color="auto"/>
        <w:left w:val="none" w:sz="0" w:space="0" w:color="auto"/>
        <w:bottom w:val="none" w:sz="0" w:space="0" w:color="auto"/>
        <w:right w:val="none" w:sz="0" w:space="0" w:color="auto"/>
      </w:divBdr>
    </w:div>
    <w:div w:id="1593510056">
      <w:bodyDiv w:val="1"/>
      <w:marLeft w:val="0"/>
      <w:marRight w:val="0"/>
      <w:marTop w:val="0"/>
      <w:marBottom w:val="0"/>
      <w:divBdr>
        <w:top w:val="none" w:sz="0" w:space="0" w:color="auto"/>
        <w:left w:val="none" w:sz="0" w:space="0" w:color="auto"/>
        <w:bottom w:val="none" w:sz="0" w:space="0" w:color="auto"/>
        <w:right w:val="none" w:sz="0" w:space="0" w:color="auto"/>
      </w:divBdr>
    </w:div>
    <w:div w:id="1609969500">
      <w:bodyDiv w:val="1"/>
      <w:marLeft w:val="0"/>
      <w:marRight w:val="0"/>
      <w:marTop w:val="0"/>
      <w:marBottom w:val="0"/>
      <w:divBdr>
        <w:top w:val="none" w:sz="0" w:space="0" w:color="auto"/>
        <w:left w:val="none" w:sz="0" w:space="0" w:color="auto"/>
        <w:bottom w:val="none" w:sz="0" w:space="0" w:color="auto"/>
        <w:right w:val="none" w:sz="0" w:space="0" w:color="auto"/>
      </w:divBdr>
    </w:div>
    <w:div w:id="1794861902">
      <w:bodyDiv w:val="1"/>
      <w:marLeft w:val="0"/>
      <w:marRight w:val="0"/>
      <w:marTop w:val="0"/>
      <w:marBottom w:val="0"/>
      <w:divBdr>
        <w:top w:val="none" w:sz="0" w:space="0" w:color="auto"/>
        <w:left w:val="none" w:sz="0" w:space="0" w:color="auto"/>
        <w:bottom w:val="none" w:sz="0" w:space="0" w:color="auto"/>
        <w:right w:val="none" w:sz="0" w:space="0" w:color="auto"/>
      </w:divBdr>
    </w:div>
    <w:div w:id="1810592498">
      <w:bodyDiv w:val="1"/>
      <w:marLeft w:val="0"/>
      <w:marRight w:val="0"/>
      <w:marTop w:val="0"/>
      <w:marBottom w:val="0"/>
      <w:divBdr>
        <w:top w:val="none" w:sz="0" w:space="0" w:color="auto"/>
        <w:left w:val="none" w:sz="0" w:space="0" w:color="auto"/>
        <w:bottom w:val="none" w:sz="0" w:space="0" w:color="auto"/>
        <w:right w:val="none" w:sz="0" w:space="0" w:color="auto"/>
      </w:divBdr>
    </w:div>
    <w:div w:id="1821770966">
      <w:bodyDiv w:val="1"/>
      <w:marLeft w:val="0"/>
      <w:marRight w:val="0"/>
      <w:marTop w:val="0"/>
      <w:marBottom w:val="0"/>
      <w:divBdr>
        <w:top w:val="none" w:sz="0" w:space="0" w:color="auto"/>
        <w:left w:val="none" w:sz="0" w:space="0" w:color="auto"/>
        <w:bottom w:val="none" w:sz="0" w:space="0" w:color="auto"/>
        <w:right w:val="none" w:sz="0" w:space="0" w:color="auto"/>
      </w:divBdr>
      <w:divsChild>
        <w:div w:id="1580943104">
          <w:marLeft w:val="0"/>
          <w:marRight w:val="0"/>
          <w:marTop w:val="0"/>
          <w:marBottom w:val="0"/>
          <w:divBdr>
            <w:top w:val="none" w:sz="0" w:space="0" w:color="auto"/>
            <w:left w:val="none" w:sz="0" w:space="0" w:color="auto"/>
            <w:bottom w:val="none" w:sz="0" w:space="0" w:color="auto"/>
            <w:right w:val="none" w:sz="0" w:space="0" w:color="auto"/>
          </w:divBdr>
        </w:div>
        <w:div w:id="1837458465">
          <w:marLeft w:val="0"/>
          <w:marRight w:val="0"/>
          <w:marTop w:val="0"/>
          <w:marBottom w:val="0"/>
          <w:divBdr>
            <w:top w:val="none" w:sz="0" w:space="0" w:color="auto"/>
            <w:left w:val="none" w:sz="0" w:space="0" w:color="auto"/>
            <w:bottom w:val="none" w:sz="0" w:space="0" w:color="auto"/>
            <w:right w:val="none" w:sz="0" w:space="0" w:color="auto"/>
          </w:divBdr>
        </w:div>
      </w:divsChild>
    </w:div>
    <w:div w:id="1864393034">
      <w:bodyDiv w:val="1"/>
      <w:marLeft w:val="0"/>
      <w:marRight w:val="0"/>
      <w:marTop w:val="0"/>
      <w:marBottom w:val="0"/>
      <w:divBdr>
        <w:top w:val="none" w:sz="0" w:space="0" w:color="auto"/>
        <w:left w:val="none" w:sz="0" w:space="0" w:color="auto"/>
        <w:bottom w:val="none" w:sz="0" w:space="0" w:color="auto"/>
        <w:right w:val="none" w:sz="0" w:space="0" w:color="auto"/>
      </w:divBdr>
    </w:div>
    <w:div w:id="1960910798">
      <w:bodyDiv w:val="1"/>
      <w:marLeft w:val="0"/>
      <w:marRight w:val="0"/>
      <w:marTop w:val="0"/>
      <w:marBottom w:val="0"/>
      <w:divBdr>
        <w:top w:val="none" w:sz="0" w:space="0" w:color="auto"/>
        <w:left w:val="none" w:sz="0" w:space="0" w:color="auto"/>
        <w:bottom w:val="none" w:sz="0" w:space="0" w:color="auto"/>
        <w:right w:val="none" w:sz="0" w:space="0" w:color="auto"/>
      </w:divBdr>
      <w:divsChild>
        <w:div w:id="1489901363">
          <w:marLeft w:val="0"/>
          <w:marRight w:val="0"/>
          <w:marTop w:val="0"/>
          <w:marBottom w:val="0"/>
          <w:divBdr>
            <w:top w:val="none" w:sz="0" w:space="0" w:color="auto"/>
            <w:left w:val="none" w:sz="0" w:space="0" w:color="auto"/>
            <w:bottom w:val="none" w:sz="0" w:space="0" w:color="auto"/>
            <w:right w:val="none" w:sz="0" w:space="0" w:color="auto"/>
          </w:divBdr>
        </w:div>
        <w:div w:id="1511673774">
          <w:marLeft w:val="0"/>
          <w:marRight w:val="0"/>
          <w:marTop w:val="0"/>
          <w:marBottom w:val="0"/>
          <w:divBdr>
            <w:top w:val="none" w:sz="0" w:space="0" w:color="auto"/>
            <w:left w:val="none" w:sz="0" w:space="0" w:color="auto"/>
            <w:bottom w:val="none" w:sz="0" w:space="0" w:color="auto"/>
            <w:right w:val="none" w:sz="0" w:space="0" w:color="auto"/>
          </w:divBdr>
        </w:div>
      </w:divsChild>
    </w:div>
    <w:div w:id="2036152321">
      <w:bodyDiv w:val="1"/>
      <w:marLeft w:val="0"/>
      <w:marRight w:val="0"/>
      <w:marTop w:val="0"/>
      <w:marBottom w:val="0"/>
      <w:divBdr>
        <w:top w:val="none" w:sz="0" w:space="0" w:color="auto"/>
        <w:left w:val="none" w:sz="0" w:space="0" w:color="auto"/>
        <w:bottom w:val="none" w:sz="0" w:space="0" w:color="auto"/>
        <w:right w:val="none" w:sz="0" w:space="0" w:color="auto"/>
      </w:divBdr>
    </w:div>
    <w:div w:id="2063168608">
      <w:bodyDiv w:val="1"/>
      <w:marLeft w:val="0"/>
      <w:marRight w:val="0"/>
      <w:marTop w:val="0"/>
      <w:marBottom w:val="0"/>
      <w:divBdr>
        <w:top w:val="none" w:sz="0" w:space="0" w:color="auto"/>
        <w:left w:val="none" w:sz="0" w:space="0" w:color="auto"/>
        <w:bottom w:val="none" w:sz="0" w:space="0" w:color="auto"/>
        <w:right w:val="none" w:sz="0" w:space="0" w:color="auto"/>
      </w:divBdr>
    </w:div>
    <w:div w:id="214245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svg"/><Relationship Id="rId42" Type="http://schemas.openxmlformats.org/officeDocument/2006/relationships/image" Target="media/image26.png"/><Relationship Id="rId63" Type="http://schemas.openxmlformats.org/officeDocument/2006/relationships/image" Target="media/image410.png"/><Relationship Id="rId84" Type="http://schemas.openxmlformats.org/officeDocument/2006/relationships/image" Target="media/image65.png"/><Relationship Id="rId138" Type="http://schemas.openxmlformats.org/officeDocument/2006/relationships/footer" Target="footer2.xml"/><Relationship Id="rId107" Type="http://schemas.openxmlformats.org/officeDocument/2006/relationships/image" Target="media/image86.png"/><Relationship Id="rId11" Type="http://schemas.openxmlformats.org/officeDocument/2006/relationships/endnotes" Target="endnotes.xml"/><Relationship Id="rId32" Type="http://schemas.microsoft.com/office/2011/relationships/commentsExtended" Target="commentsExtended.xml"/><Relationship Id="rId37" Type="http://schemas.openxmlformats.org/officeDocument/2006/relationships/image" Target="media/image21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99.png"/><Relationship Id="rId128" Type="http://schemas.openxmlformats.org/officeDocument/2006/relationships/image" Target="media/image860.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header" Target="header3.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image" Target="media/image6.png"/><Relationship Id="rId33" Type="http://schemas.microsoft.com/office/2016/09/relationships/commentsIds" Target="commentsIds.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680.png"/><Relationship Id="rId124" Type="http://schemas.openxmlformats.org/officeDocument/2006/relationships/image" Target="media/image100.png"/><Relationship Id="rId129" Type="http://schemas.openxmlformats.org/officeDocument/2006/relationships/hyperlink" Target="mailto:support.wkh@tecalliance.net" TargetMode="Externa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4.png"/><Relationship Id="rId135"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7.png"/><Relationship Id="rId34" Type="http://schemas.microsoft.com/office/2018/08/relationships/commentsExtensible" Target="commentsExtensible.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780.pn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880.png"/><Relationship Id="rId136"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660.png"/><Relationship Id="rId126" Type="http://schemas.openxmlformats.org/officeDocument/2006/relationships/image" Target="media/image102.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580.png"/><Relationship Id="rId98" Type="http://schemas.openxmlformats.org/officeDocument/2006/relationships/image" Target="media/image78.png"/><Relationship Id="rId121" Type="http://schemas.openxmlformats.org/officeDocument/2006/relationships/image" Target="media/image790.png"/><Relationship Id="rId142"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00.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5.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comments" Target="comments.xml"/><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8.png"/><Relationship Id="rId14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6.png"/><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_rels/header3.xml.rels><?xml version="1.0" encoding="UTF-8" standalone="yes"?>
<Relationships xmlns="http://schemas.openxmlformats.org/package/2006/relationships"><Relationship Id="rId1"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IS\Downloads\Documentation_External_DE%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FB063210344005ADACA5BFD81445B9"/>
        <w:category>
          <w:name w:val="Allgemein"/>
          <w:gallery w:val="placeholder"/>
        </w:category>
        <w:types>
          <w:type w:val="bbPlcHdr"/>
        </w:types>
        <w:behaviors>
          <w:behavior w:val="content"/>
        </w:behaviors>
        <w:guid w:val="{A8E4979F-DA60-41E7-A936-C79225D80398}"/>
      </w:docPartPr>
      <w:docPartBody>
        <w:p w:rsidR="0019139A" w:rsidRDefault="007958E4">
          <w:pPr>
            <w:pStyle w:val="0DFB063210344005ADACA5BFD81445B9"/>
          </w:pPr>
          <w:r w:rsidRPr="00CE2013">
            <w:rPr>
              <w:rStyle w:val="Platzhaltertext"/>
            </w:rPr>
            <w:t>[Titel]</w:t>
          </w:r>
        </w:p>
      </w:docPartBody>
    </w:docPart>
    <w:docPart>
      <w:docPartPr>
        <w:name w:val="6F9E41BBA7D6450FAA06C5F62832D69F"/>
        <w:category>
          <w:name w:val="Allgemein"/>
          <w:gallery w:val="placeholder"/>
        </w:category>
        <w:types>
          <w:type w:val="bbPlcHdr"/>
        </w:types>
        <w:behaviors>
          <w:behavior w:val="content"/>
        </w:behaviors>
        <w:guid w:val="{FF407AAA-356E-4CBC-88CE-E915F5E7C374}"/>
      </w:docPartPr>
      <w:docPartBody>
        <w:p w:rsidR="0019139A" w:rsidRDefault="007958E4">
          <w:pPr>
            <w:pStyle w:val="6F9E41BBA7D6450FAA06C5F62832D69F"/>
          </w:pPr>
          <w:r w:rsidRPr="00CE2013">
            <w:rPr>
              <w:rStyle w:val="Platzhaltertext"/>
            </w:rPr>
            <w:t>[Betreff]</w:t>
          </w:r>
        </w:p>
      </w:docPartBody>
    </w:docPart>
    <w:docPart>
      <w:docPartPr>
        <w:name w:val="41B95779D1CC4D9D86620CAA3119AA3F"/>
        <w:category>
          <w:name w:val="Allgemein"/>
          <w:gallery w:val="placeholder"/>
        </w:category>
        <w:types>
          <w:type w:val="bbPlcHdr"/>
        </w:types>
        <w:behaviors>
          <w:behavior w:val="content"/>
        </w:behaviors>
        <w:guid w:val="{6F564718-F86A-4770-969B-DFC2D3724D0F}"/>
      </w:docPartPr>
      <w:docPartBody>
        <w:p w:rsidR="0019139A" w:rsidRDefault="007958E4">
          <w:pPr>
            <w:pStyle w:val="41B95779D1CC4D9D86620CAA3119AA3F"/>
          </w:pPr>
          <w:r w:rsidRPr="00CE2013">
            <w:rPr>
              <w:rStyle w:val="Platzhaltertext"/>
            </w:rPr>
            <w:t>[Schlüsselwörter]</w:t>
          </w:r>
        </w:p>
      </w:docPartBody>
    </w:docPart>
    <w:docPart>
      <w:docPartPr>
        <w:name w:val="8024C6288A854D16BAF150AD736C862E"/>
        <w:category>
          <w:name w:val="Allgemein"/>
          <w:gallery w:val="placeholder"/>
        </w:category>
        <w:types>
          <w:type w:val="bbPlcHdr"/>
        </w:types>
        <w:behaviors>
          <w:behavior w:val="content"/>
        </w:behaviors>
        <w:guid w:val="{C702A5CB-7CE1-44D4-9610-899387CA2670}"/>
      </w:docPartPr>
      <w:docPartBody>
        <w:p w:rsidR="0019139A" w:rsidRDefault="007958E4">
          <w:pPr>
            <w:pStyle w:val="8024C6288A854D16BAF150AD736C862E"/>
          </w:pPr>
          <w:r w:rsidRPr="00CE2013">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9A"/>
    <w:rsid w:val="0010479A"/>
    <w:rsid w:val="00155E57"/>
    <w:rsid w:val="00165C5D"/>
    <w:rsid w:val="0018734A"/>
    <w:rsid w:val="0019139A"/>
    <w:rsid w:val="00205D98"/>
    <w:rsid w:val="00257918"/>
    <w:rsid w:val="003E3E3C"/>
    <w:rsid w:val="00454F9D"/>
    <w:rsid w:val="00521697"/>
    <w:rsid w:val="006A3006"/>
    <w:rsid w:val="007958E4"/>
    <w:rsid w:val="007D1A5D"/>
    <w:rsid w:val="009C0394"/>
    <w:rsid w:val="00A636E8"/>
    <w:rsid w:val="00B12129"/>
    <w:rsid w:val="00B35491"/>
    <w:rsid w:val="00C34E83"/>
    <w:rsid w:val="00D160DF"/>
    <w:rsid w:val="00DA57D6"/>
    <w:rsid w:val="00EF630A"/>
    <w:rsid w:val="00FC372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55E57"/>
    <w:rPr>
      <w:color w:val="808080"/>
    </w:rPr>
  </w:style>
  <w:style w:type="paragraph" w:customStyle="1" w:styleId="0DFB063210344005ADACA5BFD81445B9">
    <w:name w:val="0DFB063210344005ADACA5BFD81445B9"/>
  </w:style>
  <w:style w:type="paragraph" w:customStyle="1" w:styleId="6F9E41BBA7D6450FAA06C5F62832D69F">
    <w:name w:val="6F9E41BBA7D6450FAA06C5F62832D69F"/>
  </w:style>
  <w:style w:type="paragraph" w:customStyle="1" w:styleId="41B95779D1CC4D9D86620CAA3119AA3F">
    <w:name w:val="41B95779D1CC4D9D86620CAA3119AA3F"/>
  </w:style>
  <w:style w:type="paragraph" w:customStyle="1" w:styleId="8024C6288A854D16BAF150AD736C862E">
    <w:name w:val="8024C6288A854D16BAF150AD736C86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cAlliance">
  <a:themeElements>
    <a:clrScheme name="TecAlliance Colours">
      <a:dk1>
        <a:srgbClr val="2B2C3A"/>
      </a:dk1>
      <a:lt1>
        <a:srgbClr val="FFFFFF"/>
      </a:lt1>
      <a:dk2>
        <a:srgbClr val="000000"/>
      </a:dk2>
      <a:lt2>
        <a:srgbClr val="F5F5F7"/>
      </a:lt2>
      <a:accent1>
        <a:srgbClr val="4C4B63"/>
      </a:accent1>
      <a:accent2>
        <a:srgbClr val="FF562B"/>
      </a:accent2>
      <a:accent3>
        <a:srgbClr val="004FFF"/>
      </a:accent3>
      <a:accent4>
        <a:srgbClr val="FF4112"/>
      </a:accent4>
      <a:accent5>
        <a:srgbClr val="2BFFB9"/>
      </a:accent5>
      <a:accent6>
        <a:srgbClr val="FF2ECC"/>
      </a:accent6>
      <a:hlink>
        <a:srgbClr val="000000"/>
      </a:hlink>
      <a:folHlink>
        <a:srgbClr val="000000"/>
      </a:folHlink>
    </a:clrScheme>
    <a:fontScheme name="Benutzerdefiniert 11">
      <a:majorFont>
        <a:latin typeface="Calibri"/>
        <a:ea typeface=""/>
        <a:cs typeface=""/>
      </a:majorFont>
      <a:minorFont>
        <a:latin typeface="Calibr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solidFill>
        <a:ln w="6350">
          <a:noFill/>
        </a:ln>
        <a:effectLst/>
      </a:spPr>
      <a:bodyPr rot="0" spcFirstLastPara="0" vertOverflow="overflow" horzOverflow="overflow" vert="horz" wrap="square" lIns="72000" tIns="72000" rIns="72000" bIns="72000" numCol="1" spcCol="0" rtlCol="0" fromWordArt="0" anchor="t" anchorCtr="0" forceAA="0" compatLnSpc="1">
        <a:prstTxWarp prst="textNoShape">
          <a:avLst/>
        </a:prstTxWarp>
        <a:noAutofit/>
      </a:bodyPr>
      <a:lstStyle>
        <a:defPPr algn="l">
          <a:defRPr sz="1400" dirty="0" err="1" smtClean="0">
            <a:solidFill>
              <a:schemeClr val="bg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w="31750">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TecAlliance" id="{3F6CA030-66F5-E348-9AE8-7BAE7F5BF2CD}" vid="{6446531B-4268-6C42-ACDE-488B61145B1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2022-10-04T00:00:00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7cfdc29d-725f-416b-aa59-4879acf185d0">
      <UserInfo>
        <DisplayName>Reuter, Jana</DisplayName>
        <AccountId>60</AccountId>
        <AccountType/>
      </UserInfo>
    </SharedWithUsers>
    <MediaLengthInSeconds xmlns="9344c6a9-005b-473a-9c84-424e2953cdea" xsi:nil="true"/>
    <TaxCatchAll xmlns="7cfdc29d-725f-416b-aa59-4879acf185d0" xsi:nil="true"/>
    <lcf76f155ced4ddcb4097134ff3c332f xmlns="9344c6a9-005b-473a-9c84-424e2953cdea">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kument" ma:contentTypeID="0x0101002B1D46ED2F49FB4B937085BEBA12F4E3" ma:contentTypeVersion="16" ma:contentTypeDescription="Ein neues Dokument erstellen." ma:contentTypeScope="" ma:versionID="3df9972acc334afca18e5aecf8a63f14">
  <xsd:schema xmlns:xsd="http://www.w3.org/2001/XMLSchema" xmlns:xs="http://www.w3.org/2001/XMLSchema" xmlns:p="http://schemas.microsoft.com/office/2006/metadata/properties" xmlns:ns2="9344c6a9-005b-473a-9c84-424e2953cdea" xmlns:ns3="7cfdc29d-725f-416b-aa59-4879acf185d0" targetNamespace="http://schemas.microsoft.com/office/2006/metadata/properties" ma:root="true" ma:fieldsID="cd67b20524d866a637fe039fdc5db445" ns2:_="" ns3:_="">
    <xsd:import namespace="9344c6a9-005b-473a-9c84-424e2953cdea"/>
    <xsd:import namespace="7cfdc29d-725f-416b-aa59-4879acf185d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44c6a9-005b-473a-9c84-424e2953cd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Bildmarkierungen" ma:readOnly="false" ma:fieldId="{5cf76f15-5ced-4ddc-b409-7134ff3c332f}" ma:taxonomyMulti="true" ma:sspId="2dc30a33-5dcf-488f-a1b8-78671c145fc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cfdc29d-725f-416b-aa59-4879acf185d0"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3" nillable="true" ma:displayName="Taxonomy Catch All Column" ma:hidden="true" ma:list="{41d7bd5b-ba96-44ac-aa3c-dd6ad8706748}" ma:internalName="TaxCatchAll" ma:showField="CatchAllData" ma:web="7cfdc29d-725f-416b-aa59-4879acf185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436320-3DFD-4CFD-BD40-FC14A795DB0E}">
  <ds:schemaRefs>
    <ds:schemaRef ds:uri="http://schemas.microsoft.com/office/2006/metadata/properties"/>
    <ds:schemaRef ds:uri="http://schemas.microsoft.com/office/infopath/2007/PartnerControls"/>
    <ds:schemaRef ds:uri="7cfdc29d-725f-416b-aa59-4879acf185d0"/>
    <ds:schemaRef ds:uri="9344c6a9-005b-473a-9c84-424e2953cdea"/>
  </ds:schemaRefs>
</ds:datastoreItem>
</file>

<file path=customXml/itemProps3.xml><?xml version="1.0" encoding="utf-8"?>
<ds:datastoreItem xmlns:ds="http://schemas.openxmlformats.org/officeDocument/2006/customXml" ds:itemID="{521BD63D-B812-46AF-A047-79E7A29FA2C7}">
  <ds:schemaRefs>
    <ds:schemaRef ds:uri="http://schemas.microsoft.com/sharepoint/v3/contenttype/forms"/>
  </ds:schemaRefs>
</ds:datastoreItem>
</file>

<file path=customXml/itemProps4.xml><?xml version="1.0" encoding="utf-8"?>
<ds:datastoreItem xmlns:ds="http://schemas.openxmlformats.org/officeDocument/2006/customXml" ds:itemID="{D3A567C8-DAAB-496D-8F45-B1CA9F5EE918}">
  <ds:schemaRefs>
    <ds:schemaRef ds:uri="http://schemas.openxmlformats.org/officeDocument/2006/bibliography"/>
  </ds:schemaRefs>
</ds:datastoreItem>
</file>

<file path=customXml/itemProps5.xml><?xml version="1.0" encoding="utf-8"?>
<ds:datastoreItem xmlns:ds="http://schemas.openxmlformats.org/officeDocument/2006/customXml" ds:itemID="{6F8B6489-D64F-4C73-B602-0531E56B6F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44c6a9-005b-473a-9c84-424e2953cdea"/>
    <ds:schemaRef ds:uri="7cfdc29d-725f-416b-aa59-4879acf185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Documentation_External_DE (1).dotx</Template>
  <TotalTime>0</TotalTime>
  <Pages>1</Pages>
  <Words>4986</Words>
  <Characters>31417</Characters>
  <Application>Microsoft Office Word</Application>
  <DocSecurity>0</DocSecurity>
  <Lines>261</Lines>
  <Paragraphs>72</Paragraphs>
  <ScaleCrop>false</ScaleCrop>
  <HeadingPairs>
    <vt:vector size="2" baseType="variant">
      <vt:variant>
        <vt:lpstr>Titel</vt:lpstr>
      </vt:variant>
      <vt:variant>
        <vt:i4>1</vt:i4>
      </vt:variant>
    </vt:vector>
  </HeadingPairs>
  <TitlesOfParts>
    <vt:vector size="1" baseType="lpstr">
      <vt:lpstr>TecRMI Service Book</vt:lpstr>
    </vt:vector>
  </TitlesOfParts>
  <Manager>Dokumenteigenschaft „Manager“</Manager>
  <Company>Dokumenteigenschaft „Firma“</Company>
  <LinksUpToDate>false</LinksUpToDate>
  <CharactersWithSpaces>36331</CharactersWithSpaces>
  <SharedDoc>false</SharedDoc>
  <HyperlinkBase>Dokumenteigenschaft „Linkbasis“</HyperlinkBase>
  <HLinks>
    <vt:vector size="204" baseType="variant">
      <vt:variant>
        <vt:i4>6684697</vt:i4>
      </vt:variant>
      <vt:variant>
        <vt:i4>207</vt:i4>
      </vt:variant>
      <vt:variant>
        <vt:i4>0</vt:i4>
      </vt:variant>
      <vt:variant>
        <vt:i4>5</vt:i4>
      </vt:variant>
      <vt:variant>
        <vt:lpwstr>mailto:support.wkh@tecalliance.net</vt:lpwstr>
      </vt:variant>
      <vt:variant>
        <vt:lpwstr/>
      </vt:variant>
      <vt:variant>
        <vt:i4>4325445</vt:i4>
      </vt:variant>
      <vt:variant>
        <vt:i4>195</vt:i4>
      </vt:variant>
      <vt:variant>
        <vt:i4>0</vt:i4>
      </vt:variant>
      <vt:variant>
        <vt:i4>5</vt:i4>
      </vt:variant>
      <vt:variant>
        <vt:lpwstr>https://dsb.tecalliance.net/</vt:lpwstr>
      </vt:variant>
      <vt:variant>
        <vt:lpwstr/>
      </vt:variant>
      <vt:variant>
        <vt:i4>1638463</vt:i4>
      </vt:variant>
      <vt:variant>
        <vt:i4>188</vt:i4>
      </vt:variant>
      <vt:variant>
        <vt:i4>0</vt:i4>
      </vt:variant>
      <vt:variant>
        <vt:i4>5</vt:i4>
      </vt:variant>
      <vt:variant>
        <vt:lpwstr/>
      </vt:variant>
      <vt:variant>
        <vt:lpwstr>_Toc98402503</vt:lpwstr>
      </vt:variant>
      <vt:variant>
        <vt:i4>1572927</vt:i4>
      </vt:variant>
      <vt:variant>
        <vt:i4>182</vt:i4>
      </vt:variant>
      <vt:variant>
        <vt:i4>0</vt:i4>
      </vt:variant>
      <vt:variant>
        <vt:i4>5</vt:i4>
      </vt:variant>
      <vt:variant>
        <vt:lpwstr/>
      </vt:variant>
      <vt:variant>
        <vt:lpwstr>_Toc98402502</vt:lpwstr>
      </vt:variant>
      <vt:variant>
        <vt:i4>1769535</vt:i4>
      </vt:variant>
      <vt:variant>
        <vt:i4>176</vt:i4>
      </vt:variant>
      <vt:variant>
        <vt:i4>0</vt:i4>
      </vt:variant>
      <vt:variant>
        <vt:i4>5</vt:i4>
      </vt:variant>
      <vt:variant>
        <vt:lpwstr/>
      </vt:variant>
      <vt:variant>
        <vt:lpwstr>_Toc98402501</vt:lpwstr>
      </vt:variant>
      <vt:variant>
        <vt:i4>1703999</vt:i4>
      </vt:variant>
      <vt:variant>
        <vt:i4>170</vt:i4>
      </vt:variant>
      <vt:variant>
        <vt:i4>0</vt:i4>
      </vt:variant>
      <vt:variant>
        <vt:i4>5</vt:i4>
      </vt:variant>
      <vt:variant>
        <vt:lpwstr/>
      </vt:variant>
      <vt:variant>
        <vt:lpwstr>_Toc98402500</vt:lpwstr>
      </vt:variant>
      <vt:variant>
        <vt:i4>1179702</vt:i4>
      </vt:variant>
      <vt:variant>
        <vt:i4>164</vt:i4>
      </vt:variant>
      <vt:variant>
        <vt:i4>0</vt:i4>
      </vt:variant>
      <vt:variant>
        <vt:i4>5</vt:i4>
      </vt:variant>
      <vt:variant>
        <vt:lpwstr/>
      </vt:variant>
      <vt:variant>
        <vt:lpwstr>_Toc98402499</vt:lpwstr>
      </vt:variant>
      <vt:variant>
        <vt:i4>1245238</vt:i4>
      </vt:variant>
      <vt:variant>
        <vt:i4>158</vt:i4>
      </vt:variant>
      <vt:variant>
        <vt:i4>0</vt:i4>
      </vt:variant>
      <vt:variant>
        <vt:i4>5</vt:i4>
      </vt:variant>
      <vt:variant>
        <vt:lpwstr/>
      </vt:variant>
      <vt:variant>
        <vt:lpwstr>_Toc98402498</vt:lpwstr>
      </vt:variant>
      <vt:variant>
        <vt:i4>1835062</vt:i4>
      </vt:variant>
      <vt:variant>
        <vt:i4>152</vt:i4>
      </vt:variant>
      <vt:variant>
        <vt:i4>0</vt:i4>
      </vt:variant>
      <vt:variant>
        <vt:i4>5</vt:i4>
      </vt:variant>
      <vt:variant>
        <vt:lpwstr/>
      </vt:variant>
      <vt:variant>
        <vt:lpwstr>_Toc98402497</vt:lpwstr>
      </vt:variant>
      <vt:variant>
        <vt:i4>1900598</vt:i4>
      </vt:variant>
      <vt:variant>
        <vt:i4>146</vt:i4>
      </vt:variant>
      <vt:variant>
        <vt:i4>0</vt:i4>
      </vt:variant>
      <vt:variant>
        <vt:i4>5</vt:i4>
      </vt:variant>
      <vt:variant>
        <vt:lpwstr/>
      </vt:variant>
      <vt:variant>
        <vt:lpwstr>_Toc98402496</vt:lpwstr>
      </vt:variant>
      <vt:variant>
        <vt:i4>1966134</vt:i4>
      </vt:variant>
      <vt:variant>
        <vt:i4>140</vt:i4>
      </vt:variant>
      <vt:variant>
        <vt:i4>0</vt:i4>
      </vt:variant>
      <vt:variant>
        <vt:i4>5</vt:i4>
      </vt:variant>
      <vt:variant>
        <vt:lpwstr/>
      </vt:variant>
      <vt:variant>
        <vt:lpwstr>_Toc98402495</vt:lpwstr>
      </vt:variant>
      <vt:variant>
        <vt:i4>2031670</vt:i4>
      </vt:variant>
      <vt:variant>
        <vt:i4>134</vt:i4>
      </vt:variant>
      <vt:variant>
        <vt:i4>0</vt:i4>
      </vt:variant>
      <vt:variant>
        <vt:i4>5</vt:i4>
      </vt:variant>
      <vt:variant>
        <vt:lpwstr/>
      </vt:variant>
      <vt:variant>
        <vt:lpwstr>_Toc98402494</vt:lpwstr>
      </vt:variant>
      <vt:variant>
        <vt:i4>1572918</vt:i4>
      </vt:variant>
      <vt:variant>
        <vt:i4>128</vt:i4>
      </vt:variant>
      <vt:variant>
        <vt:i4>0</vt:i4>
      </vt:variant>
      <vt:variant>
        <vt:i4>5</vt:i4>
      </vt:variant>
      <vt:variant>
        <vt:lpwstr/>
      </vt:variant>
      <vt:variant>
        <vt:lpwstr>_Toc98402493</vt:lpwstr>
      </vt:variant>
      <vt:variant>
        <vt:i4>1638454</vt:i4>
      </vt:variant>
      <vt:variant>
        <vt:i4>122</vt:i4>
      </vt:variant>
      <vt:variant>
        <vt:i4>0</vt:i4>
      </vt:variant>
      <vt:variant>
        <vt:i4>5</vt:i4>
      </vt:variant>
      <vt:variant>
        <vt:lpwstr/>
      </vt:variant>
      <vt:variant>
        <vt:lpwstr>_Toc98402492</vt:lpwstr>
      </vt:variant>
      <vt:variant>
        <vt:i4>1703990</vt:i4>
      </vt:variant>
      <vt:variant>
        <vt:i4>116</vt:i4>
      </vt:variant>
      <vt:variant>
        <vt:i4>0</vt:i4>
      </vt:variant>
      <vt:variant>
        <vt:i4>5</vt:i4>
      </vt:variant>
      <vt:variant>
        <vt:lpwstr/>
      </vt:variant>
      <vt:variant>
        <vt:lpwstr>_Toc98402491</vt:lpwstr>
      </vt:variant>
      <vt:variant>
        <vt:i4>1769526</vt:i4>
      </vt:variant>
      <vt:variant>
        <vt:i4>110</vt:i4>
      </vt:variant>
      <vt:variant>
        <vt:i4>0</vt:i4>
      </vt:variant>
      <vt:variant>
        <vt:i4>5</vt:i4>
      </vt:variant>
      <vt:variant>
        <vt:lpwstr/>
      </vt:variant>
      <vt:variant>
        <vt:lpwstr>_Toc98402490</vt:lpwstr>
      </vt:variant>
      <vt:variant>
        <vt:i4>1179703</vt:i4>
      </vt:variant>
      <vt:variant>
        <vt:i4>104</vt:i4>
      </vt:variant>
      <vt:variant>
        <vt:i4>0</vt:i4>
      </vt:variant>
      <vt:variant>
        <vt:i4>5</vt:i4>
      </vt:variant>
      <vt:variant>
        <vt:lpwstr/>
      </vt:variant>
      <vt:variant>
        <vt:lpwstr>_Toc98402489</vt:lpwstr>
      </vt:variant>
      <vt:variant>
        <vt:i4>1245239</vt:i4>
      </vt:variant>
      <vt:variant>
        <vt:i4>98</vt:i4>
      </vt:variant>
      <vt:variant>
        <vt:i4>0</vt:i4>
      </vt:variant>
      <vt:variant>
        <vt:i4>5</vt:i4>
      </vt:variant>
      <vt:variant>
        <vt:lpwstr/>
      </vt:variant>
      <vt:variant>
        <vt:lpwstr>_Toc98402488</vt:lpwstr>
      </vt:variant>
      <vt:variant>
        <vt:i4>1835063</vt:i4>
      </vt:variant>
      <vt:variant>
        <vt:i4>92</vt:i4>
      </vt:variant>
      <vt:variant>
        <vt:i4>0</vt:i4>
      </vt:variant>
      <vt:variant>
        <vt:i4>5</vt:i4>
      </vt:variant>
      <vt:variant>
        <vt:lpwstr/>
      </vt:variant>
      <vt:variant>
        <vt:lpwstr>_Toc98402487</vt:lpwstr>
      </vt:variant>
      <vt:variant>
        <vt:i4>1900599</vt:i4>
      </vt:variant>
      <vt:variant>
        <vt:i4>86</vt:i4>
      </vt:variant>
      <vt:variant>
        <vt:i4>0</vt:i4>
      </vt:variant>
      <vt:variant>
        <vt:i4>5</vt:i4>
      </vt:variant>
      <vt:variant>
        <vt:lpwstr/>
      </vt:variant>
      <vt:variant>
        <vt:lpwstr>_Toc98402486</vt:lpwstr>
      </vt:variant>
      <vt:variant>
        <vt:i4>1966135</vt:i4>
      </vt:variant>
      <vt:variant>
        <vt:i4>80</vt:i4>
      </vt:variant>
      <vt:variant>
        <vt:i4>0</vt:i4>
      </vt:variant>
      <vt:variant>
        <vt:i4>5</vt:i4>
      </vt:variant>
      <vt:variant>
        <vt:lpwstr/>
      </vt:variant>
      <vt:variant>
        <vt:lpwstr>_Toc98402485</vt:lpwstr>
      </vt:variant>
      <vt:variant>
        <vt:i4>2031671</vt:i4>
      </vt:variant>
      <vt:variant>
        <vt:i4>74</vt:i4>
      </vt:variant>
      <vt:variant>
        <vt:i4>0</vt:i4>
      </vt:variant>
      <vt:variant>
        <vt:i4>5</vt:i4>
      </vt:variant>
      <vt:variant>
        <vt:lpwstr/>
      </vt:variant>
      <vt:variant>
        <vt:lpwstr>_Toc98402484</vt:lpwstr>
      </vt:variant>
      <vt:variant>
        <vt:i4>1572919</vt:i4>
      </vt:variant>
      <vt:variant>
        <vt:i4>68</vt:i4>
      </vt:variant>
      <vt:variant>
        <vt:i4>0</vt:i4>
      </vt:variant>
      <vt:variant>
        <vt:i4>5</vt:i4>
      </vt:variant>
      <vt:variant>
        <vt:lpwstr/>
      </vt:variant>
      <vt:variant>
        <vt:lpwstr>_Toc98402483</vt:lpwstr>
      </vt:variant>
      <vt:variant>
        <vt:i4>1638455</vt:i4>
      </vt:variant>
      <vt:variant>
        <vt:i4>62</vt:i4>
      </vt:variant>
      <vt:variant>
        <vt:i4>0</vt:i4>
      </vt:variant>
      <vt:variant>
        <vt:i4>5</vt:i4>
      </vt:variant>
      <vt:variant>
        <vt:lpwstr/>
      </vt:variant>
      <vt:variant>
        <vt:lpwstr>_Toc98402482</vt:lpwstr>
      </vt:variant>
      <vt:variant>
        <vt:i4>1703991</vt:i4>
      </vt:variant>
      <vt:variant>
        <vt:i4>56</vt:i4>
      </vt:variant>
      <vt:variant>
        <vt:i4>0</vt:i4>
      </vt:variant>
      <vt:variant>
        <vt:i4>5</vt:i4>
      </vt:variant>
      <vt:variant>
        <vt:lpwstr/>
      </vt:variant>
      <vt:variant>
        <vt:lpwstr>_Toc98402481</vt:lpwstr>
      </vt:variant>
      <vt:variant>
        <vt:i4>1769527</vt:i4>
      </vt:variant>
      <vt:variant>
        <vt:i4>50</vt:i4>
      </vt:variant>
      <vt:variant>
        <vt:i4>0</vt:i4>
      </vt:variant>
      <vt:variant>
        <vt:i4>5</vt:i4>
      </vt:variant>
      <vt:variant>
        <vt:lpwstr/>
      </vt:variant>
      <vt:variant>
        <vt:lpwstr>_Toc98402480</vt:lpwstr>
      </vt:variant>
      <vt:variant>
        <vt:i4>1179704</vt:i4>
      </vt:variant>
      <vt:variant>
        <vt:i4>44</vt:i4>
      </vt:variant>
      <vt:variant>
        <vt:i4>0</vt:i4>
      </vt:variant>
      <vt:variant>
        <vt:i4>5</vt:i4>
      </vt:variant>
      <vt:variant>
        <vt:lpwstr/>
      </vt:variant>
      <vt:variant>
        <vt:lpwstr>_Toc98402479</vt:lpwstr>
      </vt:variant>
      <vt:variant>
        <vt:i4>1245240</vt:i4>
      </vt:variant>
      <vt:variant>
        <vt:i4>38</vt:i4>
      </vt:variant>
      <vt:variant>
        <vt:i4>0</vt:i4>
      </vt:variant>
      <vt:variant>
        <vt:i4>5</vt:i4>
      </vt:variant>
      <vt:variant>
        <vt:lpwstr/>
      </vt:variant>
      <vt:variant>
        <vt:lpwstr>_Toc98402478</vt:lpwstr>
      </vt:variant>
      <vt:variant>
        <vt:i4>1835064</vt:i4>
      </vt:variant>
      <vt:variant>
        <vt:i4>32</vt:i4>
      </vt:variant>
      <vt:variant>
        <vt:i4>0</vt:i4>
      </vt:variant>
      <vt:variant>
        <vt:i4>5</vt:i4>
      </vt:variant>
      <vt:variant>
        <vt:lpwstr/>
      </vt:variant>
      <vt:variant>
        <vt:lpwstr>_Toc98402477</vt:lpwstr>
      </vt:variant>
      <vt:variant>
        <vt:i4>1900600</vt:i4>
      </vt:variant>
      <vt:variant>
        <vt:i4>26</vt:i4>
      </vt:variant>
      <vt:variant>
        <vt:i4>0</vt:i4>
      </vt:variant>
      <vt:variant>
        <vt:i4>5</vt:i4>
      </vt:variant>
      <vt:variant>
        <vt:lpwstr/>
      </vt:variant>
      <vt:variant>
        <vt:lpwstr>_Toc98402476</vt:lpwstr>
      </vt:variant>
      <vt:variant>
        <vt:i4>1966136</vt:i4>
      </vt:variant>
      <vt:variant>
        <vt:i4>20</vt:i4>
      </vt:variant>
      <vt:variant>
        <vt:i4>0</vt:i4>
      </vt:variant>
      <vt:variant>
        <vt:i4>5</vt:i4>
      </vt:variant>
      <vt:variant>
        <vt:lpwstr/>
      </vt:variant>
      <vt:variant>
        <vt:lpwstr>_Toc98402475</vt:lpwstr>
      </vt:variant>
      <vt:variant>
        <vt:i4>2031672</vt:i4>
      </vt:variant>
      <vt:variant>
        <vt:i4>14</vt:i4>
      </vt:variant>
      <vt:variant>
        <vt:i4>0</vt:i4>
      </vt:variant>
      <vt:variant>
        <vt:i4>5</vt:i4>
      </vt:variant>
      <vt:variant>
        <vt:lpwstr/>
      </vt:variant>
      <vt:variant>
        <vt:lpwstr>_Toc98402474</vt:lpwstr>
      </vt:variant>
      <vt:variant>
        <vt:i4>1572920</vt:i4>
      </vt:variant>
      <vt:variant>
        <vt:i4>8</vt:i4>
      </vt:variant>
      <vt:variant>
        <vt:i4>0</vt:i4>
      </vt:variant>
      <vt:variant>
        <vt:i4>5</vt:i4>
      </vt:variant>
      <vt:variant>
        <vt:lpwstr/>
      </vt:variant>
      <vt:variant>
        <vt:lpwstr>_Toc98402473</vt:lpwstr>
      </vt:variant>
      <vt:variant>
        <vt:i4>1638456</vt:i4>
      </vt:variant>
      <vt:variant>
        <vt:i4>2</vt:i4>
      </vt:variant>
      <vt:variant>
        <vt:i4>0</vt:i4>
      </vt:variant>
      <vt:variant>
        <vt:i4>5</vt:i4>
      </vt:variant>
      <vt:variant>
        <vt:lpwstr/>
      </vt:variant>
      <vt:variant>
        <vt:lpwstr>_Toc98402472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TecRMI Service Book</dc:title>
  <dc:subject>Guide de l’utilisateur</dc:subject>
  <dc:creator>Eisele, Markus</dc:creator>
  <cp:keywords>Guide de l'utilisateur</cp:keywords>
  <dc:description>Dokumenteigenschaft « Kommentare »</dc:description>
  <cp:lastModifiedBy>Litt, Andreas</cp:lastModifiedBy>
  <cp:revision>5</cp:revision>
  <cp:lastPrinted>2023-01-25T10:17:00Z</cp:lastPrinted>
  <dcterms:created xsi:type="dcterms:W3CDTF">2023-01-25T15:50:00Z</dcterms:created>
  <dcterms:modified xsi:type="dcterms:W3CDTF">2023-01-26T07:13:00Z</dcterms:modified>
  <cp:category>Dokumenteigenschaft « Kommentare »</cp:category>
  <cp:contentStatus>Dokumenteigenschaft „Status“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status">
    <vt:lpwstr>3;#C - valid|0c95109a-f409-44c4-ba27-12fbc6f76f24</vt:lpwstr>
  </property>
  <property fmtid="{D5CDD505-2E9C-101B-9397-08002B2CF9AE}" pid="3" name="ContentTypeId">
    <vt:lpwstr>0x0101002B1D46ED2F49FB4B937085BEBA12F4E3</vt:lpwstr>
  </property>
  <property fmtid="{D5CDD505-2E9C-101B-9397-08002B2CF9AE}" pid="4" name="TA Solution">
    <vt:lpwstr>4;#No solution|227ba552-7fd7-40d5-abf3-76f160b7a704</vt:lpwstr>
  </property>
  <property fmtid="{D5CDD505-2E9C-101B-9397-08002B2CF9AE}" pid="5" name="Classification">
    <vt:lpwstr>2;#A - internal|b9f71f92-fb46-4487-9019-025349c14948</vt:lpwstr>
  </property>
  <property fmtid="{D5CDD505-2E9C-101B-9397-08002B2CF9AE}" pid="6" name="Document type">
    <vt:lpwstr>10;#Documentation|4374477c-d144-4e1f-bf15-77ba8dc2d6ee</vt:lpwstr>
  </property>
  <property fmtid="{D5CDD505-2E9C-101B-9397-08002B2CF9AE}" pid="7" name="_dlc_DocIdItemGuid">
    <vt:lpwstr>5095a38d-b821-4ef0-9e9b-6d8c8100a4f4</vt:lpwstr>
  </property>
  <property fmtid="{D5CDD505-2E9C-101B-9397-08002B2CF9AE}" pid="8" name="Order">
    <vt:r8>182200</vt:r8>
  </property>
  <property fmtid="{D5CDD505-2E9C-101B-9397-08002B2CF9AE}" pid="9" name="xd_Signature">
    <vt:bool>false</vt:bool>
  </property>
  <property fmtid="{D5CDD505-2E9C-101B-9397-08002B2CF9AE}" pid="10" name="xd_ProgID">
    <vt:lpwstr/>
  </property>
  <property fmtid="{D5CDD505-2E9C-101B-9397-08002B2CF9AE}" pid="11" name="ComplianceAssetId">
    <vt:lpwstr/>
  </property>
  <property fmtid="{D5CDD505-2E9C-101B-9397-08002B2CF9AE}" pid="12" name="TemplateUrl">
    <vt:lpwstr/>
  </property>
  <property fmtid="{D5CDD505-2E9C-101B-9397-08002B2CF9AE}" pid="13" name="_ExtendedDescription">
    <vt:lpwstr/>
  </property>
  <property fmtid="{D5CDD505-2E9C-101B-9397-08002B2CF9AE}" pid="14" name="TriggerFlowInfo">
    <vt:lpwstr/>
  </property>
  <property fmtid="{D5CDD505-2E9C-101B-9397-08002B2CF9AE}" pid="15" name="MediaServiceImageTags">
    <vt:lpwstr/>
  </property>
</Properties>
</file>