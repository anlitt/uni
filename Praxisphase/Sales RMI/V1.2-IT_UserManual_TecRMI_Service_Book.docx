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53A313" w14:textId="77777777" w:rsidR="00512584" w:rsidRPr="002E7FBF" w:rsidRDefault="00512584" w:rsidP="00031941">
      <w:pPr>
        <w:pStyle w:val="Aufzhlungszeichen2"/>
        <w:numPr>
          <w:ilvl w:val="0"/>
          <w:numId w:val="0"/>
        </w:numPr>
        <w:spacing w:before="240"/>
        <w:ind w:left="794"/>
        <w:rPr>
          <w:color w:val="2B2C3A" w:themeColor="text1"/>
        </w:rPr>
      </w:pPr>
    </w:p>
    <w:tbl>
      <w:tblPr>
        <w:tblStyle w:val="Tabellenraster"/>
        <w:tblW w:w="8364" w:type="dxa"/>
        <w:tblCellMar>
          <w:left w:w="0" w:type="dxa"/>
          <w:right w:w="0" w:type="dxa"/>
        </w:tblCellMar>
        <w:tblLook w:val="04A0" w:firstRow="1" w:lastRow="0" w:firstColumn="1" w:lastColumn="0" w:noHBand="0" w:noVBand="1"/>
      </w:tblPr>
      <w:tblGrid>
        <w:gridCol w:w="8364"/>
      </w:tblGrid>
      <w:tr w:rsidR="002E7FBF" w:rsidRPr="002E7FBF" w14:paraId="0A0E3B65" w14:textId="77777777" w:rsidTr="00F40A49">
        <w:trPr>
          <w:trHeight w:hRule="exact" w:val="1985"/>
        </w:trPr>
        <w:tc>
          <w:tcPr>
            <w:tcW w:w="8364" w:type="dxa"/>
          </w:tcPr>
          <w:p w14:paraId="01A3F582" w14:textId="77777777" w:rsidR="002F608F" w:rsidRPr="002E7FBF" w:rsidRDefault="002F608F" w:rsidP="00D84177">
            <w:pPr>
              <w:rPr>
                <w:color w:val="2B2C3A" w:themeColor="text1"/>
              </w:rPr>
            </w:pPr>
          </w:p>
        </w:tc>
      </w:tr>
      <w:tr w:rsidR="002E7FBF" w:rsidRPr="00AD7801" w14:paraId="026477A7" w14:textId="77777777" w:rsidTr="00F40A49">
        <w:trPr>
          <w:trHeight w:val="2830"/>
        </w:trPr>
        <w:tc>
          <w:tcPr>
            <w:tcW w:w="6971" w:type="dxa"/>
          </w:tcPr>
          <w:sdt>
            <w:sdtPr>
              <w:rPr>
                <w:color w:val="2B2C3A" w:themeColor="text1"/>
                <w:lang w:val="it-IT"/>
              </w:rPr>
              <w:alias w:val="Titel"/>
              <w:tag w:val=""/>
              <w:id w:val="1478343041"/>
              <w:placeholder>
                <w:docPart w:val="0DFB063210344005ADACA5BFD81445B9"/>
              </w:placeholder>
              <w:dataBinding w:prefixMappings="xmlns:ns0='http://purl.org/dc/elements/1.1/' xmlns:ns1='http://schemas.openxmlformats.org/package/2006/metadata/core-properties' " w:xpath="/ns1:coreProperties[1]/ns0:title[1]" w:storeItemID="{6C3C8BC8-F283-45AE-878A-BAB7291924A1}"/>
              <w:text/>
            </w:sdtPr>
            <w:sdtEndPr/>
            <w:sdtContent>
              <w:p w14:paraId="5F0949E3" w14:textId="622F5859" w:rsidR="002F608F" w:rsidRPr="00AD7801" w:rsidRDefault="0043195A" w:rsidP="00D84177">
                <w:pPr>
                  <w:pStyle w:val="TitelblattTitel"/>
                  <w:rPr>
                    <w:color w:val="2B2C3A" w:themeColor="text1"/>
                    <w:lang w:val="it-IT"/>
                  </w:rPr>
                </w:pPr>
                <w:r>
                  <w:rPr>
                    <w:color w:val="2B2C3A" w:themeColor="text1"/>
                    <w:lang w:val="it-IT"/>
                  </w:rPr>
                  <w:t>Libro di servizio TecRMI</w:t>
                </w:r>
              </w:p>
            </w:sdtContent>
          </w:sdt>
        </w:tc>
      </w:tr>
      <w:tr w:rsidR="002E7FBF" w:rsidRPr="00AD7801" w14:paraId="64D7D85E" w14:textId="77777777" w:rsidTr="00F40A49">
        <w:trPr>
          <w:trHeight w:hRule="exact" w:val="93"/>
        </w:trPr>
        <w:tc>
          <w:tcPr>
            <w:tcW w:w="8364" w:type="dxa"/>
          </w:tcPr>
          <w:p w14:paraId="634EE5EE" w14:textId="77777777" w:rsidR="002F608F" w:rsidRPr="00AD7801" w:rsidRDefault="002F608F" w:rsidP="00D84177">
            <w:pPr>
              <w:rPr>
                <w:color w:val="2B2C3A" w:themeColor="text1"/>
                <w:sz w:val="32"/>
                <w:szCs w:val="32"/>
                <w:lang w:val="it-IT"/>
              </w:rPr>
            </w:pPr>
          </w:p>
        </w:tc>
      </w:tr>
      <w:tr w:rsidR="002E7FBF" w:rsidRPr="002E7FBF" w14:paraId="25AACC76" w14:textId="77777777" w:rsidTr="00F40A49">
        <w:tc>
          <w:tcPr>
            <w:tcW w:w="8364" w:type="dxa"/>
          </w:tcPr>
          <w:sdt>
            <w:sdtPr>
              <w:rPr>
                <w:rFonts w:eastAsiaTheme="majorEastAsia" w:cstheme="majorBidi"/>
                <w:b/>
                <w:color w:val="2B2C3A" w:themeColor="text1"/>
                <w:sz w:val="32"/>
                <w:szCs w:val="32"/>
                <w:lang w:val="it-IT"/>
              </w:rPr>
              <w:alias w:val="Betreff"/>
              <w:tag w:val=""/>
              <w:id w:val="298740383"/>
              <w:placeholder>
                <w:docPart w:val="6F9E41BBA7D6450FAA06C5F62832D69F"/>
              </w:placeholder>
              <w:dataBinding w:prefixMappings="xmlns:ns0='http://purl.org/dc/elements/1.1/' xmlns:ns1='http://schemas.openxmlformats.org/package/2006/metadata/core-properties' " w:xpath="/ns1:coreProperties[1]/ns0:subject[1]" w:storeItemID="{6C3C8BC8-F283-45AE-878A-BAB7291924A1}"/>
              <w:text/>
            </w:sdtPr>
            <w:sdtEndPr/>
            <w:sdtContent>
              <w:p w14:paraId="4794771F" w14:textId="4CAA3AC4" w:rsidR="002F608F" w:rsidRPr="00AD7801" w:rsidRDefault="0043195A" w:rsidP="00D84177">
                <w:pPr>
                  <w:rPr>
                    <w:rStyle w:val="TitelblattUntertitel"/>
                    <w:rFonts w:ascii="Roboto" w:hAnsi="Roboto"/>
                    <w:color w:val="2B2C3A" w:themeColor="text1"/>
                    <w:szCs w:val="32"/>
                  </w:rPr>
                </w:pPr>
                <w:r>
                  <w:rPr>
                    <w:rFonts w:eastAsiaTheme="majorEastAsia" w:cstheme="majorBidi"/>
                    <w:b/>
                    <w:color w:val="2B2C3A" w:themeColor="text1"/>
                    <w:sz w:val="32"/>
                    <w:szCs w:val="32"/>
                    <w:lang w:val="it-IT"/>
                  </w:rPr>
                  <w:t>User Manual</w:t>
                </w:r>
              </w:p>
            </w:sdtContent>
          </w:sdt>
        </w:tc>
      </w:tr>
    </w:tbl>
    <w:p w14:paraId="2472896F" w14:textId="77777777" w:rsidR="007D5905" w:rsidRPr="002E7FBF" w:rsidRDefault="007D5905" w:rsidP="005615AD">
      <w:pPr>
        <w:rPr>
          <w:color w:val="2B2C3A" w:themeColor="text1"/>
        </w:rPr>
      </w:pPr>
    </w:p>
    <w:p w14:paraId="590F3480" w14:textId="77777777" w:rsidR="007561A7" w:rsidRPr="00AD7801" w:rsidRDefault="007561A7" w:rsidP="002F608F">
      <w:pPr>
        <w:tabs>
          <w:tab w:val="clear" w:pos="397"/>
          <w:tab w:val="clear" w:pos="794"/>
          <w:tab w:val="clear" w:pos="1191"/>
          <w:tab w:val="left" w:pos="8880"/>
        </w:tabs>
        <w:spacing w:after="200" w:line="276" w:lineRule="auto"/>
        <w:rPr>
          <w:color w:val="2B2C3A" w:themeColor="text1"/>
          <w:lang w:val="it-IT"/>
        </w:rPr>
      </w:pPr>
    </w:p>
    <w:p w14:paraId="375DEFC9" w14:textId="77777777" w:rsidR="007561A7" w:rsidRPr="00AD7801" w:rsidRDefault="007561A7" w:rsidP="002F608F">
      <w:pPr>
        <w:tabs>
          <w:tab w:val="clear" w:pos="397"/>
          <w:tab w:val="clear" w:pos="794"/>
          <w:tab w:val="clear" w:pos="1191"/>
          <w:tab w:val="left" w:pos="8880"/>
        </w:tabs>
        <w:spacing w:after="200" w:line="276" w:lineRule="auto"/>
        <w:rPr>
          <w:color w:val="2B2C3A" w:themeColor="text1"/>
          <w:lang w:val="it-IT"/>
        </w:rPr>
      </w:pPr>
    </w:p>
    <w:p w14:paraId="29C4D154" w14:textId="77777777" w:rsidR="007561A7" w:rsidRPr="00AD7801" w:rsidRDefault="007561A7" w:rsidP="002F608F">
      <w:pPr>
        <w:tabs>
          <w:tab w:val="clear" w:pos="397"/>
          <w:tab w:val="clear" w:pos="794"/>
          <w:tab w:val="clear" w:pos="1191"/>
          <w:tab w:val="left" w:pos="8880"/>
        </w:tabs>
        <w:spacing w:after="200" w:line="276" w:lineRule="auto"/>
        <w:rPr>
          <w:color w:val="2B2C3A" w:themeColor="text1"/>
          <w:lang w:val="it-IT"/>
        </w:rPr>
      </w:pPr>
    </w:p>
    <w:p w14:paraId="7E9F5F26" w14:textId="77777777" w:rsidR="007561A7" w:rsidRPr="00AD7801" w:rsidRDefault="007561A7" w:rsidP="002F608F">
      <w:pPr>
        <w:tabs>
          <w:tab w:val="clear" w:pos="397"/>
          <w:tab w:val="clear" w:pos="794"/>
          <w:tab w:val="clear" w:pos="1191"/>
          <w:tab w:val="left" w:pos="8880"/>
        </w:tabs>
        <w:spacing w:after="200" w:line="276" w:lineRule="auto"/>
        <w:rPr>
          <w:color w:val="2B2C3A" w:themeColor="text1"/>
          <w:lang w:val="it-IT"/>
        </w:rPr>
      </w:pPr>
    </w:p>
    <w:tbl>
      <w:tblPr>
        <w:tblStyle w:val="Tabellenraster"/>
        <w:tblpPr w:leftFromText="141" w:rightFromText="141" w:vertAnchor="text" w:horzAnchor="margin" w:tblpXSpec="right" w:tblpY="-113"/>
        <w:tblOverlap w:val="never"/>
        <w:tblW w:w="3402" w:type="dxa"/>
        <w:tblCellMar>
          <w:left w:w="0" w:type="dxa"/>
          <w:right w:w="0" w:type="dxa"/>
        </w:tblCellMar>
        <w:tblLook w:val="04A0" w:firstRow="1" w:lastRow="0" w:firstColumn="1" w:lastColumn="0" w:noHBand="0" w:noVBand="1"/>
      </w:tblPr>
      <w:tblGrid>
        <w:gridCol w:w="3402"/>
      </w:tblGrid>
      <w:tr w:rsidR="002E7FBF" w:rsidRPr="002E7FBF" w14:paraId="7B8027A0" w14:textId="77777777" w:rsidTr="0088128C">
        <w:tc>
          <w:tcPr>
            <w:tcW w:w="3402" w:type="dxa"/>
          </w:tcPr>
          <w:p w14:paraId="55676AFC" w14:textId="67ADAD87" w:rsidR="00203BDD" w:rsidRPr="002E7FBF" w:rsidRDefault="002A6FA0" w:rsidP="0083720D">
            <w:pPr>
              <w:pStyle w:val="Informationen"/>
              <w:framePr w:hSpace="0" w:wrap="auto" w:vAnchor="margin" w:hAnchor="text" w:xAlign="left" w:yAlign="inline"/>
              <w:suppressOverlap w:val="0"/>
              <w:rPr>
                <w:color w:val="2B2C3A" w:themeColor="text1"/>
              </w:rPr>
            </w:pPr>
            <w:sdt>
              <w:sdtPr>
                <w:rPr>
                  <w:color w:val="2B2C3A" w:themeColor="text1"/>
                </w:rPr>
                <w:alias w:val="Schlüsselwörter"/>
                <w:tag w:val=""/>
                <w:id w:val="604155251"/>
                <w:placeholder>
                  <w:docPart w:val="41B95779D1CC4D9D86620CAA3119AA3F"/>
                </w:placeholder>
                <w:dataBinding w:prefixMappings="xmlns:ns0='http://purl.org/dc/elements/1.1/' xmlns:ns1='http://schemas.openxmlformats.org/package/2006/metadata/core-properties' " w:xpath="/ns1:coreProperties[1]/ns1:keywords[1]" w:storeItemID="{6C3C8BC8-F283-45AE-878A-BAB7291924A1}"/>
                <w:text/>
              </w:sdtPr>
              <w:sdtEndPr/>
              <w:sdtContent>
                <w:r w:rsidR="0043195A">
                  <w:rPr>
                    <w:color w:val="2B2C3A" w:themeColor="text1"/>
                  </w:rPr>
                  <w:t>Manuale d'uso</w:t>
                </w:r>
              </w:sdtContent>
            </w:sdt>
          </w:p>
        </w:tc>
      </w:tr>
      <w:tr w:rsidR="002E7FBF" w:rsidRPr="002E7FBF" w14:paraId="20B7C894" w14:textId="77777777" w:rsidTr="0088128C">
        <w:tc>
          <w:tcPr>
            <w:tcW w:w="3402" w:type="dxa"/>
          </w:tcPr>
          <w:sdt>
            <w:sdtPr>
              <w:rPr>
                <w:color w:val="2B2C3A" w:themeColor="text1"/>
              </w:rPr>
              <w:alias w:val="Veröffentlichungsdatum"/>
              <w:tag w:val=""/>
              <w:id w:val="-1468428876"/>
              <w:placeholder>
                <w:docPart w:val="8024C6288A854D16BAF150AD736C862E"/>
              </w:placeholder>
              <w:dataBinding w:prefixMappings="xmlns:ns0='http://schemas.microsoft.com/office/2006/coverPageProps' " w:xpath="/ns0:CoverPageProperties[1]/ns0:PublishDate[1]" w:storeItemID="{55AF091B-3C7A-41E3-B477-F2FDAA23CFDA}"/>
              <w:date w:fullDate="2022-10-04T00:00:00Z">
                <w:dateFormat w:val="dd.MM.yyyy"/>
                <w:lid w:val="de-DE"/>
                <w:storeMappedDataAs w:val="dateTime"/>
                <w:calendar w:val="gregorian"/>
              </w:date>
            </w:sdtPr>
            <w:sdtEndPr/>
            <w:sdtContent>
              <w:p w14:paraId="7E7D1C68" w14:textId="794576F9" w:rsidR="00203BDD" w:rsidRPr="002E7FBF" w:rsidRDefault="004D28F6" w:rsidP="0083720D">
                <w:pPr>
                  <w:pStyle w:val="Informationen"/>
                  <w:framePr w:hSpace="0" w:wrap="auto" w:vAnchor="margin" w:hAnchor="text" w:xAlign="left" w:yAlign="inline"/>
                  <w:suppressOverlap w:val="0"/>
                  <w:rPr>
                    <w:color w:val="2B2C3A" w:themeColor="text1"/>
                  </w:rPr>
                </w:pPr>
                <w:r>
                  <w:rPr>
                    <w:color w:val="2B2C3A" w:themeColor="text1"/>
                  </w:rPr>
                  <w:t>04.10.2022</w:t>
                </w:r>
              </w:p>
            </w:sdtContent>
          </w:sdt>
        </w:tc>
      </w:tr>
    </w:tbl>
    <w:p w14:paraId="4C86E141" w14:textId="77777777" w:rsidR="007561A7" w:rsidRPr="002E7FBF" w:rsidRDefault="007561A7" w:rsidP="002F608F">
      <w:pPr>
        <w:tabs>
          <w:tab w:val="clear" w:pos="397"/>
          <w:tab w:val="clear" w:pos="794"/>
          <w:tab w:val="clear" w:pos="1191"/>
          <w:tab w:val="left" w:pos="8880"/>
        </w:tabs>
        <w:spacing w:after="200" w:line="276" w:lineRule="auto"/>
        <w:rPr>
          <w:color w:val="2B2C3A" w:themeColor="text1"/>
        </w:rPr>
      </w:pPr>
    </w:p>
    <w:p w14:paraId="6D7C6A1B" w14:textId="77777777" w:rsidR="009C1554" w:rsidRPr="002E7FBF" w:rsidRDefault="009C1554" w:rsidP="002F608F">
      <w:pPr>
        <w:tabs>
          <w:tab w:val="clear" w:pos="397"/>
          <w:tab w:val="clear" w:pos="794"/>
          <w:tab w:val="clear" w:pos="1191"/>
          <w:tab w:val="left" w:pos="8880"/>
        </w:tabs>
        <w:spacing w:after="200" w:line="276" w:lineRule="auto"/>
        <w:rPr>
          <w:color w:val="2B2C3A" w:themeColor="text1"/>
        </w:rPr>
      </w:pPr>
    </w:p>
    <w:p w14:paraId="58FF7270" w14:textId="77777777" w:rsidR="009C1554" w:rsidRPr="002E7FBF" w:rsidRDefault="009C1554" w:rsidP="002F608F">
      <w:pPr>
        <w:tabs>
          <w:tab w:val="clear" w:pos="397"/>
          <w:tab w:val="clear" w:pos="794"/>
          <w:tab w:val="clear" w:pos="1191"/>
          <w:tab w:val="left" w:pos="8880"/>
        </w:tabs>
        <w:spacing w:after="200" w:line="276" w:lineRule="auto"/>
        <w:rPr>
          <w:color w:val="2B2C3A" w:themeColor="text1"/>
        </w:rPr>
      </w:pPr>
    </w:p>
    <w:p w14:paraId="5AD60A6D" w14:textId="77777777" w:rsidR="009C1554" w:rsidRPr="002E7FBF" w:rsidRDefault="009C1554" w:rsidP="002F608F">
      <w:pPr>
        <w:tabs>
          <w:tab w:val="clear" w:pos="397"/>
          <w:tab w:val="clear" w:pos="794"/>
          <w:tab w:val="clear" w:pos="1191"/>
          <w:tab w:val="left" w:pos="8880"/>
        </w:tabs>
        <w:spacing w:after="200" w:line="276" w:lineRule="auto"/>
        <w:rPr>
          <w:color w:val="2B2C3A" w:themeColor="text1"/>
        </w:rPr>
      </w:pPr>
    </w:p>
    <w:p w14:paraId="605AEC56" w14:textId="77777777" w:rsidR="009C1554" w:rsidRPr="002E7FBF" w:rsidRDefault="009C1554" w:rsidP="002F608F">
      <w:pPr>
        <w:tabs>
          <w:tab w:val="clear" w:pos="397"/>
          <w:tab w:val="clear" w:pos="794"/>
          <w:tab w:val="clear" w:pos="1191"/>
          <w:tab w:val="left" w:pos="8880"/>
        </w:tabs>
        <w:spacing w:after="200" w:line="276" w:lineRule="auto"/>
        <w:rPr>
          <w:color w:val="2B2C3A" w:themeColor="text1"/>
        </w:rPr>
      </w:pPr>
    </w:p>
    <w:p w14:paraId="1B2978EF" w14:textId="77777777" w:rsidR="009C1554" w:rsidRPr="002E7FBF" w:rsidRDefault="009C1554" w:rsidP="002F608F">
      <w:pPr>
        <w:tabs>
          <w:tab w:val="clear" w:pos="397"/>
          <w:tab w:val="clear" w:pos="794"/>
          <w:tab w:val="clear" w:pos="1191"/>
          <w:tab w:val="left" w:pos="8880"/>
        </w:tabs>
        <w:spacing w:after="200" w:line="276" w:lineRule="auto"/>
        <w:rPr>
          <w:color w:val="2B2C3A" w:themeColor="text1"/>
        </w:rPr>
      </w:pPr>
    </w:p>
    <w:p w14:paraId="21112C90" w14:textId="77777777" w:rsidR="009C1554" w:rsidRPr="002E7FBF" w:rsidRDefault="009C1554" w:rsidP="002F608F">
      <w:pPr>
        <w:tabs>
          <w:tab w:val="clear" w:pos="397"/>
          <w:tab w:val="clear" w:pos="794"/>
          <w:tab w:val="clear" w:pos="1191"/>
          <w:tab w:val="left" w:pos="8880"/>
        </w:tabs>
        <w:spacing w:after="200" w:line="276" w:lineRule="auto"/>
        <w:rPr>
          <w:color w:val="2B2C3A" w:themeColor="text1"/>
        </w:rPr>
      </w:pPr>
    </w:p>
    <w:p w14:paraId="2AE74B95" w14:textId="22FF4666" w:rsidR="000E7B92" w:rsidRDefault="007D5905">
      <w:pPr>
        <w:tabs>
          <w:tab w:val="clear" w:pos="397"/>
          <w:tab w:val="clear" w:pos="794"/>
          <w:tab w:val="clear" w:pos="1191"/>
        </w:tabs>
        <w:spacing w:before="0" w:after="200" w:line="276" w:lineRule="auto"/>
        <w:contextualSpacing w:val="0"/>
        <w:rPr>
          <w:color w:val="2B2C3A" w:themeColor="text1"/>
        </w:rPr>
      </w:pPr>
      <w:r w:rsidRPr="002E7FBF">
        <w:rPr>
          <w:color w:val="2B2C3A" w:themeColor="text1"/>
        </w:rPr>
        <w:br w:type="page"/>
      </w:r>
    </w:p>
    <w:p w14:paraId="71E90656" w14:textId="7CD4849F" w:rsidR="000E7B92" w:rsidRDefault="002134D6" w:rsidP="000E7B92">
      <w:pPr>
        <w:pStyle w:val="berschrift1"/>
        <w:numPr>
          <w:ilvl w:val="0"/>
          <w:numId w:val="0"/>
        </w:numPr>
        <w:ind w:left="397" w:hanging="397"/>
        <w:rPr>
          <w:color w:val="2B2C3A" w:themeColor="text1"/>
        </w:rPr>
      </w:pPr>
      <w:bookmarkStart w:id="0" w:name="_Toc125553210"/>
      <w:r w:rsidRPr="002134D6">
        <w:rPr>
          <w:color w:val="2B2C3A" w:themeColor="text1"/>
        </w:rPr>
        <w:lastRenderedPageBreak/>
        <w:t>Modifica della storia</w:t>
      </w:r>
      <w:bookmarkEnd w:id="0"/>
    </w:p>
    <w:tbl>
      <w:tblPr>
        <w:tblStyle w:val="Tabellenrast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701"/>
        <w:gridCol w:w="1276"/>
        <w:gridCol w:w="2126"/>
        <w:gridCol w:w="2828"/>
      </w:tblGrid>
      <w:tr w:rsidR="000E7B92" w14:paraId="3E12BC63" w14:textId="77777777" w:rsidTr="00353999">
        <w:tc>
          <w:tcPr>
            <w:tcW w:w="1980" w:type="dxa"/>
            <w:shd w:val="clear" w:color="auto" w:fill="6D6D89" w:themeFill="background2" w:themeFillShade="80"/>
            <w:vAlign w:val="center"/>
          </w:tcPr>
          <w:p w14:paraId="13A51532" w14:textId="70257543" w:rsidR="000E7B92" w:rsidRPr="00A009C5" w:rsidRDefault="002134D6" w:rsidP="00FE023C">
            <w:pPr>
              <w:tabs>
                <w:tab w:val="clear" w:pos="397"/>
                <w:tab w:val="clear" w:pos="794"/>
                <w:tab w:val="clear" w:pos="1191"/>
                <w:tab w:val="left" w:pos="8880"/>
              </w:tabs>
              <w:spacing w:after="200" w:line="360" w:lineRule="auto"/>
              <w:jc w:val="center"/>
              <w:rPr>
                <w:b/>
                <w:bCs/>
                <w:color w:val="FFFFFF" w:themeColor="background1"/>
              </w:rPr>
            </w:pPr>
            <w:r w:rsidRPr="002134D6">
              <w:rPr>
                <w:b/>
                <w:bCs/>
                <w:color w:val="FFFFFF" w:themeColor="background1"/>
              </w:rPr>
              <w:t>Versione sorgente</w:t>
            </w:r>
          </w:p>
        </w:tc>
        <w:tc>
          <w:tcPr>
            <w:tcW w:w="1701" w:type="dxa"/>
            <w:shd w:val="clear" w:color="auto" w:fill="6D6D89" w:themeFill="background2" w:themeFillShade="80"/>
            <w:vAlign w:val="center"/>
          </w:tcPr>
          <w:p w14:paraId="3F2ACDB2" w14:textId="5B089871" w:rsidR="000E7B92" w:rsidRPr="00A009C5" w:rsidRDefault="00353999" w:rsidP="00FE023C">
            <w:pPr>
              <w:tabs>
                <w:tab w:val="clear" w:pos="397"/>
                <w:tab w:val="clear" w:pos="794"/>
                <w:tab w:val="clear" w:pos="1191"/>
                <w:tab w:val="left" w:pos="8880"/>
              </w:tabs>
              <w:spacing w:after="200" w:line="276" w:lineRule="auto"/>
              <w:jc w:val="center"/>
              <w:rPr>
                <w:b/>
                <w:bCs/>
                <w:color w:val="FFFFFF" w:themeColor="background1"/>
              </w:rPr>
            </w:pPr>
            <w:r w:rsidRPr="00353999">
              <w:rPr>
                <w:b/>
                <w:bCs/>
                <w:color w:val="FFFFFF" w:themeColor="background1"/>
              </w:rPr>
              <w:t>Versione target</w:t>
            </w:r>
          </w:p>
        </w:tc>
        <w:tc>
          <w:tcPr>
            <w:tcW w:w="1276" w:type="dxa"/>
            <w:shd w:val="clear" w:color="auto" w:fill="6D6D89" w:themeFill="background2" w:themeFillShade="80"/>
            <w:vAlign w:val="center"/>
          </w:tcPr>
          <w:p w14:paraId="6821F7C9" w14:textId="00F4A694" w:rsidR="000E7B92" w:rsidRPr="00A009C5" w:rsidRDefault="00353999" w:rsidP="00FE023C">
            <w:pPr>
              <w:tabs>
                <w:tab w:val="clear" w:pos="397"/>
                <w:tab w:val="clear" w:pos="794"/>
                <w:tab w:val="clear" w:pos="1191"/>
                <w:tab w:val="left" w:pos="8880"/>
              </w:tabs>
              <w:spacing w:after="200" w:line="276" w:lineRule="auto"/>
              <w:jc w:val="center"/>
              <w:rPr>
                <w:b/>
                <w:bCs/>
                <w:color w:val="FFFFFF" w:themeColor="background1"/>
              </w:rPr>
            </w:pPr>
            <w:r w:rsidRPr="00353999">
              <w:rPr>
                <w:b/>
                <w:bCs/>
                <w:color w:val="FFFFFF" w:themeColor="background1"/>
              </w:rPr>
              <w:t>Data</w:t>
            </w:r>
          </w:p>
        </w:tc>
        <w:tc>
          <w:tcPr>
            <w:tcW w:w="2126" w:type="dxa"/>
            <w:shd w:val="clear" w:color="auto" w:fill="6D6D89" w:themeFill="background2" w:themeFillShade="80"/>
            <w:vAlign w:val="center"/>
          </w:tcPr>
          <w:p w14:paraId="7A2BB6DA" w14:textId="4C7D9C20" w:rsidR="000E7B92" w:rsidRPr="00A009C5" w:rsidRDefault="00353999" w:rsidP="00FE023C">
            <w:pPr>
              <w:tabs>
                <w:tab w:val="clear" w:pos="397"/>
                <w:tab w:val="clear" w:pos="794"/>
                <w:tab w:val="clear" w:pos="1191"/>
                <w:tab w:val="left" w:pos="8880"/>
              </w:tabs>
              <w:spacing w:after="200" w:line="276" w:lineRule="auto"/>
              <w:jc w:val="center"/>
              <w:rPr>
                <w:b/>
                <w:bCs/>
                <w:color w:val="FFFFFF" w:themeColor="background1"/>
              </w:rPr>
            </w:pPr>
            <w:r w:rsidRPr="00353999">
              <w:rPr>
                <w:b/>
                <w:bCs/>
                <w:color w:val="FFFFFF" w:themeColor="background1"/>
              </w:rPr>
              <w:t>Nome</w:t>
            </w:r>
          </w:p>
        </w:tc>
        <w:tc>
          <w:tcPr>
            <w:tcW w:w="2828" w:type="dxa"/>
            <w:shd w:val="clear" w:color="auto" w:fill="6D6D89" w:themeFill="background2" w:themeFillShade="80"/>
            <w:vAlign w:val="center"/>
          </w:tcPr>
          <w:p w14:paraId="7A12CB6B" w14:textId="6434F827" w:rsidR="000E7B92" w:rsidRPr="00A009C5" w:rsidRDefault="000E7B92" w:rsidP="00FE023C">
            <w:pPr>
              <w:tabs>
                <w:tab w:val="clear" w:pos="397"/>
                <w:tab w:val="clear" w:pos="794"/>
                <w:tab w:val="clear" w:pos="1191"/>
                <w:tab w:val="left" w:pos="8880"/>
              </w:tabs>
              <w:spacing w:after="200" w:line="276" w:lineRule="auto"/>
              <w:jc w:val="center"/>
              <w:rPr>
                <w:b/>
                <w:bCs/>
                <w:color w:val="FFFFFF" w:themeColor="background1"/>
              </w:rPr>
            </w:pPr>
            <w:r w:rsidRPr="00A009C5">
              <w:rPr>
                <w:b/>
                <w:bCs/>
                <w:color w:val="FFFFFF" w:themeColor="background1"/>
              </w:rPr>
              <w:t>Comment</w:t>
            </w:r>
            <w:r w:rsidR="00C96D93">
              <w:rPr>
                <w:b/>
                <w:bCs/>
                <w:color w:val="FFFFFF" w:themeColor="background1"/>
              </w:rPr>
              <w:t>o</w:t>
            </w:r>
          </w:p>
        </w:tc>
      </w:tr>
      <w:tr w:rsidR="00AB6F22" w14:paraId="7FF8B662" w14:textId="77777777" w:rsidTr="00353999">
        <w:tc>
          <w:tcPr>
            <w:tcW w:w="1980" w:type="dxa"/>
            <w:shd w:val="clear" w:color="auto" w:fill="auto"/>
            <w:vAlign w:val="center"/>
          </w:tcPr>
          <w:p w14:paraId="312379D8" w14:textId="542098E5" w:rsidR="00AB6F22" w:rsidRPr="00AB6F22" w:rsidRDefault="00AB6F22" w:rsidP="00AB6F22">
            <w:pPr>
              <w:tabs>
                <w:tab w:val="clear" w:pos="397"/>
                <w:tab w:val="clear" w:pos="794"/>
                <w:tab w:val="clear" w:pos="1191"/>
                <w:tab w:val="left" w:pos="8880"/>
              </w:tabs>
              <w:spacing w:after="200" w:line="360" w:lineRule="auto"/>
            </w:pPr>
            <w:r w:rsidRPr="00AB6F22">
              <w:t>V 1.0</w:t>
            </w:r>
          </w:p>
        </w:tc>
        <w:tc>
          <w:tcPr>
            <w:tcW w:w="1701" w:type="dxa"/>
            <w:shd w:val="clear" w:color="auto" w:fill="auto"/>
            <w:vAlign w:val="center"/>
          </w:tcPr>
          <w:p w14:paraId="390610B0" w14:textId="7A03D708" w:rsidR="00AB6F22" w:rsidRPr="00AB6F22" w:rsidRDefault="00AB6F22" w:rsidP="00AB6F22">
            <w:pPr>
              <w:tabs>
                <w:tab w:val="clear" w:pos="397"/>
                <w:tab w:val="clear" w:pos="794"/>
                <w:tab w:val="clear" w:pos="1191"/>
                <w:tab w:val="left" w:pos="8880"/>
              </w:tabs>
              <w:spacing w:after="200" w:line="276" w:lineRule="auto"/>
            </w:pPr>
            <w:r w:rsidRPr="00AB6F22">
              <w:t>0.0.0</w:t>
            </w:r>
          </w:p>
        </w:tc>
        <w:tc>
          <w:tcPr>
            <w:tcW w:w="1276" w:type="dxa"/>
            <w:shd w:val="clear" w:color="auto" w:fill="auto"/>
            <w:vAlign w:val="center"/>
          </w:tcPr>
          <w:p w14:paraId="38BAF2C6" w14:textId="62C3462F" w:rsidR="00AB6F22" w:rsidRPr="00AB6F22" w:rsidRDefault="00AB6F22" w:rsidP="00AB6F22">
            <w:pPr>
              <w:tabs>
                <w:tab w:val="clear" w:pos="397"/>
                <w:tab w:val="clear" w:pos="794"/>
                <w:tab w:val="clear" w:pos="1191"/>
                <w:tab w:val="left" w:pos="8880"/>
              </w:tabs>
              <w:spacing w:after="200" w:line="276" w:lineRule="auto"/>
            </w:pPr>
            <w:r>
              <w:t>2022-01-17</w:t>
            </w:r>
          </w:p>
        </w:tc>
        <w:tc>
          <w:tcPr>
            <w:tcW w:w="2126" w:type="dxa"/>
            <w:shd w:val="clear" w:color="auto" w:fill="auto"/>
            <w:vAlign w:val="center"/>
          </w:tcPr>
          <w:p w14:paraId="770070AA" w14:textId="1FF1097A" w:rsidR="00AB6F22" w:rsidRPr="00AB6F22" w:rsidRDefault="00AB6F22" w:rsidP="00AB6F22">
            <w:pPr>
              <w:tabs>
                <w:tab w:val="clear" w:pos="397"/>
                <w:tab w:val="clear" w:pos="794"/>
                <w:tab w:val="clear" w:pos="1191"/>
                <w:tab w:val="left" w:pos="8880"/>
              </w:tabs>
              <w:spacing w:after="200" w:line="276" w:lineRule="auto"/>
            </w:pPr>
            <w:r>
              <w:t xml:space="preserve">M. Fink-Neckermann </w:t>
            </w:r>
          </w:p>
        </w:tc>
        <w:tc>
          <w:tcPr>
            <w:tcW w:w="2828" w:type="dxa"/>
            <w:shd w:val="clear" w:color="auto" w:fill="auto"/>
            <w:vAlign w:val="center"/>
          </w:tcPr>
          <w:p w14:paraId="66EF28AF" w14:textId="77777777" w:rsidR="00AB6F22" w:rsidRPr="00AB6F22" w:rsidRDefault="00AB6F22" w:rsidP="00AB6F22">
            <w:pPr>
              <w:tabs>
                <w:tab w:val="clear" w:pos="397"/>
                <w:tab w:val="clear" w:pos="794"/>
                <w:tab w:val="clear" w:pos="1191"/>
                <w:tab w:val="left" w:pos="8880"/>
              </w:tabs>
              <w:spacing w:after="200" w:line="276" w:lineRule="auto"/>
            </w:pPr>
          </w:p>
        </w:tc>
      </w:tr>
      <w:tr w:rsidR="000E7B92" w:rsidRPr="0043195A" w14:paraId="62768D0F" w14:textId="77777777" w:rsidTr="00353999">
        <w:tc>
          <w:tcPr>
            <w:tcW w:w="1980" w:type="dxa"/>
          </w:tcPr>
          <w:p w14:paraId="6FD1E6D2" w14:textId="397485F5" w:rsidR="000E7B92" w:rsidRPr="004076BA" w:rsidRDefault="00CD48D1" w:rsidP="00FE023C">
            <w:pPr>
              <w:tabs>
                <w:tab w:val="clear" w:pos="397"/>
                <w:tab w:val="clear" w:pos="794"/>
                <w:tab w:val="clear" w:pos="1191"/>
                <w:tab w:val="left" w:pos="8880"/>
              </w:tabs>
              <w:spacing w:after="200" w:line="276" w:lineRule="auto"/>
            </w:pPr>
            <w:r>
              <w:t>V</w:t>
            </w:r>
            <w:r w:rsidR="005507DC">
              <w:t xml:space="preserve"> 1.</w:t>
            </w:r>
            <w:r w:rsidR="00BA34FF">
              <w:t>1</w:t>
            </w:r>
          </w:p>
        </w:tc>
        <w:tc>
          <w:tcPr>
            <w:tcW w:w="1701" w:type="dxa"/>
          </w:tcPr>
          <w:p w14:paraId="629103B8" w14:textId="77777777" w:rsidR="000E7B92" w:rsidRPr="004076BA" w:rsidRDefault="000E7B92" w:rsidP="00FE023C">
            <w:pPr>
              <w:tabs>
                <w:tab w:val="clear" w:pos="397"/>
                <w:tab w:val="clear" w:pos="794"/>
                <w:tab w:val="clear" w:pos="1191"/>
                <w:tab w:val="left" w:pos="8880"/>
              </w:tabs>
              <w:spacing w:after="200" w:line="276" w:lineRule="auto"/>
            </w:pPr>
            <w:r w:rsidRPr="004076BA">
              <w:t>0.0.0</w:t>
            </w:r>
          </w:p>
        </w:tc>
        <w:tc>
          <w:tcPr>
            <w:tcW w:w="1276" w:type="dxa"/>
          </w:tcPr>
          <w:p w14:paraId="70488661" w14:textId="34E890E4" w:rsidR="000E7B92" w:rsidRPr="004076BA" w:rsidRDefault="005507DC" w:rsidP="00FE023C">
            <w:pPr>
              <w:tabs>
                <w:tab w:val="clear" w:pos="397"/>
                <w:tab w:val="clear" w:pos="794"/>
                <w:tab w:val="clear" w:pos="1191"/>
                <w:tab w:val="left" w:pos="8880"/>
              </w:tabs>
              <w:spacing w:after="200" w:line="276" w:lineRule="auto"/>
            </w:pPr>
            <w:r>
              <w:t>2022-03-1</w:t>
            </w:r>
            <w:r w:rsidR="00BA34FF">
              <w:t>7</w:t>
            </w:r>
          </w:p>
        </w:tc>
        <w:tc>
          <w:tcPr>
            <w:tcW w:w="2126" w:type="dxa"/>
          </w:tcPr>
          <w:p w14:paraId="29581D98" w14:textId="17C751F6" w:rsidR="000E7B92" w:rsidRPr="004076BA" w:rsidRDefault="000E7B92" w:rsidP="00FE023C">
            <w:pPr>
              <w:tabs>
                <w:tab w:val="clear" w:pos="397"/>
                <w:tab w:val="clear" w:pos="794"/>
                <w:tab w:val="clear" w:pos="1191"/>
                <w:tab w:val="left" w:pos="8880"/>
              </w:tabs>
              <w:spacing w:after="200" w:line="276" w:lineRule="auto"/>
            </w:pPr>
            <w:r w:rsidRPr="004076BA">
              <w:t xml:space="preserve">M. </w:t>
            </w:r>
            <w:r w:rsidR="005507DC">
              <w:t>Gensler</w:t>
            </w:r>
          </w:p>
        </w:tc>
        <w:tc>
          <w:tcPr>
            <w:tcW w:w="2828" w:type="dxa"/>
          </w:tcPr>
          <w:p w14:paraId="39EB7C5B" w14:textId="77777777" w:rsidR="00604FBF" w:rsidRPr="00604FBF" w:rsidRDefault="00604FBF" w:rsidP="00604FBF">
            <w:pPr>
              <w:tabs>
                <w:tab w:val="clear" w:pos="397"/>
                <w:tab w:val="clear" w:pos="794"/>
                <w:tab w:val="clear" w:pos="1191"/>
                <w:tab w:val="left" w:pos="8880"/>
              </w:tabs>
              <w:spacing w:after="200" w:line="276" w:lineRule="auto"/>
              <w:rPr>
                <w:b/>
                <w:bCs/>
                <w:lang w:val="it-IT"/>
              </w:rPr>
            </w:pPr>
            <w:r w:rsidRPr="00604FBF">
              <w:rPr>
                <w:b/>
                <w:bCs/>
                <w:lang w:val="it-IT"/>
              </w:rPr>
              <w:t xml:space="preserve">Aggiornamenti: </w:t>
            </w:r>
          </w:p>
          <w:p w14:paraId="3474087E" w14:textId="1A0E715F" w:rsidR="000E7B92" w:rsidRPr="00604FBF" w:rsidRDefault="00604FBF" w:rsidP="00604FBF">
            <w:pPr>
              <w:tabs>
                <w:tab w:val="clear" w:pos="397"/>
                <w:tab w:val="clear" w:pos="794"/>
                <w:tab w:val="clear" w:pos="1191"/>
                <w:tab w:val="left" w:pos="8880"/>
              </w:tabs>
              <w:spacing w:after="200" w:line="276" w:lineRule="auto"/>
              <w:rPr>
                <w:lang w:val="it-IT"/>
              </w:rPr>
            </w:pPr>
            <w:r w:rsidRPr="00604FBF">
              <w:rPr>
                <w:lang w:val="it-IT"/>
              </w:rPr>
              <w:t>Costruttori di veicoli supportati (1.2), lettura automatica del documento di circolazione (2.3.1.2)</w:t>
            </w:r>
          </w:p>
        </w:tc>
      </w:tr>
      <w:tr w:rsidR="009B377E" w:rsidRPr="0043195A" w14:paraId="17E61954" w14:textId="77777777" w:rsidTr="00353999">
        <w:tc>
          <w:tcPr>
            <w:tcW w:w="1980" w:type="dxa"/>
          </w:tcPr>
          <w:p w14:paraId="1C03775E" w14:textId="234ED38A" w:rsidR="009B377E" w:rsidRPr="009B377E" w:rsidRDefault="009B377E" w:rsidP="00FE023C">
            <w:pPr>
              <w:tabs>
                <w:tab w:val="clear" w:pos="397"/>
                <w:tab w:val="clear" w:pos="794"/>
                <w:tab w:val="clear" w:pos="1191"/>
                <w:tab w:val="left" w:pos="8880"/>
              </w:tabs>
              <w:spacing w:after="200" w:line="276" w:lineRule="auto"/>
              <w:rPr>
                <w:lang w:val="en-US"/>
              </w:rPr>
            </w:pPr>
            <w:r>
              <w:rPr>
                <w:lang w:val="en-US"/>
              </w:rPr>
              <w:t>V 1.2</w:t>
            </w:r>
          </w:p>
        </w:tc>
        <w:tc>
          <w:tcPr>
            <w:tcW w:w="1701" w:type="dxa"/>
          </w:tcPr>
          <w:p w14:paraId="4C0720A6" w14:textId="39CA4868" w:rsidR="009B377E" w:rsidRPr="009B377E" w:rsidRDefault="009B377E" w:rsidP="00FE023C">
            <w:pPr>
              <w:tabs>
                <w:tab w:val="clear" w:pos="397"/>
                <w:tab w:val="clear" w:pos="794"/>
                <w:tab w:val="clear" w:pos="1191"/>
                <w:tab w:val="left" w:pos="8880"/>
              </w:tabs>
              <w:spacing w:after="200" w:line="276" w:lineRule="auto"/>
              <w:rPr>
                <w:lang w:val="en-US"/>
              </w:rPr>
            </w:pPr>
            <w:r>
              <w:rPr>
                <w:lang w:val="en-US"/>
              </w:rPr>
              <w:t>0.0.0</w:t>
            </w:r>
          </w:p>
        </w:tc>
        <w:tc>
          <w:tcPr>
            <w:tcW w:w="1276" w:type="dxa"/>
          </w:tcPr>
          <w:p w14:paraId="487C4F6E" w14:textId="77564FE3" w:rsidR="009B377E" w:rsidRPr="009B377E" w:rsidRDefault="009B377E" w:rsidP="00FE023C">
            <w:pPr>
              <w:tabs>
                <w:tab w:val="clear" w:pos="397"/>
                <w:tab w:val="clear" w:pos="794"/>
                <w:tab w:val="clear" w:pos="1191"/>
                <w:tab w:val="left" w:pos="8880"/>
              </w:tabs>
              <w:spacing w:after="200" w:line="276" w:lineRule="auto"/>
              <w:rPr>
                <w:lang w:val="en-US"/>
              </w:rPr>
            </w:pPr>
            <w:r>
              <w:rPr>
                <w:lang w:val="en-US"/>
              </w:rPr>
              <w:t>2022-09-26</w:t>
            </w:r>
          </w:p>
        </w:tc>
        <w:tc>
          <w:tcPr>
            <w:tcW w:w="2126" w:type="dxa"/>
          </w:tcPr>
          <w:p w14:paraId="6400019B" w14:textId="68A1197E" w:rsidR="009B377E" w:rsidRPr="009B377E" w:rsidRDefault="004D28F6" w:rsidP="00FE023C">
            <w:pPr>
              <w:tabs>
                <w:tab w:val="clear" w:pos="397"/>
                <w:tab w:val="clear" w:pos="794"/>
                <w:tab w:val="clear" w:pos="1191"/>
                <w:tab w:val="left" w:pos="8880"/>
              </w:tabs>
              <w:spacing w:after="200" w:line="276" w:lineRule="auto"/>
              <w:rPr>
                <w:lang w:val="en-US"/>
              </w:rPr>
            </w:pPr>
            <w:r>
              <w:rPr>
                <w:lang w:val="en-US"/>
              </w:rPr>
              <w:t xml:space="preserve">O. Lux &amp; </w:t>
            </w:r>
            <w:r w:rsidR="009B377E">
              <w:rPr>
                <w:lang w:val="en-US"/>
              </w:rPr>
              <w:t xml:space="preserve">M. Gensler </w:t>
            </w:r>
          </w:p>
        </w:tc>
        <w:tc>
          <w:tcPr>
            <w:tcW w:w="2828" w:type="dxa"/>
          </w:tcPr>
          <w:p w14:paraId="6F4A7E8F" w14:textId="686A6802" w:rsidR="009B377E" w:rsidRPr="00604FBF" w:rsidRDefault="00604FBF" w:rsidP="00FE023C">
            <w:pPr>
              <w:tabs>
                <w:tab w:val="clear" w:pos="397"/>
                <w:tab w:val="clear" w:pos="794"/>
                <w:tab w:val="clear" w:pos="1191"/>
                <w:tab w:val="left" w:pos="8880"/>
              </w:tabs>
              <w:spacing w:after="200" w:line="276" w:lineRule="auto"/>
              <w:rPr>
                <w:lang w:val="it-IT"/>
              </w:rPr>
            </w:pPr>
            <w:r w:rsidRPr="006023BE">
              <w:rPr>
                <w:b/>
                <w:bCs/>
                <w:lang w:val="it-IT"/>
              </w:rPr>
              <w:t>Aggiornamenti:</w:t>
            </w:r>
            <w:r w:rsidRPr="00604FBF">
              <w:rPr>
                <w:lang w:val="it-IT"/>
              </w:rPr>
              <w:t xml:space="preserve"> Costruttori e Paesi supportati (1.2), Identificazione del veicolo specifica per Paese (2.3.1.1), Messaggio di avviso per una voce già esistente (2.3.1.3), Verifica della plausibilità per la prima registrazione (2.3.1.4), Verifica della plausibilità del chilometraggio (2.3.2.1), Creazione di una voce di servizio basata sullo storico (2.4), Area "La mia organizzazione" (2.5.2.2), Feedback (3.1)</w:t>
            </w:r>
          </w:p>
        </w:tc>
      </w:tr>
    </w:tbl>
    <w:p w14:paraId="3C3D9A4D" w14:textId="77777777" w:rsidR="000E7B92" w:rsidRPr="00604FBF" w:rsidRDefault="000E7B92" w:rsidP="000E7B92">
      <w:pPr>
        <w:tabs>
          <w:tab w:val="clear" w:pos="397"/>
          <w:tab w:val="clear" w:pos="794"/>
          <w:tab w:val="clear" w:pos="1191"/>
          <w:tab w:val="left" w:pos="8880"/>
        </w:tabs>
        <w:spacing w:after="200" w:line="276" w:lineRule="auto"/>
        <w:rPr>
          <w:color w:val="2B2C3A" w:themeColor="text1"/>
          <w:lang w:val="it-IT"/>
        </w:rPr>
      </w:pPr>
    </w:p>
    <w:p w14:paraId="26ADBAEE" w14:textId="77777777" w:rsidR="00A571D2" w:rsidRPr="00604FBF" w:rsidRDefault="00A571D2" w:rsidP="002F608F">
      <w:pPr>
        <w:tabs>
          <w:tab w:val="clear" w:pos="397"/>
          <w:tab w:val="clear" w:pos="794"/>
          <w:tab w:val="clear" w:pos="1191"/>
          <w:tab w:val="left" w:pos="8880"/>
        </w:tabs>
        <w:spacing w:after="200" w:line="276" w:lineRule="auto"/>
        <w:rPr>
          <w:color w:val="2B2C3A" w:themeColor="text1"/>
          <w:lang w:val="it-IT"/>
        </w:rPr>
      </w:pPr>
    </w:p>
    <w:sdt>
      <w:sdtPr>
        <w:rPr>
          <w:rFonts w:eastAsiaTheme="minorHAnsi" w:cstheme="minorBidi"/>
          <w:b w:val="0"/>
          <w:bCs w:val="0"/>
          <w:color w:val="2B2C3A" w:themeColor="text1"/>
          <w:sz w:val="20"/>
          <w:szCs w:val="22"/>
          <w:lang w:eastAsia="en-US"/>
        </w:rPr>
        <w:id w:val="-1598544449"/>
        <w:docPartObj>
          <w:docPartGallery w:val="Table of Contents"/>
          <w:docPartUnique/>
        </w:docPartObj>
      </w:sdtPr>
      <w:sdtEndPr/>
      <w:sdtContent>
        <w:p w14:paraId="1A840270" w14:textId="77777777" w:rsidR="007F0958" w:rsidRDefault="006023BE" w:rsidP="006023BE">
          <w:pPr>
            <w:pStyle w:val="Inhaltsverzeichnisberschrift"/>
            <w:rPr>
              <w:noProof/>
            </w:rPr>
          </w:pPr>
          <w:r w:rsidRPr="006023BE">
            <w:rPr>
              <w:color w:val="2B2C3A" w:themeColor="text1"/>
            </w:rPr>
            <w:t xml:space="preserve">Indice dei contenuti </w:t>
          </w:r>
          <w:r w:rsidR="0023420E" w:rsidRPr="002E7FBF">
            <w:rPr>
              <w:b w:val="0"/>
              <w:color w:val="2B2C3A" w:themeColor="text1"/>
            </w:rPr>
            <w:fldChar w:fldCharType="begin"/>
          </w:r>
          <w:r w:rsidR="0023420E" w:rsidRPr="002E7FBF">
            <w:rPr>
              <w:b w:val="0"/>
              <w:color w:val="2B2C3A" w:themeColor="text1"/>
            </w:rPr>
            <w:instrText xml:space="preserve"> TOC \o "1-5" \h \z \u </w:instrText>
          </w:r>
          <w:r w:rsidR="0023420E" w:rsidRPr="002E7FBF">
            <w:rPr>
              <w:b w:val="0"/>
              <w:color w:val="2B2C3A" w:themeColor="text1"/>
            </w:rPr>
            <w:fldChar w:fldCharType="separate"/>
          </w:r>
        </w:p>
        <w:p w14:paraId="555E4CDE" w14:textId="340C2A06" w:rsidR="007F0958" w:rsidRDefault="002A6FA0">
          <w:pPr>
            <w:pStyle w:val="Verzeichnis1"/>
            <w:rPr>
              <w:rFonts w:asciiTheme="minorHAnsi" w:eastAsiaTheme="minorEastAsia" w:hAnsiTheme="minorHAnsi"/>
              <w:b w:val="0"/>
              <w:noProof/>
              <w:sz w:val="22"/>
              <w:lang w:eastAsia="zh-CN"/>
            </w:rPr>
          </w:pPr>
          <w:hyperlink w:anchor="_Toc125553210" w:history="1">
            <w:r w:rsidR="007F0958" w:rsidRPr="00C91683">
              <w:rPr>
                <w:rStyle w:val="Hyperlink"/>
                <w:noProof/>
              </w:rPr>
              <w:t>Modifica della storia</w:t>
            </w:r>
            <w:r w:rsidR="007F0958">
              <w:rPr>
                <w:noProof/>
                <w:webHidden/>
              </w:rPr>
              <w:tab/>
            </w:r>
            <w:r w:rsidR="007F0958">
              <w:rPr>
                <w:noProof/>
                <w:webHidden/>
              </w:rPr>
              <w:fldChar w:fldCharType="begin"/>
            </w:r>
            <w:r w:rsidR="007F0958">
              <w:rPr>
                <w:noProof/>
                <w:webHidden/>
              </w:rPr>
              <w:instrText xml:space="preserve"> PAGEREF _Toc125553210 \h </w:instrText>
            </w:r>
            <w:r w:rsidR="007F0958">
              <w:rPr>
                <w:noProof/>
                <w:webHidden/>
              </w:rPr>
            </w:r>
            <w:r w:rsidR="007F0958">
              <w:rPr>
                <w:noProof/>
                <w:webHidden/>
              </w:rPr>
              <w:fldChar w:fldCharType="separate"/>
            </w:r>
            <w:r w:rsidR="007F0958">
              <w:rPr>
                <w:noProof/>
                <w:webHidden/>
              </w:rPr>
              <w:t>2</w:t>
            </w:r>
            <w:r w:rsidR="007F0958">
              <w:rPr>
                <w:noProof/>
                <w:webHidden/>
              </w:rPr>
              <w:fldChar w:fldCharType="end"/>
            </w:r>
          </w:hyperlink>
        </w:p>
        <w:p w14:paraId="1DB7B3BF" w14:textId="092A30EC" w:rsidR="007F0958" w:rsidRDefault="002A6FA0">
          <w:pPr>
            <w:pStyle w:val="Verzeichnis1"/>
            <w:rPr>
              <w:rFonts w:asciiTheme="minorHAnsi" w:eastAsiaTheme="minorEastAsia" w:hAnsiTheme="minorHAnsi"/>
              <w:b w:val="0"/>
              <w:noProof/>
              <w:sz w:val="22"/>
              <w:lang w:eastAsia="zh-CN"/>
            </w:rPr>
          </w:pPr>
          <w:hyperlink w:anchor="_Toc125553211" w:history="1">
            <w:r w:rsidR="007F0958" w:rsidRPr="00C91683">
              <w:rPr>
                <w:rStyle w:val="Hyperlink"/>
                <w:noProof/>
              </w:rPr>
              <w:t>1</w:t>
            </w:r>
            <w:r w:rsidR="007F0958">
              <w:rPr>
                <w:rFonts w:asciiTheme="minorHAnsi" w:eastAsiaTheme="minorEastAsia" w:hAnsiTheme="minorHAnsi"/>
                <w:b w:val="0"/>
                <w:noProof/>
                <w:sz w:val="22"/>
                <w:lang w:eastAsia="zh-CN"/>
              </w:rPr>
              <w:tab/>
            </w:r>
            <w:r w:rsidR="007F0958" w:rsidRPr="00C91683">
              <w:rPr>
                <w:rStyle w:val="Hyperlink"/>
                <w:noProof/>
              </w:rPr>
              <w:t>Informazioni generali</w:t>
            </w:r>
            <w:r w:rsidR="007F0958">
              <w:rPr>
                <w:noProof/>
                <w:webHidden/>
              </w:rPr>
              <w:tab/>
            </w:r>
            <w:r w:rsidR="007F0958">
              <w:rPr>
                <w:noProof/>
                <w:webHidden/>
              </w:rPr>
              <w:fldChar w:fldCharType="begin"/>
            </w:r>
            <w:r w:rsidR="007F0958">
              <w:rPr>
                <w:noProof/>
                <w:webHidden/>
              </w:rPr>
              <w:instrText xml:space="preserve"> PAGEREF _Toc125553211 \h </w:instrText>
            </w:r>
            <w:r w:rsidR="007F0958">
              <w:rPr>
                <w:noProof/>
                <w:webHidden/>
              </w:rPr>
            </w:r>
            <w:r w:rsidR="007F0958">
              <w:rPr>
                <w:noProof/>
                <w:webHidden/>
              </w:rPr>
              <w:fldChar w:fldCharType="separate"/>
            </w:r>
            <w:r w:rsidR="007F0958">
              <w:rPr>
                <w:noProof/>
                <w:webHidden/>
              </w:rPr>
              <w:t>5</w:t>
            </w:r>
            <w:r w:rsidR="007F0958">
              <w:rPr>
                <w:noProof/>
                <w:webHidden/>
              </w:rPr>
              <w:fldChar w:fldCharType="end"/>
            </w:r>
          </w:hyperlink>
        </w:p>
        <w:p w14:paraId="2B776AB9" w14:textId="23E122DD" w:rsidR="007F0958" w:rsidRDefault="002A6FA0">
          <w:pPr>
            <w:pStyle w:val="Verzeichnis2"/>
            <w:rPr>
              <w:rFonts w:asciiTheme="minorHAnsi" w:eastAsiaTheme="minorEastAsia" w:hAnsiTheme="minorHAnsi"/>
              <w:noProof/>
              <w:sz w:val="22"/>
              <w:lang w:eastAsia="zh-CN"/>
            </w:rPr>
          </w:pPr>
          <w:hyperlink w:anchor="_Toc125553212" w:history="1">
            <w:r w:rsidR="007F0958" w:rsidRPr="00C91683">
              <w:rPr>
                <w:rStyle w:val="Hyperlink"/>
                <w:noProof/>
              </w:rPr>
              <w:t>1.1</w:t>
            </w:r>
            <w:r w:rsidR="007F0958">
              <w:rPr>
                <w:rFonts w:asciiTheme="minorHAnsi" w:eastAsiaTheme="minorEastAsia" w:hAnsiTheme="minorHAnsi"/>
                <w:noProof/>
                <w:sz w:val="22"/>
                <w:lang w:eastAsia="zh-CN"/>
              </w:rPr>
              <w:tab/>
            </w:r>
            <w:r w:rsidR="007F0958" w:rsidRPr="00C91683">
              <w:rPr>
                <w:rStyle w:val="Hyperlink"/>
                <w:noProof/>
              </w:rPr>
              <w:t>Dispositivi e browser supportati</w:t>
            </w:r>
            <w:r w:rsidR="007F0958">
              <w:rPr>
                <w:noProof/>
                <w:webHidden/>
              </w:rPr>
              <w:tab/>
            </w:r>
            <w:r w:rsidR="007F0958">
              <w:rPr>
                <w:noProof/>
                <w:webHidden/>
              </w:rPr>
              <w:fldChar w:fldCharType="begin"/>
            </w:r>
            <w:r w:rsidR="007F0958">
              <w:rPr>
                <w:noProof/>
                <w:webHidden/>
              </w:rPr>
              <w:instrText xml:space="preserve"> PAGEREF _Toc125553212 \h </w:instrText>
            </w:r>
            <w:r w:rsidR="007F0958">
              <w:rPr>
                <w:noProof/>
                <w:webHidden/>
              </w:rPr>
            </w:r>
            <w:r w:rsidR="007F0958">
              <w:rPr>
                <w:noProof/>
                <w:webHidden/>
              </w:rPr>
              <w:fldChar w:fldCharType="separate"/>
            </w:r>
            <w:r w:rsidR="007F0958">
              <w:rPr>
                <w:noProof/>
                <w:webHidden/>
              </w:rPr>
              <w:t>5</w:t>
            </w:r>
            <w:r w:rsidR="007F0958">
              <w:rPr>
                <w:noProof/>
                <w:webHidden/>
              </w:rPr>
              <w:fldChar w:fldCharType="end"/>
            </w:r>
          </w:hyperlink>
        </w:p>
        <w:p w14:paraId="1F4607DC" w14:textId="6DC689D4" w:rsidR="007F0958" w:rsidRDefault="002A6FA0">
          <w:pPr>
            <w:pStyle w:val="Verzeichnis2"/>
            <w:rPr>
              <w:rFonts w:asciiTheme="minorHAnsi" w:eastAsiaTheme="minorEastAsia" w:hAnsiTheme="minorHAnsi"/>
              <w:noProof/>
              <w:sz w:val="22"/>
              <w:lang w:eastAsia="zh-CN"/>
            </w:rPr>
          </w:pPr>
          <w:hyperlink w:anchor="_Toc125553213" w:history="1">
            <w:r w:rsidR="007F0958" w:rsidRPr="00C91683">
              <w:rPr>
                <w:rStyle w:val="Hyperlink"/>
                <w:noProof/>
                <w:lang w:val="it-IT"/>
              </w:rPr>
              <w:t>1.2</w:t>
            </w:r>
            <w:r w:rsidR="007F0958">
              <w:rPr>
                <w:rFonts w:asciiTheme="minorHAnsi" w:eastAsiaTheme="minorEastAsia" w:hAnsiTheme="minorHAnsi"/>
                <w:noProof/>
                <w:sz w:val="22"/>
                <w:lang w:eastAsia="zh-CN"/>
              </w:rPr>
              <w:tab/>
            </w:r>
            <w:r w:rsidR="007F0958" w:rsidRPr="00C91683">
              <w:rPr>
                <w:rStyle w:val="Hyperlink"/>
                <w:noProof/>
                <w:lang w:val="it-IT"/>
              </w:rPr>
              <w:t>Produttori e Paesi di veicoli supportati</w:t>
            </w:r>
            <w:r w:rsidR="007F0958">
              <w:rPr>
                <w:noProof/>
                <w:webHidden/>
              </w:rPr>
              <w:tab/>
            </w:r>
            <w:r w:rsidR="007F0958">
              <w:rPr>
                <w:noProof/>
                <w:webHidden/>
              </w:rPr>
              <w:fldChar w:fldCharType="begin"/>
            </w:r>
            <w:r w:rsidR="007F0958">
              <w:rPr>
                <w:noProof/>
                <w:webHidden/>
              </w:rPr>
              <w:instrText xml:space="preserve"> PAGEREF _Toc125553213 \h </w:instrText>
            </w:r>
            <w:r w:rsidR="007F0958">
              <w:rPr>
                <w:noProof/>
                <w:webHidden/>
              </w:rPr>
            </w:r>
            <w:r w:rsidR="007F0958">
              <w:rPr>
                <w:noProof/>
                <w:webHidden/>
              </w:rPr>
              <w:fldChar w:fldCharType="separate"/>
            </w:r>
            <w:r w:rsidR="007F0958">
              <w:rPr>
                <w:noProof/>
                <w:webHidden/>
              </w:rPr>
              <w:t>5</w:t>
            </w:r>
            <w:r w:rsidR="007F0958">
              <w:rPr>
                <w:noProof/>
                <w:webHidden/>
              </w:rPr>
              <w:fldChar w:fldCharType="end"/>
            </w:r>
          </w:hyperlink>
        </w:p>
        <w:p w14:paraId="5CA855CB" w14:textId="4B4DCED1" w:rsidR="007F0958" w:rsidRDefault="002A6FA0">
          <w:pPr>
            <w:pStyle w:val="Verzeichnis2"/>
            <w:rPr>
              <w:rFonts w:asciiTheme="minorHAnsi" w:eastAsiaTheme="minorEastAsia" w:hAnsiTheme="minorHAnsi"/>
              <w:noProof/>
              <w:sz w:val="22"/>
              <w:lang w:eastAsia="zh-CN"/>
            </w:rPr>
          </w:pPr>
          <w:hyperlink w:anchor="_Toc125553214" w:history="1">
            <w:r w:rsidR="007F0958" w:rsidRPr="00C91683">
              <w:rPr>
                <w:rStyle w:val="Hyperlink"/>
                <w:noProof/>
                <w:lang w:val="it-IT"/>
              </w:rPr>
              <w:t>1.3</w:t>
            </w:r>
            <w:r w:rsidR="007F0958">
              <w:rPr>
                <w:rFonts w:asciiTheme="minorHAnsi" w:eastAsiaTheme="minorEastAsia" w:hAnsiTheme="minorHAnsi"/>
                <w:noProof/>
                <w:sz w:val="22"/>
                <w:lang w:eastAsia="zh-CN"/>
              </w:rPr>
              <w:tab/>
            </w:r>
            <w:r w:rsidR="007F0958" w:rsidRPr="00C91683">
              <w:rPr>
                <w:rStyle w:val="Hyperlink"/>
                <w:noProof/>
                <w:lang w:val="it-IT"/>
              </w:rPr>
              <w:t>Scadenze dei costruttori di veicoli</w:t>
            </w:r>
            <w:r w:rsidR="007F0958">
              <w:rPr>
                <w:noProof/>
                <w:webHidden/>
              </w:rPr>
              <w:tab/>
            </w:r>
            <w:r w:rsidR="007F0958">
              <w:rPr>
                <w:noProof/>
                <w:webHidden/>
              </w:rPr>
              <w:fldChar w:fldCharType="begin"/>
            </w:r>
            <w:r w:rsidR="007F0958">
              <w:rPr>
                <w:noProof/>
                <w:webHidden/>
              </w:rPr>
              <w:instrText xml:space="preserve"> PAGEREF _Toc125553214 \h </w:instrText>
            </w:r>
            <w:r w:rsidR="007F0958">
              <w:rPr>
                <w:noProof/>
                <w:webHidden/>
              </w:rPr>
            </w:r>
            <w:r w:rsidR="007F0958">
              <w:rPr>
                <w:noProof/>
                <w:webHidden/>
              </w:rPr>
              <w:fldChar w:fldCharType="separate"/>
            </w:r>
            <w:r w:rsidR="007F0958">
              <w:rPr>
                <w:noProof/>
                <w:webHidden/>
              </w:rPr>
              <w:t>6</w:t>
            </w:r>
            <w:r w:rsidR="007F0958">
              <w:rPr>
                <w:noProof/>
                <w:webHidden/>
              </w:rPr>
              <w:fldChar w:fldCharType="end"/>
            </w:r>
          </w:hyperlink>
        </w:p>
        <w:p w14:paraId="40F0228A" w14:textId="3C8BD372" w:rsidR="007F0958" w:rsidRDefault="002A6FA0">
          <w:pPr>
            <w:pStyle w:val="Verzeichnis2"/>
            <w:rPr>
              <w:rFonts w:asciiTheme="minorHAnsi" w:eastAsiaTheme="minorEastAsia" w:hAnsiTheme="minorHAnsi"/>
              <w:noProof/>
              <w:sz w:val="22"/>
              <w:lang w:eastAsia="zh-CN"/>
            </w:rPr>
          </w:pPr>
          <w:hyperlink w:anchor="_Toc125553215" w:history="1">
            <w:r w:rsidR="007F0958" w:rsidRPr="00C91683">
              <w:rPr>
                <w:rStyle w:val="Hyperlink"/>
                <w:noProof/>
                <w:lang w:val="it-IT"/>
              </w:rPr>
              <w:t>1.4</w:t>
            </w:r>
            <w:r w:rsidR="007F0958">
              <w:rPr>
                <w:rFonts w:asciiTheme="minorHAnsi" w:eastAsiaTheme="minorEastAsia" w:hAnsiTheme="minorHAnsi"/>
                <w:noProof/>
                <w:sz w:val="22"/>
                <w:lang w:eastAsia="zh-CN"/>
              </w:rPr>
              <w:tab/>
            </w:r>
            <w:r w:rsidR="007F0958" w:rsidRPr="00C91683">
              <w:rPr>
                <w:rStyle w:val="Hyperlink"/>
                <w:noProof/>
                <w:lang w:val="it-IT"/>
              </w:rPr>
              <w:t>Promemoria settimanale delle attività in sospeso</w:t>
            </w:r>
            <w:r w:rsidR="007F0958">
              <w:rPr>
                <w:noProof/>
                <w:webHidden/>
              </w:rPr>
              <w:tab/>
            </w:r>
            <w:r w:rsidR="007F0958">
              <w:rPr>
                <w:noProof/>
                <w:webHidden/>
              </w:rPr>
              <w:fldChar w:fldCharType="begin"/>
            </w:r>
            <w:r w:rsidR="007F0958">
              <w:rPr>
                <w:noProof/>
                <w:webHidden/>
              </w:rPr>
              <w:instrText xml:space="preserve"> PAGEREF _Toc125553215 \h </w:instrText>
            </w:r>
            <w:r w:rsidR="007F0958">
              <w:rPr>
                <w:noProof/>
                <w:webHidden/>
              </w:rPr>
            </w:r>
            <w:r w:rsidR="007F0958">
              <w:rPr>
                <w:noProof/>
                <w:webHidden/>
              </w:rPr>
              <w:fldChar w:fldCharType="separate"/>
            </w:r>
            <w:r w:rsidR="007F0958">
              <w:rPr>
                <w:noProof/>
                <w:webHidden/>
              </w:rPr>
              <w:t>6</w:t>
            </w:r>
            <w:r w:rsidR="007F0958">
              <w:rPr>
                <w:noProof/>
                <w:webHidden/>
              </w:rPr>
              <w:fldChar w:fldCharType="end"/>
            </w:r>
          </w:hyperlink>
        </w:p>
        <w:p w14:paraId="5769E126" w14:textId="5B5AC0A2" w:rsidR="007F0958" w:rsidRDefault="002A6FA0">
          <w:pPr>
            <w:pStyle w:val="Verzeichnis2"/>
            <w:rPr>
              <w:rFonts w:asciiTheme="minorHAnsi" w:eastAsiaTheme="minorEastAsia" w:hAnsiTheme="minorHAnsi"/>
              <w:noProof/>
              <w:sz w:val="22"/>
              <w:lang w:eastAsia="zh-CN"/>
            </w:rPr>
          </w:pPr>
          <w:hyperlink w:anchor="_Toc125553216" w:history="1">
            <w:r w:rsidR="007F0958" w:rsidRPr="00C91683">
              <w:rPr>
                <w:rStyle w:val="Hyperlink"/>
                <w:noProof/>
                <w:lang w:val="en-US"/>
              </w:rPr>
              <w:t>1.5</w:t>
            </w:r>
            <w:r w:rsidR="007F0958">
              <w:rPr>
                <w:rFonts w:asciiTheme="minorHAnsi" w:eastAsiaTheme="minorEastAsia" w:hAnsiTheme="minorHAnsi"/>
                <w:noProof/>
                <w:sz w:val="22"/>
                <w:lang w:eastAsia="zh-CN"/>
              </w:rPr>
              <w:tab/>
            </w:r>
            <w:r w:rsidR="007F0958" w:rsidRPr="00C91683">
              <w:rPr>
                <w:rStyle w:val="Hyperlink"/>
                <w:noProof/>
                <w:lang w:val="en-US"/>
              </w:rPr>
              <w:t>Registrazione nell'applicazione TecRMI Service Book</w:t>
            </w:r>
            <w:r w:rsidR="007F0958">
              <w:rPr>
                <w:noProof/>
                <w:webHidden/>
              </w:rPr>
              <w:tab/>
            </w:r>
            <w:r w:rsidR="007F0958">
              <w:rPr>
                <w:noProof/>
                <w:webHidden/>
              </w:rPr>
              <w:fldChar w:fldCharType="begin"/>
            </w:r>
            <w:r w:rsidR="007F0958">
              <w:rPr>
                <w:noProof/>
                <w:webHidden/>
              </w:rPr>
              <w:instrText xml:space="preserve"> PAGEREF _Toc125553216 \h </w:instrText>
            </w:r>
            <w:r w:rsidR="007F0958">
              <w:rPr>
                <w:noProof/>
                <w:webHidden/>
              </w:rPr>
            </w:r>
            <w:r w:rsidR="007F0958">
              <w:rPr>
                <w:noProof/>
                <w:webHidden/>
              </w:rPr>
              <w:fldChar w:fldCharType="separate"/>
            </w:r>
            <w:r w:rsidR="007F0958">
              <w:rPr>
                <w:noProof/>
                <w:webHidden/>
              </w:rPr>
              <w:t>7</w:t>
            </w:r>
            <w:r w:rsidR="007F0958">
              <w:rPr>
                <w:noProof/>
                <w:webHidden/>
              </w:rPr>
              <w:fldChar w:fldCharType="end"/>
            </w:r>
          </w:hyperlink>
        </w:p>
        <w:p w14:paraId="13EF408E" w14:textId="585D147B" w:rsidR="007F0958" w:rsidRDefault="002A6FA0">
          <w:pPr>
            <w:pStyle w:val="Verzeichnis2"/>
            <w:rPr>
              <w:rFonts w:asciiTheme="minorHAnsi" w:eastAsiaTheme="minorEastAsia" w:hAnsiTheme="minorHAnsi"/>
              <w:noProof/>
              <w:sz w:val="22"/>
              <w:lang w:eastAsia="zh-CN"/>
            </w:rPr>
          </w:pPr>
          <w:hyperlink w:anchor="_Toc125553217" w:history="1">
            <w:r w:rsidR="007F0958" w:rsidRPr="00C91683">
              <w:rPr>
                <w:rStyle w:val="Hyperlink"/>
                <w:noProof/>
              </w:rPr>
              <w:t>1.6</w:t>
            </w:r>
            <w:r w:rsidR="007F0958">
              <w:rPr>
                <w:rFonts w:asciiTheme="minorHAnsi" w:eastAsiaTheme="minorEastAsia" w:hAnsiTheme="minorHAnsi"/>
                <w:noProof/>
                <w:sz w:val="22"/>
                <w:lang w:eastAsia="zh-CN"/>
              </w:rPr>
              <w:tab/>
            </w:r>
            <w:r w:rsidR="007F0958" w:rsidRPr="00C91683">
              <w:rPr>
                <w:rStyle w:val="Hyperlink"/>
                <w:noProof/>
              </w:rPr>
              <w:t>Reimpostare la password</w:t>
            </w:r>
            <w:r w:rsidR="007F0958" w:rsidRPr="00C91683">
              <w:rPr>
                <w:rStyle w:val="Hyperlink"/>
                <w:noProof/>
                <w:lang w:val="it-IT"/>
              </w:rPr>
              <w:t>:</w:t>
            </w:r>
            <w:r w:rsidR="007F0958">
              <w:rPr>
                <w:noProof/>
                <w:webHidden/>
              </w:rPr>
              <w:tab/>
            </w:r>
            <w:r w:rsidR="007F0958">
              <w:rPr>
                <w:noProof/>
                <w:webHidden/>
              </w:rPr>
              <w:fldChar w:fldCharType="begin"/>
            </w:r>
            <w:r w:rsidR="007F0958">
              <w:rPr>
                <w:noProof/>
                <w:webHidden/>
              </w:rPr>
              <w:instrText xml:space="preserve"> PAGEREF _Toc125553217 \h </w:instrText>
            </w:r>
            <w:r w:rsidR="007F0958">
              <w:rPr>
                <w:noProof/>
                <w:webHidden/>
              </w:rPr>
            </w:r>
            <w:r w:rsidR="007F0958">
              <w:rPr>
                <w:noProof/>
                <w:webHidden/>
              </w:rPr>
              <w:fldChar w:fldCharType="separate"/>
            </w:r>
            <w:r w:rsidR="007F0958">
              <w:rPr>
                <w:noProof/>
                <w:webHidden/>
              </w:rPr>
              <w:t>8</w:t>
            </w:r>
            <w:r w:rsidR="007F0958">
              <w:rPr>
                <w:noProof/>
                <w:webHidden/>
              </w:rPr>
              <w:fldChar w:fldCharType="end"/>
            </w:r>
          </w:hyperlink>
        </w:p>
        <w:p w14:paraId="5C8C4194" w14:textId="786BBB10" w:rsidR="007F0958" w:rsidRDefault="002A6FA0">
          <w:pPr>
            <w:pStyle w:val="Verzeichnis1"/>
            <w:rPr>
              <w:rFonts w:asciiTheme="minorHAnsi" w:eastAsiaTheme="minorEastAsia" w:hAnsiTheme="minorHAnsi"/>
              <w:b w:val="0"/>
              <w:noProof/>
              <w:sz w:val="22"/>
              <w:lang w:eastAsia="zh-CN"/>
            </w:rPr>
          </w:pPr>
          <w:hyperlink w:anchor="_Toc125553218" w:history="1">
            <w:r w:rsidR="007F0958" w:rsidRPr="00C91683">
              <w:rPr>
                <w:rStyle w:val="Hyperlink"/>
                <w:noProof/>
                <w:lang w:val="en-GB"/>
              </w:rPr>
              <w:t>2</w:t>
            </w:r>
            <w:r w:rsidR="007F0958">
              <w:rPr>
                <w:rFonts w:asciiTheme="minorHAnsi" w:eastAsiaTheme="minorEastAsia" w:hAnsiTheme="minorHAnsi"/>
                <w:b w:val="0"/>
                <w:noProof/>
                <w:sz w:val="22"/>
                <w:lang w:eastAsia="zh-CN"/>
              </w:rPr>
              <w:tab/>
            </w:r>
            <w:r w:rsidR="007F0958" w:rsidRPr="00C91683">
              <w:rPr>
                <w:rStyle w:val="Hyperlink"/>
                <w:noProof/>
                <w:lang w:val="en-GB"/>
              </w:rPr>
              <w:t>Funzionalità dell'applicazione TecRMI Service Book</w:t>
            </w:r>
            <w:r w:rsidR="007F0958">
              <w:rPr>
                <w:noProof/>
                <w:webHidden/>
              </w:rPr>
              <w:tab/>
            </w:r>
            <w:r w:rsidR="007F0958">
              <w:rPr>
                <w:noProof/>
                <w:webHidden/>
              </w:rPr>
              <w:fldChar w:fldCharType="begin"/>
            </w:r>
            <w:r w:rsidR="007F0958">
              <w:rPr>
                <w:noProof/>
                <w:webHidden/>
              </w:rPr>
              <w:instrText xml:space="preserve"> PAGEREF _Toc125553218 \h </w:instrText>
            </w:r>
            <w:r w:rsidR="007F0958">
              <w:rPr>
                <w:noProof/>
                <w:webHidden/>
              </w:rPr>
            </w:r>
            <w:r w:rsidR="007F0958">
              <w:rPr>
                <w:noProof/>
                <w:webHidden/>
              </w:rPr>
              <w:fldChar w:fldCharType="separate"/>
            </w:r>
            <w:r w:rsidR="007F0958">
              <w:rPr>
                <w:noProof/>
                <w:webHidden/>
              </w:rPr>
              <w:t>9</w:t>
            </w:r>
            <w:r w:rsidR="007F0958">
              <w:rPr>
                <w:noProof/>
                <w:webHidden/>
              </w:rPr>
              <w:fldChar w:fldCharType="end"/>
            </w:r>
          </w:hyperlink>
        </w:p>
        <w:p w14:paraId="0BBCBB3D" w14:textId="51A8228C" w:rsidR="007F0958" w:rsidRDefault="002A6FA0">
          <w:pPr>
            <w:pStyle w:val="Verzeichnis2"/>
            <w:rPr>
              <w:rFonts w:asciiTheme="minorHAnsi" w:eastAsiaTheme="minorEastAsia" w:hAnsiTheme="minorHAnsi"/>
              <w:noProof/>
              <w:sz w:val="22"/>
              <w:lang w:eastAsia="zh-CN"/>
            </w:rPr>
          </w:pPr>
          <w:hyperlink w:anchor="_Toc125553219" w:history="1">
            <w:r w:rsidR="007F0958" w:rsidRPr="00C91683">
              <w:rPr>
                <w:rStyle w:val="Hyperlink"/>
                <w:noProof/>
              </w:rPr>
              <w:t>2.1</w:t>
            </w:r>
            <w:r w:rsidR="007F0958">
              <w:rPr>
                <w:rFonts w:asciiTheme="minorHAnsi" w:eastAsiaTheme="minorEastAsia" w:hAnsiTheme="minorHAnsi"/>
                <w:noProof/>
                <w:sz w:val="22"/>
                <w:lang w:eastAsia="zh-CN"/>
              </w:rPr>
              <w:tab/>
            </w:r>
            <w:r w:rsidR="007F0958" w:rsidRPr="00C91683">
              <w:rPr>
                <w:rStyle w:val="Hyperlink"/>
                <w:noProof/>
              </w:rPr>
              <w:t>Cruscotto</w:t>
            </w:r>
            <w:r w:rsidR="007F0958">
              <w:rPr>
                <w:noProof/>
                <w:webHidden/>
              </w:rPr>
              <w:tab/>
            </w:r>
            <w:r w:rsidR="007F0958">
              <w:rPr>
                <w:noProof/>
                <w:webHidden/>
              </w:rPr>
              <w:fldChar w:fldCharType="begin"/>
            </w:r>
            <w:r w:rsidR="007F0958">
              <w:rPr>
                <w:noProof/>
                <w:webHidden/>
              </w:rPr>
              <w:instrText xml:space="preserve"> PAGEREF _Toc125553219 \h </w:instrText>
            </w:r>
            <w:r w:rsidR="007F0958">
              <w:rPr>
                <w:noProof/>
                <w:webHidden/>
              </w:rPr>
            </w:r>
            <w:r w:rsidR="007F0958">
              <w:rPr>
                <w:noProof/>
                <w:webHidden/>
              </w:rPr>
              <w:fldChar w:fldCharType="separate"/>
            </w:r>
            <w:r w:rsidR="007F0958">
              <w:rPr>
                <w:noProof/>
                <w:webHidden/>
              </w:rPr>
              <w:t>9</w:t>
            </w:r>
            <w:r w:rsidR="007F0958">
              <w:rPr>
                <w:noProof/>
                <w:webHidden/>
              </w:rPr>
              <w:fldChar w:fldCharType="end"/>
            </w:r>
          </w:hyperlink>
        </w:p>
        <w:p w14:paraId="6267B8EC" w14:textId="62A9FA61" w:rsidR="007F0958" w:rsidRDefault="002A6FA0">
          <w:pPr>
            <w:pStyle w:val="Verzeichnis2"/>
            <w:rPr>
              <w:rFonts w:asciiTheme="minorHAnsi" w:eastAsiaTheme="minorEastAsia" w:hAnsiTheme="minorHAnsi"/>
              <w:noProof/>
              <w:sz w:val="22"/>
              <w:lang w:eastAsia="zh-CN"/>
            </w:rPr>
          </w:pPr>
          <w:hyperlink w:anchor="_Toc125553220" w:history="1">
            <w:r w:rsidR="007F0958" w:rsidRPr="00C91683">
              <w:rPr>
                <w:rStyle w:val="Hyperlink"/>
                <w:noProof/>
                <w:lang w:val="it-IT"/>
              </w:rPr>
              <w:t>2.2</w:t>
            </w:r>
            <w:r w:rsidR="007F0958">
              <w:rPr>
                <w:rFonts w:asciiTheme="minorHAnsi" w:eastAsiaTheme="minorEastAsia" w:hAnsiTheme="minorHAnsi"/>
                <w:noProof/>
                <w:sz w:val="22"/>
                <w:lang w:eastAsia="zh-CN"/>
              </w:rPr>
              <w:tab/>
            </w:r>
            <w:r w:rsidR="007F0958" w:rsidRPr="00C91683">
              <w:rPr>
                <w:rStyle w:val="Hyperlink"/>
                <w:noProof/>
                <w:lang w:val="it-IT"/>
              </w:rPr>
              <w:t>Salvataggio delle voci aperte durante la modifica</w:t>
            </w:r>
            <w:r w:rsidR="007F0958">
              <w:rPr>
                <w:noProof/>
                <w:webHidden/>
              </w:rPr>
              <w:tab/>
            </w:r>
            <w:r w:rsidR="007F0958">
              <w:rPr>
                <w:noProof/>
                <w:webHidden/>
              </w:rPr>
              <w:fldChar w:fldCharType="begin"/>
            </w:r>
            <w:r w:rsidR="007F0958">
              <w:rPr>
                <w:noProof/>
                <w:webHidden/>
              </w:rPr>
              <w:instrText xml:space="preserve"> PAGEREF _Toc125553220 \h </w:instrText>
            </w:r>
            <w:r w:rsidR="007F0958">
              <w:rPr>
                <w:noProof/>
                <w:webHidden/>
              </w:rPr>
            </w:r>
            <w:r w:rsidR="007F0958">
              <w:rPr>
                <w:noProof/>
                <w:webHidden/>
              </w:rPr>
              <w:fldChar w:fldCharType="separate"/>
            </w:r>
            <w:r w:rsidR="007F0958">
              <w:rPr>
                <w:noProof/>
                <w:webHidden/>
              </w:rPr>
              <w:t>10</w:t>
            </w:r>
            <w:r w:rsidR="007F0958">
              <w:rPr>
                <w:noProof/>
                <w:webHidden/>
              </w:rPr>
              <w:fldChar w:fldCharType="end"/>
            </w:r>
          </w:hyperlink>
        </w:p>
        <w:p w14:paraId="402E248E" w14:textId="4D447C61" w:rsidR="007F0958" w:rsidRDefault="002A6FA0">
          <w:pPr>
            <w:pStyle w:val="Verzeichnis2"/>
            <w:rPr>
              <w:rFonts w:asciiTheme="minorHAnsi" w:eastAsiaTheme="minorEastAsia" w:hAnsiTheme="minorHAnsi"/>
              <w:noProof/>
              <w:sz w:val="22"/>
              <w:lang w:eastAsia="zh-CN"/>
            </w:rPr>
          </w:pPr>
          <w:hyperlink w:anchor="_Toc125553221" w:history="1">
            <w:r w:rsidR="007F0958" w:rsidRPr="00C91683">
              <w:rPr>
                <w:rStyle w:val="Hyperlink"/>
                <w:noProof/>
              </w:rPr>
              <w:t>2.3</w:t>
            </w:r>
            <w:r w:rsidR="007F0958">
              <w:rPr>
                <w:rFonts w:asciiTheme="minorHAnsi" w:eastAsiaTheme="minorEastAsia" w:hAnsiTheme="minorHAnsi"/>
                <w:noProof/>
                <w:sz w:val="22"/>
                <w:lang w:eastAsia="zh-CN"/>
              </w:rPr>
              <w:tab/>
            </w:r>
            <w:r w:rsidR="007F0958" w:rsidRPr="00C91683">
              <w:rPr>
                <w:rStyle w:val="Hyperlink"/>
                <w:noProof/>
              </w:rPr>
              <w:t>Creare una nuova voce</w:t>
            </w:r>
            <w:r w:rsidR="007F0958">
              <w:rPr>
                <w:noProof/>
                <w:webHidden/>
              </w:rPr>
              <w:tab/>
            </w:r>
            <w:r w:rsidR="007F0958">
              <w:rPr>
                <w:noProof/>
                <w:webHidden/>
              </w:rPr>
              <w:fldChar w:fldCharType="begin"/>
            </w:r>
            <w:r w:rsidR="007F0958">
              <w:rPr>
                <w:noProof/>
                <w:webHidden/>
              </w:rPr>
              <w:instrText xml:space="preserve"> PAGEREF _Toc125553221 \h </w:instrText>
            </w:r>
            <w:r w:rsidR="007F0958">
              <w:rPr>
                <w:noProof/>
                <w:webHidden/>
              </w:rPr>
            </w:r>
            <w:r w:rsidR="007F0958">
              <w:rPr>
                <w:noProof/>
                <w:webHidden/>
              </w:rPr>
              <w:fldChar w:fldCharType="separate"/>
            </w:r>
            <w:r w:rsidR="007F0958">
              <w:rPr>
                <w:noProof/>
                <w:webHidden/>
              </w:rPr>
              <w:t>11</w:t>
            </w:r>
            <w:r w:rsidR="007F0958">
              <w:rPr>
                <w:noProof/>
                <w:webHidden/>
              </w:rPr>
              <w:fldChar w:fldCharType="end"/>
            </w:r>
          </w:hyperlink>
        </w:p>
        <w:p w14:paraId="453D27DD" w14:textId="6F08E8BA" w:rsidR="007F0958" w:rsidRDefault="002A6FA0">
          <w:pPr>
            <w:pStyle w:val="Verzeichnis3"/>
            <w:rPr>
              <w:rFonts w:asciiTheme="minorHAnsi" w:eastAsiaTheme="minorEastAsia" w:hAnsiTheme="minorHAnsi"/>
              <w:noProof/>
              <w:sz w:val="22"/>
              <w:lang w:eastAsia="zh-CN"/>
            </w:rPr>
          </w:pPr>
          <w:hyperlink w:anchor="_Toc125553222" w:history="1">
            <w:r w:rsidR="007F0958" w:rsidRPr="00C91683">
              <w:rPr>
                <w:rStyle w:val="Hyperlink"/>
                <w:noProof/>
              </w:rPr>
              <w:t>2.3.1</w:t>
            </w:r>
            <w:r w:rsidR="007F0958">
              <w:rPr>
                <w:rFonts w:asciiTheme="minorHAnsi" w:eastAsiaTheme="minorEastAsia" w:hAnsiTheme="minorHAnsi"/>
                <w:noProof/>
                <w:sz w:val="22"/>
                <w:lang w:eastAsia="zh-CN"/>
              </w:rPr>
              <w:tab/>
            </w:r>
            <w:r w:rsidR="007F0958" w:rsidRPr="00C91683">
              <w:rPr>
                <w:rStyle w:val="Hyperlink"/>
                <w:noProof/>
              </w:rPr>
              <w:t>Identificazione del veicolo</w:t>
            </w:r>
            <w:r w:rsidR="007F0958">
              <w:rPr>
                <w:noProof/>
                <w:webHidden/>
              </w:rPr>
              <w:tab/>
            </w:r>
            <w:r w:rsidR="007F0958">
              <w:rPr>
                <w:noProof/>
                <w:webHidden/>
              </w:rPr>
              <w:fldChar w:fldCharType="begin"/>
            </w:r>
            <w:r w:rsidR="007F0958">
              <w:rPr>
                <w:noProof/>
                <w:webHidden/>
              </w:rPr>
              <w:instrText xml:space="preserve"> PAGEREF _Toc125553222 \h </w:instrText>
            </w:r>
            <w:r w:rsidR="007F0958">
              <w:rPr>
                <w:noProof/>
                <w:webHidden/>
              </w:rPr>
            </w:r>
            <w:r w:rsidR="007F0958">
              <w:rPr>
                <w:noProof/>
                <w:webHidden/>
              </w:rPr>
              <w:fldChar w:fldCharType="separate"/>
            </w:r>
            <w:r w:rsidR="007F0958">
              <w:rPr>
                <w:noProof/>
                <w:webHidden/>
              </w:rPr>
              <w:t>11</w:t>
            </w:r>
            <w:r w:rsidR="007F0958">
              <w:rPr>
                <w:noProof/>
                <w:webHidden/>
              </w:rPr>
              <w:fldChar w:fldCharType="end"/>
            </w:r>
          </w:hyperlink>
        </w:p>
        <w:p w14:paraId="562F1FAD" w14:textId="7BD46339" w:rsidR="007F0958" w:rsidRDefault="002A6FA0">
          <w:pPr>
            <w:pStyle w:val="Verzeichnis4"/>
            <w:rPr>
              <w:rFonts w:asciiTheme="minorHAnsi" w:eastAsiaTheme="minorEastAsia" w:hAnsiTheme="minorHAnsi"/>
              <w:noProof/>
              <w:sz w:val="22"/>
              <w:lang w:eastAsia="zh-CN"/>
            </w:rPr>
          </w:pPr>
          <w:hyperlink w:anchor="_Toc125553223" w:history="1">
            <w:r w:rsidR="007F0958" w:rsidRPr="00C91683">
              <w:rPr>
                <w:rStyle w:val="Hyperlink"/>
                <w:noProof/>
                <w:lang w:val="it-IT"/>
              </w:rPr>
              <w:t>2.3.1.1</w:t>
            </w:r>
            <w:r w:rsidR="007F0958">
              <w:rPr>
                <w:rFonts w:asciiTheme="minorHAnsi" w:eastAsiaTheme="minorEastAsia" w:hAnsiTheme="minorHAnsi"/>
                <w:noProof/>
                <w:sz w:val="22"/>
                <w:lang w:eastAsia="zh-CN"/>
              </w:rPr>
              <w:tab/>
            </w:r>
            <w:r w:rsidR="007F0958" w:rsidRPr="00C91683">
              <w:rPr>
                <w:rStyle w:val="Hyperlink"/>
                <w:noProof/>
                <w:lang w:val="it-IT"/>
              </w:rPr>
              <w:t>Identificazione del veicolo specifica per paese</w:t>
            </w:r>
            <w:r w:rsidR="007F0958">
              <w:rPr>
                <w:noProof/>
                <w:webHidden/>
              </w:rPr>
              <w:tab/>
            </w:r>
            <w:r w:rsidR="007F0958">
              <w:rPr>
                <w:noProof/>
                <w:webHidden/>
              </w:rPr>
              <w:fldChar w:fldCharType="begin"/>
            </w:r>
            <w:r w:rsidR="007F0958">
              <w:rPr>
                <w:noProof/>
                <w:webHidden/>
              </w:rPr>
              <w:instrText xml:space="preserve"> PAGEREF _Toc125553223 \h </w:instrText>
            </w:r>
            <w:r w:rsidR="007F0958">
              <w:rPr>
                <w:noProof/>
                <w:webHidden/>
              </w:rPr>
            </w:r>
            <w:r w:rsidR="007F0958">
              <w:rPr>
                <w:noProof/>
                <w:webHidden/>
              </w:rPr>
              <w:fldChar w:fldCharType="separate"/>
            </w:r>
            <w:r w:rsidR="007F0958">
              <w:rPr>
                <w:noProof/>
                <w:webHidden/>
              </w:rPr>
              <w:t>12</w:t>
            </w:r>
            <w:r w:rsidR="007F0958">
              <w:rPr>
                <w:noProof/>
                <w:webHidden/>
              </w:rPr>
              <w:fldChar w:fldCharType="end"/>
            </w:r>
          </w:hyperlink>
        </w:p>
        <w:p w14:paraId="68DF1A3E" w14:textId="390CB2D1" w:rsidR="007F0958" w:rsidRDefault="002A6FA0">
          <w:pPr>
            <w:pStyle w:val="Verzeichnis4"/>
            <w:rPr>
              <w:rFonts w:asciiTheme="minorHAnsi" w:eastAsiaTheme="minorEastAsia" w:hAnsiTheme="minorHAnsi"/>
              <w:noProof/>
              <w:sz w:val="22"/>
              <w:lang w:eastAsia="zh-CN"/>
            </w:rPr>
          </w:pPr>
          <w:hyperlink w:anchor="_Toc125553224" w:history="1">
            <w:r w:rsidR="007F0958" w:rsidRPr="00C91683">
              <w:rPr>
                <w:rStyle w:val="Hyperlink"/>
                <w:noProof/>
                <w:lang w:val="it-IT"/>
              </w:rPr>
              <w:t>2.3.1.2</w:t>
            </w:r>
            <w:r w:rsidR="007F0958">
              <w:rPr>
                <w:rFonts w:asciiTheme="minorHAnsi" w:eastAsiaTheme="minorEastAsia" w:hAnsiTheme="minorHAnsi"/>
                <w:noProof/>
                <w:sz w:val="22"/>
                <w:lang w:eastAsia="zh-CN"/>
              </w:rPr>
              <w:tab/>
            </w:r>
            <w:r w:rsidR="007F0958" w:rsidRPr="00C91683">
              <w:rPr>
                <w:rStyle w:val="Hyperlink"/>
                <w:noProof/>
                <w:lang w:val="it-IT"/>
              </w:rPr>
              <w:t>Lettura automatica del documento di immatricolazione del veicolo</w:t>
            </w:r>
            <w:r w:rsidR="007F0958">
              <w:rPr>
                <w:noProof/>
                <w:webHidden/>
              </w:rPr>
              <w:tab/>
            </w:r>
            <w:r w:rsidR="007F0958">
              <w:rPr>
                <w:noProof/>
                <w:webHidden/>
              </w:rPr>
              <w:fldChar w:fldCharType="begin"/>
            </w:r>
            <w:r w:rsidR="007F0958">
              <w:rPr>
                <w:noProof/>
                <w:webHidden/>
              </w:rPr>
              <w:instrText xml:space="preserve"> PAGEREF _Toc125553224 \h </w:instrText>
            </w:r>
            <w:r w:rsidR="007F0958">
              <w:rPr>
                <w:noProof/>
                <w:webHidden/>
              </w:rPr>
            </w:r>
            <w:r w:rsidR="007F0958">
              <w:rPr>
                <w:noProof/>
                <w:webHidden/>
              </w:rPr>
              <w:fldChar w:fldCharType="separate"/>
            </w:r>
            <w:r w:rsidR="007F0958">
              <w:rPr>
                <w:noProof/>
                <w:webHidden/>
              </w:rPr>
              <w:t>13</w:t>
            </w:r>
            <w:r w:rsidR="007F0958">
              <w:rPr>
                <w:noProof/>
                <w:webHidden/>
              </w:rPr>
              <w:fldChar w:fldCharType="end"/>
            </w:r>
          </w:hyperlink>
        </w:p>
        <w:p w14:paraId="51FEBA07" w14:textId="69D0B85B" w:rsidR="007F0958" w:rsidRDefault="002A6FA0">
          <w:pPr>
            <w:pStyle w:val="Verzeichnis4"/>
            <w:rPr>
              <w:rFonts w:asciiTheme="minorHAnsi" w:eastAsiaTheme="minorEastAsia" w:hAnsiTheme="minorHAnsi"/>
              <w:noProof/>
              <w:sz w:val="22"/>
              <w:lang w:eastAsia="zh-CN"/>
            </w:rPr>
          </w:pPr>
          <w:hyperlink w:anchor="_Toc125553225" w:history="1">
            <w:r w:rsidR="007F0958" w:rsidRPr="00C91683">
              <w:rPr>
                <w:rStyle w:val="Hyperlink"/>
                <w:noProof/>
                <w:lang w:val="it-IT"/>
              </w:rPr>
              <w:t>2.3.1.3</w:t>
            </w:r>
            <w:r w:rsidR="007F0958">
              <w:rPr>
                <w:rFonts w:asciiTheme="minorHAnsi" w:eastAsiaTheme="minorEastAsia" w:hAnsiTheme="minorHAnsi"/>
                <w:noProof/>
                <w:sz w:val="22"/>
                <w:lang w:eastAsia="zh-CN"/>
              </w:rPr>
              <w:tab/>
            </w:r>
            <w:r w:rsidR="007F0958" w:rsidRPr="00C91683">
              <w:rPr>
                <w:rStyle w:val="Hyperlink"/>
                <w:noProof/>
                <w:lang w:val="it-IT"/>
              </w:rPr>
              <w:t>Messaggio di avviso per le voci già esistenti</w:t>
            </w:r>
            <w:r w:rsidR="007F0958">
              <w:rPr>
                <w:noProof/>
                <w:webHidden/>
              </w:rPr>
              <w:tab/>
            </w:r>
            <w:r w:rsidR="007F0958">
              <w:rPr>
                <w:noProof/>
                <w:webHidden/>
              </w:rPr>
              <w:fldChar w:fldCharType="begin"/>
            </w:r>
            <w:r w:rsidR="007F0958">
              <w:rPr>
                <w:noProof/>
                <w:webHidden/>
              </w:rPr>
              <w:instrText xml:space="preserve"> PAGEREF _Toc125553225 \h </w:instrText>
            </w:r>
            <w:r w:rsidR="007F0958">
              <w:rPr>
                <w:noProof/>
                <w:webHidden/>
              </w:rPr>
            </w:r>
            <w:r w:rsidR="007F0958">
              <w:rPr>
                <w:noProof/>
                <w:webHidden/>
              </w:rPr>
              <w:fldChar w:fldCharType="separate"/>
            </w:r>
            <w:r w:rsidR="007F0958">
              <w:rPr>
                <w:noProof/>
                <w:webHidden/>
              </w:rPr>
              <w:t>15</w:t>
            </w:r>
            <w:r w:rsidR="007F0958">
              <w:rPr>
                <w:noProof/>
                <w:webHidden/>
              </w:rPr>
              <w:fldChar w:fldCharType="end"/>
            </w:r>
          </w:hyperlink>
        </w:p>
        <w:p w14:paraId="343381E6" w14:textId="766A9D99" w:rsidR="007F0958" w:rsidRDefault="002A6FA0">
          <w:pPr>
            <w:pStyle w:val="Verzeichnis4"/>
            <w:rPr>
              <w:rFonts w:asciiTheme="minorHAnsi" w:eastAsiaTheme="minorEastAsia" w:hAnsiTheme="minorHAnsi"/>
              <w:noProof/>
              <w:sz w:val="22"/>
              <w:lang w:eastAsia="zh-CN"/>
            </w:rPr>
          </w:pPr>
          <w:hyperlink w:anchor="_Toc125553226" w:history="1">
            <w:r w:rsidR="007F0958" w:rsidRPr="00C91683">
              <w:rPr>
                <w:rStyle w:val="Hyperlink"/>
                <w:noProof/>
                <w:lang w:val="it-IT"/>
              </w:rPr>
              <w:t>2.3.1.4</w:t>
            </w:r>
            <w:r w:rsidR="007F0958">
              <w:rPr>
                <w:rFonts w:asciiTheme="minorHAnsi" w:eastAsiaTheme="minorEastAsia" w:hAnsiTheme="minorHAnsi"/>
                <w:noProof/>
                <w:sz w:val="22"/>
                <w:lang w:eastAsia="zh-CN"/>
              </w:rPr>
              <w:tab/>
            </w:r>
            <w:r w:rsidR="007F0958" w:rsidRPr="00C91683">
              <w:rPr>
                <w:rStyle w:val="Hyperlink"/>
                <w:noProof/>
                <w:lang w:val="it-IT"/>
              </w:rPr>
              <w:t>Verifica della plausibilità della prima registrazione</w:t>
            </w:r>
            <w:r w:rsidR="007F0958">
              <w:rPr>
                <w:noProof/>
                <w:webHidden/>
              </w:rPr>
              <w:tab/>
            </w:r>
            <w:r w:rsidR="007F0958">
              <w:rPr>
                <w:noProof/>
                <w:webHidden/>
              </w:rPr>
              <w:fldChar w:fldCharType="begin"/>
            </w:r>
            <w:r w:rsidR="007F0958">
              <w:rPr>
                <w:noProof/>
                <w:webHidden/>
              </w:rPr>
              <w:instrText xml:space="preserve"> PAGEREF _Toc125553226 \h </w:instrText>
            </w:r>
            <w:r w:rsidR="007F0958">
              <w:rPr>
                <w:noProof/>
                <w:webHidden/>
              </w:rPr>
            </w:r>
            <w:r w:rsidR="007F0958">
              <w:rPr>
                <w:noProof/>
                <w:webHidden/>
              </w:rPr>
              <w:fldChar w:fldCharType="separate"/>
            </w:r>
            <w:r w:rsidR="007F0958">
              <w:rPr>
                <w:noProof/>
                <w:webHidden/>
              </w:rPr>
              <w:t>17</w:t>
            </w:r>
            <w:r w:rsidR="007F0958">
              <w:rPr>
                <w:noProof/>
                <w:webHidden/>
              </w:rPr>
              <w:fldChar w:fldCharType="end"/>
            </w:r>
          </w:hyperlink>
        </w:p>
        <w:p w14:paraId="370B28DA" w14:textId="3EA998B6" w:rsidR="007F0958" w:rsidRDefault="002A6FA0">
          <w:pPr>
            <w:pStyle w:val="Verzeichnis3"/>
            <w:rPr>
              <w:rFonts w:asciiTheme="minorHAnsi" w:eastAsiaTheme="minorEastAsia" w:hAnsiTheme="minorHAnsi"/>
              <w:noProof/>
              <w:sz w:val="22"/>
              <w:lang w:eastAsia="zh-CN"/>
            </w:rPr>
          </w:pPr>
          <w:hyperlink w:anchor="_Toc125553227" w:history="1">
            <w:r w:rsidR="007F0958" w:rsidRPr="00C91683">
              <w:rPr>
                <w:rStyle w:val="Hyperlink"/>
                <w:noProof/>
                <w:lang w:val="it-IT"/>
              </w:rPr>
              <w:t>2.3.2</w:t>
            </w:r>
            <w:r w:rsidR="007F0958">
              <w:rPr>
                <w:rFonts w:asciiTheme="minorHAnsi" w:eastAsiaTheme="minorEastAsia" w:hAnsiTheme="minorHAnsi"/>
                <w:noProof/>
                <w:sz w:val="22"/>
                <w:lang w:eastAsia="zh-CN"/>
              </w:rPr>
              <w:tab/>
            </w:r>
            <w:r w:rsidR="007F0958" w:rsidRPr="00C91683">
              <w:rPr>
                <w:rStyle w:val="Hyperlink"/>
                <w:noProof/>
                <w:lang w:val="it-IT"/>
              </w:rPr>
              <w:t>Inserimento dei dati del veicolo/dell'ordine</w:t>
            </w:r>
            <w:r w:rsidR="007F0958">
              <w:rPr>
                <w:noProof/>
                <w:webHidden/>
              </w:rPr>
              <w:tab/>
            </w:r>
            <w:r w:rsidR="007F0958">
              <w:rPr>
                <w:noProof/>
                <w:webHidden/>
              </w:rPr>
              <w:fldChar w:fldCharType="begin"/>
            </w:r>
            <w:r w:rsidR="007F0958">
              <w:rPr>
                <w:noProof/>
                <w:webHidden/>
              </w:rPr>
              <w:instrText xml:space="preserve"> PAGEREF _Toc125553227 \h </w:instrText>
            </w:r>
            <w:r w:rsidR="007F0958">
              <w:rPr>
                <w:noProof/>
                <w:webHidden/>
              </w:rPr>
            </w:r>
            <w:r w:rsidR="007F0958">
              <w:rPr>
                <w:noProof/>
                <w:webHidden/>
              </w:rPr>
              <w:fldChar w:fldCharType="separate"/>
            </w:r>
            <w:r w:rsidR="007F0958">
              <w:rPr>
                <w:noProof/>
                <w:webHidden/>
              </w:rPr>
              <w:t>18</w:t>
            </w:r>
            <w:r w:rsidR="007F0958">
              <w:rPr>
                <w:noProof/>
                <w:webHidden/>
              </w:rPr>
              <w:fldChar w:fldCharType="end"/>
            </w:r>
          </w:hyperlink>
        </w:p>
        <w:p w14:paraId="422AF3EF" w14:textId="7637D6CA" w:rsidR="007F0958" w:rsidRDefault="002A6FA0">
          <w:pPr>
            <w:pStyle w:val="Verzeichnis4"/>
            <w:rPr>
              <w:rFonts w:asciiTheme="minorHAnsi" w:eastAsiaTheme="minorEastAsia" w:hAnsiTheme="minorHAnsi"/>
              <w:noProof/>
              <w:sz w:val="22"/>
              <w:lang w:eastAsia="zh-CN"/>
            </w:rPr>
          </w:pPr>
          <w:hyperlink w:anchor="_Toc125553228" w:history="1">
            <w:r w:rsidR="007F0958" w:rsidRPr="00C91683">
              <w:rPr>
                <w:rStyle w:val="Hyperlink"/>
                <w:noProof/>
                <w:lang w:val="en-US"/>
              </w:rPr>
              <w:t>2.3.2.1</w:t>
            </w:r>
            <w:r w:rsidR="007F0958">
              <w:rPr>
                <w:rFonts w:asciiTheme="minorHAnsi" w:eastAsiaTheme="minorEastAsia" w:hAnsiTheme="minorHAnsi"/>
                <w:noProof/>
                <w:sz w:val="22"/>
                <w:lang w:eastAsia="zh-CN"/>
              </w:rPr>
              <w:tab/>
            </w:r>
            <w:r w:rsidR="007F0958" w:rsidRPr="00C91683">
              <w:rPr>
                <w:rStyle w:val="Hyperlink"/>
                <w:noProof/>
                <w:lang w:val="en-US"/>
              </w:rPr>
              <w:t>Verifica della plausibilità del chilometraggio</w:t>
            </w:r>
            <w:r w:rsidR="007F0958">
              <w:rPr>
                <w:noProof/>
                <w:webHidden/>
              </w:rPr>
              <w:tab/>
            </w:r>
            <w:r w:rsidR="007F0958">
              <w:rPr>
                <w:noProof/>
                <w:webHidden/>
              </w:rPr>
              <w:fldChar w:fldCharType="begin"/>
            </w:r>
            <w:r w:rsidR="007F0958">
              <w:rPr>
                <w:noProof/>
                <w:webHidden/>
              </w:rPr>
              <w:instrText xml:space="preserve"> PAGEREF _Toc125553228 \h </w:instrText>
            </w:r>
            <w:r w:rsidR="007F0958">
              <w:rPr>
                <w:noProof/>
                <w:webHidden/>
              </w:rPr>
            </w:r>
            <w:r w:rsidR="007F0958">
              <w:rPr>
                <w:noProof/>
                <w:webHidden/>
              </w:rPr>
              <w:fldChar w:fldCharType="separate"/>
            </w:r>
            <w:r w:rsidR="007F0958">
              <w:rPr>
                <w:noProof/>
                <w:webHidden/>
              </w:rPr>
              <w:t>19</w:t>
            </w:r>
            <w:r w:rsidR="007F0958">
              <w:rPr>
                <w:noProof/>
                <w:webHidden/>
              </w:rPr>
              <w:fldChar w:fldCharType="end"/>
            </w:r>
          </w:hyperlink>
        </w:p>
        <w:p w14:paraId="04DCEF45" w14:textId="2B450E33" w:rsidR="007F0958" w:rsidRDefault="002A6FA0">
          <w:pPr>
            <w:pStyle w:val="Verzeichnis3"/>
            <w:rPr>
              <w:rFonts w:asciiTheme="minorHAnsi" w:eastAsiaTheme="minorEastAsia" w:hAnsiTheme="minorHAnsi"/>
              <w:noProof/>
              <w:sz w:val="22"/>
              <w:lang w:eastAsia="zh-CN"/>
            </w:rPr>
          </w:pPr>
          <w:hyperlink w:anchor="_Toc125553229" w:history="1">
            <w:r w:rsidR="007F0958" w:rsidRPr="00C91683">
              <w:rPr>
                <w:rStyle w:val="Hyperlink"/>
                <w:noProof/>
                <w:lang w:val="it-IT"/>
              </w:rPr>
              <w:t>2.3.3</w:t>
            </w:r>
            <w:r w:rsidR="007F0958">
              <w:rPr>
                <w:rFonts w:asciiTheme="minorHAnsi" w:eastAsiaTheme="minorEastAsia" w:hAnsiTheme="minorHAnsi"/>
                <w:noProof/>
                <w:sz w:val="22"/>
                <w:lang w:eastAsia="zh-CN"/>
              </w:rPr>
              <w:tab/>
            </w:r>
            <w:r w:rsidR="007F0958" w:rsidRPr="00C91683">
              <w:rPr>
                <w:rStyle w:val="Hyperlink"/>
                <w:noProof/>
                <w:lang w:val="it-IT"/>
              </w:rPr>
              <w:t>Inserire i dati di manutenzione del veicolo</w:t>
            </w:r>
            <w:r w:rsidR="007F0958">
              <w:rPr>
                <w:noProof/>
                <w:webHidden/>
              </w:rPr>
              <w:tab/>
            </w:r>
            <w:r w:rsidR="007F0958">
              <w:rPr>
                <w:noProof/>
                <w:webHidden/>
              </w:rPr>
              <w:fldChar w:fldCharType="begin"/>
            </w:r>
            <w:r w:rsidR="007F0958">
              <w:rPr>
                <w:noProof/>
                <w:webHidden/>
              </w:rPr>
              <w:instrText xml:space="preserve"> PAGEREF _Toc125553229 \h </w:instrText>
            </w:r>
            <w:r w:rsidR="007F0958">
              <w:rPr>
                <w:noProof/>
                <w:webHidden/>
              </w:rPr>
            </w:r>
            <w:r w:rsidR="007F0958">
              <w:rPr>
                <w:noProof/>
                <w:webHidden/>
              </w:rPr>
              <w:fldChar w:fldCharType="separate"/>
            </w:r>
            <w:r w:rsidR="007F0958">
              <w:rPr>
                <w:noProof/>
                <w:webHidden/>
              </w:rPr>
              <w:t>20</w:t>
            </w:r>
            <w:r w:rsidR="007F0958">
              <w:rPr>
                <w:noProof/>
                <w:webHidden/>
              </w:rPr>
              <w:fldChar w:fldCharType="end"/>
            </w:r>
          </w:hyperlink>
        </w:p>
        <w:p w14:paraId="2AD3DC92" w14:textId="49F68112" w:rsidR="007F0958" w:rsidRDefault="002A6FA0">
          <w:pPr>
            <w:pStyle w:val="Verzeichnis3"/>
            <w:rPr>
              <w:rFonts w:asciiTheme="minorHAnsi" w:eastAsiaTheme="minorEastAsia" w:hAnsiTheme="minorHAnsi"/>
              <w:noProof/>
              <w:sz w:val="22"/>
              <w:lang w:eastAsia="zh-CN"/>
            </w:rPr>
          </w:pPr>
          <w:hyperlink w:anchor="_Toc125553230" w:history="1">
            <w:r w:rsidR="007F0958" w:rsidRPr="00C91683">
              <w:rPr>
                <w:rStyle w:val="Hyperlink"/>
                <w:noProof/>
                <w:lang w:val="it-IT"/>
              </w:rPr>
              <w:t>2.3.4</w:t>
            </w:r>
            <w:r w:rsidR="007F0958">
              <w:rPr>
                <w:rFonts w:asciiTheme="minorHAnsi" w:eastAsiaTheme="minorEastAsia" w:hAnsiTheme="minorHAnsi"/>
                <w:noProof/>
                <w:sz w:val="22"/>
                <w:lang w:eastAsia="zh-CN"/>
              </w:rPr>
              <w:tab/>
            </w:r>
            <w:r w:rsidR="007F0958" w:rsidRPr="00C91683">
              <w:rPr>
                <w:rStyle w:val="Hyperlink"/>
                <w:noProof/>
                <w:lang w:val="it-IT"/>
              </w:rPr>
              <w:t>Riempimento del piano di assistenza (solo Mazda)</w:t>
            </w:r>
            <w:r w:rsidR="007F0958">
              <w:rPr>
                <w:noProof/>
                <w:webHidden/>
              </w:rPr>
              <w:tab/>
            </w:r>
            <w:r w:rsidR="007F0958">
              <w:rPr>
                <w:noProof/>
                <w:webHidden/>
              </w:rPr>
              <w:fldChar w:fldCharType="begin"/>
            </w:r>
            <w:r w:rsidR="007F0958">
              <w:rPr>
                <w:noProof/>
                <w:webHidden/>
              </w:rPr>
              <w:instrText xml:space="preserve"> PAGEREF _Toc125553230 \h </w:instrText>
            </w:r>
            <w:r w:rsidR="007F0958">
              <w:rPr>
                <w:noProof/>
                <w:webHidden/>
              </w:rPr>
            </w:r>
            <w:r w:rsidR="007F0958">
              <w:rPr>
                <w:noProof/>
                <w:webHidden/>
              </w:rPr>
              <w:fldChar w:fldCharType="separate"/>
            </w:r>
            <w:r w:rsidR="007F0958">
              <w:rPr>
                <w:noProof/>
                <w:webHidden/>
              </w:rPr>
              <w:t>21</w:t>
            </w:r>
            <w:r w:rsidR="007F0958">
              <w:rPr>
                <w:noProof/>
                <w:webHidden/>
              </w:rPr>
              <w:fldChar w:fldCharType="end"/>
            </w:r>
          </w:hyperlink>
        </w:p>
        <w:p w14:paraId="1CC190DA" w14:textId="06F63C04" w:rsidR="007F0958" w:rsidRDefault="002A6FA0">
          <w:pPr>
            <w:pStyle w:val="Verzeichnis3"/>
            <w:rPr>
              <w:rFonts w:asciiTheme="minorHAnsi" w:eastAsiaTheme="minorEastAsia" w:hAnsiTheme="minorHAnsi"/>
              <w:noProof/>
              <w:sz w:val="22"/>
              <w:lang w:eastAsia="zh-CN"/>
            </w:rPr>
          </w:pPr>
          <w:hyperlink w:anchor="_Toc125553231" w:history="1">
            <w:r w:rsidR="007F0958" w:rsidRPr="00C91683">
              <w:rPr>
                <w:rStyle w:val="Hyperlink"/>
                <w:noProof/>
                <w:lang w:val="it-IT"/>
              </w:rPr>
              <w:t>2.3.5</w:t>
            </w:r>
            <w:r w:rsidR="007F0958">
              <w:rPr>
                <w:rFonts w:asciiTheme="minorHAnsi" w:eastAsiaTheme="minorEastAsia" w:hAnsiTheme="minorHAnsi"/>
                <w:noProof/>
                <w:sz w:val="22"/>
                <w:lang w:eastAsia="zh-CN"/>
              </w:rPr>
              <w:tab/>
            </w:r>
            <w:r w:rsidR="007F0958" w:rsidRPr="00C91683">
              <w:rPr>
                <w:rStyle w:val="Hyperlink"/>
                <w:noProof/>
                <w:lang w:val="it-IT"/>
              </w:rPr>
              <w:t>Inserimento dei dati di ruote e pneumatici (solo per Mazda)</w:t>
            </w:r>
            <w:r w:rsidR="007F0958">
              <w:rPr>
                <w:noProof/>
                <w:webHidden/>
              </w:rPr>
              <w:tab/>
            </w:r>
            <w:r w:rsidR="007F0958">
              <w:rPr>
                <w:noProof/>
                <w:webHidden/>
              </w:rPr>
              <w:fldChar w:fldCharType="begin"/>
            </w:r>
            <w:r w:rsidR="007F0958">
              <w:rPr>
                <w:noProof/>
                <w:webHidden/>
              </w:rPr>
              <w:instrText xml:space="preserve"> PAGEREF _Toc125553231 \h </w:instrText>
            </w:r>
            <w:r w:rsidR="007F0958">
              <w:rPr>
                <w:noProof/>
                <w:webHidden/>
              </w:rPr>
            </w:r>
            <w:r w:rsidR="007F0958">
              <w:rPr>
                <w:noProof/>
                <w:webHidden/>
              </w:rPr>
              <w:fldChar w:fldCharType="separate"/>
            </w:r>
            <w:r w:rsidR="007F0958">
              <w:rPr>
                <w:noProof/>
                <w:webHidden/>
              </w:rPr>
              <w:t>22</w:t>
            </w:r>
            <w:r w:rsidR="007F0958">
              <w:rPr>
                <w:noProof/>
                <w:webHidden/>
              </w:rPr>
              <w:fldChar w:fldCharType="end"/>
            </w:r>
          </w:hyperlink>
        </w:p>
        <w:p w14:paraId="48DEBD6F" w14:textId="28EEF1A0" w:rsidR="007F0958" w:rsidRDefault="002A6FA0">
          <w:pPr>
            <w:pStyle w:val="Verzeichnis3"/>
            <w:rPr>
              <w:rFonts w:asciiTheme="minorHAnsi" w:eastAsiaTheme="minorEastAsia" w:hAnsiTheme="minorHAnsi"/>
              <w:noProof/>
              <w:sz w:val="22"/>
              <w:lang w:eastAsia="zh-CN"/>
            </w:rPr>
          </w:pPr>
          <w:hyperlink w:anchor="_Toc125553232" w:history="1">
            <w:r w:rsidR="007F0958" w:rsidRPr="00C91683">
              <w:rPr>
                <w:rStyle w:val="Hyperlink"/>
                <w:noProof/>
              </w:rPr>
              <w:t>2.3.6</w:t>
            </w:r>
            <w:r w:rsidR="007F0958">
              <w:rPr>
                <w:rFonts w:asciiTheme="minorHAnsi" w:eastAsiaTheme="minorEastAsia" w:hAnsiTheme="minorHAnsi"/>
                <w:noProof/>
                <w:sz w:val="22"/>
                <w:lang w:eastAsia="zh-CN"/>
              </w:rPr>
              <w:tab/>
            </w:r>
            <w:r w:rsidR="007F0958" w:rsidRPr="00C91683">
              <w:rPr>
                <w:rStyle w:val="Hyperlink"/>
                <w:noProof/>
              </w:rPr>
              <w:t>Caricamento dei documenti</w:t>
            </w:r>
            <w:r w:rsidR="007F0958">
              <w:rPr>
                <w:noProof/>
                <w:webHidden/>
              </w:rPr>
              <w:tab/>
            </w:r>
            <w:r w:rsidR="007F0958">
              <w:rPr>
                <w:noProof/>
                <w:webHidden/>
              </w:rPr>
              <w:fldChar w:fldCharType="begin"/>
            </w:r>
            <w:r w:rsidR="007F0958">
              <w:rPr>
                <w:noProof/>
                <w:webHidden/>
              </w:rPr>
              <w:instrText xml:space="preserve"> PAGEREF _Toc125553232 \h </w:instrText>
            </w:r>
            <w:r w:rsidR="007F0958">
              <w:rPr>
                <w:noProof/>
                <w:webHidden/>
              </w:rPr>
            </w:r>
            <w:r w:rsidR="007F0958">
              <w:rPr>
                <w:noProof/>
                <w:webHidden/>
              </w:rPr>
              <w:fldChar w:fldCharType="separate"/>
            </w:r>
            <w:r w:rsidR="007F0958">
              <w:rPr>
                <w:noProof/>
                <w:webHidden/>
              </w:rPr>
              <w:t>22</w:t>
            </w:r>
            <w:r w:rsidR="007F0958">
              <w:rPr>
                <w:noProof/>
                <w:webHidden/>
              </w:rPr>
              <w:fldChar w:fldCharType="end"/>
            </w:r>
          </w:hyperlink>
        </w:p>
        <w:p w14:paraId="241614AE" w14:textId="47815204" w:rsidR="007F0958" w:rsidRDefault="002A6FA0">
          <w:pPr>
            <w:pStyle w:val="Verzeichnis3"/>
            <w:rPr>
              <w:rFonts w:asciiTheme="minorHAnsi" w:eastAsiaTheme="minorEastAsia" w:hAnsiTheme="minorHAnsi"/>
              <w:noProof/>
              <w:sz w:val="22"/>
              <w:lang w:eastAsia="zh-CN"/>
            </w:rPr>
          </w:pPr>
          <w:hyperlink w:anchor="_Toc125553233" w:history="1">
            <w:r w:rsidR="007F0958" w:rsidRPr="00C91683">
              <w:rPr>
                <w:rStyle w:val="Hyperlink"/>
                <w:noProof/>
              </w:rPr>
              <w:t>2.3.7</w:t>
            </w:r>
            <w:r w:rsidR="007F0958">
              <w:rPr>
                <w:rFonts w:asciiTheme="minorHAnsi" w:eastAsiaTheme="minorEastAsia" w:hAnsiTheme="minorHAnsi"/>
                <w:noProof/>
                <w:sz w:val="22"/>
                <w:lang w:eastAsia="zh-CN"/>
              </w:rPr>
              <w:tab/>
            </w:r>
            <w:r w:rsidR="007F0958" w:rsidRPr="00C91683">
              <w:rPr>
                <w:rStyle w:val="Hyperlink"/>
                <w:noProof/>
              </w:rPr>
              <w:t>Selezione delle parti di ricambio</w:t>
            </w:r>
            <w:r w:rsidR="007F0958">
              <w:rPr>
                <w:noProof/>
                <w:webHidden/>
              </w:rPr>
              <w:tab/>
            </w:r>
            <w:r w:rsidR="007F0958">
              <w:rPr>
                <w:noProof/>
                <w:webHidden/>
              </w:rPr>
              <w:fldChar w:fldCharType="begin"/>
            </w:r>
            <w:r w:rsidR="007F0958">
              <w:rPr>
                <w:noProof/>
                <w:webHidden/>
              </w:rPr>
              <w:instrText xml:space="preserve"> PAGEREF _Toc125553233 \h </w:instrText>
            </w:r>
            <w:r w:rsidR="007F0958">
              <w:rPr>
                <w:noProof/>
                <w:webHidden/>
              </w:rPr>
            </w:r>
            <w:r w:rsidR="007F0958">
              <w:rPr>
                <w:noProof/>
                <w:webHidden/>
              </w:rPr>
              <w:fldChar w:fldCharType="separate"/>
            </w:r>
            <w:r w:rsidR="007F0958">
              <w:rPr>
                <w:noProof/>
                <w:webHidden/>
              </w:rPr>
              <w:t>23</w:t>
            </w:r>
            <w:r w:rsidR="007F0958">
              <w:rPr>
                <w:noProof/>
                <w:webHidden/>
              </w:rPr>
              <w:fldChar w:fldCharType="end"/>
            </w:r>
          </w:hyperlink>
        </w:p>
        <w:p w14:paraId="7E242A61" w14:textId="3415AFD0" w:rsidR="007F0958" w:rsidRDefault="002A6FA0">
          <w:pPr>
            <w:pStyle w:val="Verzeichnis3"/>
            <w:rPr>
              <w:rFonts w:asciiTheme="minorHAnsi" w:eastAsiaTheme="minorEastAsia" w:hAnsiTheme="minorHAnsi"/>
              <w:noProof/>
              <w:sz w:val="22"/>
              <w:lang w:eastAsia="zh-CN"/>
            </w:rPr>
          </w:pPr>
          <w:hyperlink w:anchor="_Toc125553234" w:history="1">
            <w:r w:rsidR="007F0958" w:rsidRPr="00C91683">
              <w:rPr>
                <w:rStyle w:val="Hyperlink"/>
                <w:noProof/>
              </w:rPr>
              <w:t>2.3.8</w:t>
            </w:r>
            <w:r w:rsidR="007F0958">
              <w:rPr>
                <w:rFonts w:asciiTheme="minorHAnsi" w:eastAsiaTheme="minorEastAsia" w:hAnsiTheme="minorHAnsi"/>
                <w:noProof/>
                <w:sz w:val="22"/>
                <w:lang w:eastAsia="zh-CN"/>
              </w:rPr>
              <w:tab/>
            </w:r>
            <w:r w:rsidR="007F0958" w:rsidRPr="00C91683">
              <w:rPr>
                <w:rStyle w:val="Hyperlink"/>
                <w:noProof/>
              </w:rPr>
              <w:t>Immissione di informazioni aggiuntive</w:t>
            </w:r>
            <w:r w:rsidR="007F0958">
              <w:rPr>
                <w:noProof/>
                <w:webHidden/>
              </w:rPr>
              <w:tab/>
            </w:r>
            <w:r w:rsidR="007F0958">
              <w:rPr>
                <w:noProof/>
                <w:webHidden/>
              </w:rPr>
              <w:fldChar w:fldCharType="begin"/>
            </w:r>
            <w:r w:rsidR="007F0958">
              <w:rPr>
                <w:noProof/>
                <w:webHidden/>
              </w:rPr>
              <w:instrText xml:space="preserve"> PAGEREF _Toc125553234 \h </w:instrText>
            </w:r>
            <w:r w:rsidR="007F0958">
              <w:rPr>
                <w:noProof/>
                <w:webHidden/>
              </w:rPr>
            </w:r>
            <w:r w:rsidR="007F0958">
              <w:rPr>
                <w:noProof/>
                <w:webHidden/>
              </w:rPr>
              <w:fldChar w:fldCharType="separate"/>
            </w:r>
            <w:r w:rsidR="007F0958">
              <w:rPr>
                <w:noProof/>
                <w:webHidden/>
              </w:rPr>
              <w:t>24</w:t>
            </w:r>
            <w:r w:rsidR="007F0958">
              <w:rPr>
                <w:noProof/>
                <w:webHidden/>
              </w:rPr>
              <w:fldChar w:fldCharType="end"/>
            </w:r>
          </w:hyperlink>
        </w:p>
        <w:p w14:paraId="4C7ABCE7" w14:textId="160F8FED" w:rsidR="007F0958" w:rsidRDefault="002A6FA0">
          <w:pPr>
            <w:pStyle w:val="Verzeichnis3"/>
            <w:rPr>
              <w:rFonts w:asciiTheme="minorHAnsi" w:eastAsiaTheme="minorEastAsia" w:hAnsiTheme="minorHAnsi"/>
              <w:noProof/>
              <w:sz w:val="22"/>
              <w:lang w:eastAsia="zh-CN"/>
            </w:rPr>
          </w:pPr>
          <w:hyperlink w:anchor="_Toc125553235" w:history="1">
            <w:r w:rsidR="007F0958" w:rsidRPr="00C91683">
              <w:rPr>
                <w:rStyle w:val="Hyperlink"/>
                <w:noProof/>
              </w:rPr>
              <w:t>2.3.9</w:t>
            </w:r>
            <w:r w:rsidR="007F0958">
              <w:rPr>
                <w:rFonts w:asciiTheme="minorHAnsi" w:eastAsiaTheme="minorEastAsia" w:hAnsiTheme="minorHAnsi"/>
                <w:noProof/>
                <w:sz w:val="22"/>
                <w:lang w:eastAsia="zh-CN"/>
              </w:rPr>
              <w:tab/>
            </w:r>
            <w:r w:rsidR="007F0958" w:rsidRPr="00C91683">
              <w:rPr>
                <w:rStyle w:val="Hyperlink"/>
                <w:noProof/>
              </w:rPr>
              <w:t>Panoramica</w:t>
            </w:r>
            <w:r w:rsidR="007F0958">
              <w:rPr>
                <w:noProof/>
                <w:webHidden/>
              </w:rPr>
              <w:tab/>
            </w:r>
            <w:r w:rsidR="007F0958">
              <w:rPr>
                <w:noProof/>
                <w:webHidden/>
              </w:rPr>
              <w:fldChar w:fldCharType="begin"/>
            </w:r>
            <w:r w:rsidR="007F0958">
              <w:rPr>
                <w:noProof/>
                <w:webHidden/>
              </w:rPr>
              <w:instrText xml:space="preserve"> PAGEREF _Toc125553235 \h </w:instrText>
            </w:r>
            <w:r w:rsidR="007F0958">
              <w:rPr>
                <w:noProof/>
                <w:webHidden/>
              </w:rPr>
            </w:r>
            <w:r w:rsidR="007F0958">
              <w:rPr>
                <w:noProof/>
                <w:webHidden/>
              </w:rPr>
              <w:fldChar w:fldCharType="separate"/>
            </w:r>
            <w:r w:rsidR="007F0958">
              <w:rPr>
                <w:noProof/>
                <w:webHidden/>
              </w:rPr>
              <w:t>27</w:t>
            </w:r>
            <w:r w:rsidR="007F0958">
              <w:rPr>
                <w:noProof/>
                <w:webHidden/>
              </w:rPr>
              <w:fldChar w:fldCharType="end"/>
            </w:r>
          </w:hyperlink>
        </w:p>
        <w:p w14:paraId="1BADD8E4" w14:textId="44FBB216" w:rsidR="007F0958" w:rsidRDefault="002A6FA0">
          <w:pPr>
            <w:pStyle w:val="Verzeichnis2"/>
            <w:rPr>
              <w:rFonts w:asciiTheme="minorHAnsi" w:eastAsiaTheme="minorEastAsia" w:hAnsiTheme="minorHAnsi"/>
              <w:noProof/>
              <w:sz w:val="22"/>
              <w:lang w:eastAsia="zh-CN"/>
            </w:rPr>
          </w:pPr>
          <w:hyperlink w:anchor="_Toc125553236" w:history="1">
            <w:r w:rsidR="007F0958" w:rsidRPr="00C91683">
              <w:rPr>
                <w:rStyle w:val="Hyperlink"/>
                <w:noProof/>
              </w:rPr>
              <w:t>2.4</w:t>
            </w:r>
            <w:r w:rsidR="007F0958">
              <w:rPr>
                <w:rFonts w:asciiTheme="minorHAnsi" w:eastAsiaTheme="minorEastAsia" w:hAnsiTheme="minorHAnsi"/>
                <w:noProof/>
                <w:sz w:val="22"/>
                <w:lang w:eastAsia="zh-CN"/>
              </w:rPr>
              <w:tab/>
            </w:r>
            <w:r w:rsidR="007F0958" w:rsidRPr="00C91683">
              <w:rPr>
                <w:rStyle w:val="Hyperlink"/>
                <w:noProof/>
              </w:rPr>
              <w:t>Create a History Request</w:t>
            </w:r>
            <w:r w:rsidR="007F0958">
              <w:rPr>
                <w:noProof/>
                <w:webHidden/>
              </w:rPr>
              <w:tab/>
            </w:r>
            <w:r w:rsidR="007F0958">
              <w:rPr>
                <w:noProof/>
                <w:webHidden/>
              </w:rPr>
              <w:fldChar w:fldCharType="begin"/>
            </w:r>
            <w:r w:rsidR="007F0958">
              <w:rPr>
                <w:noProof/>
                <w:webHidden/>
              </w:rPr>
              <w:instrText xml:space="preserve"> PAGEREF _Toc125553236 \h </w:instrText>
            </w:r>
            <w:r w:rsidR="007F0958">
              <w:rPr>
                <w:noProof/>
                <w:webHidden/>
              </w:rPr>
            </w:r>
            <w:r w:rsidR="007F0958">
              <w:rPr>
                <w:noProof/>
                <w:webHidden/>
              </w:rPr>
              <w:fldChar w:fldCharType="separate"/>
            </w:r>
            <w:r w:rsidR="007F0958">
              <w:rPr>
                <w:noProof/>
                <w:webHidden/>
              </w:rPr>
              <w:t>28</w:t>
            </w:r>
            <w:r w:rsidR="007F0958">
              <w:rPr>
                <w:noProof/>
                <w:webHidden/>
              </w:rPr>
              <w:fldChar w:fldCharType="end"/>
            </w:r>
          </w:hyperlink>
        </w:p>
        <w:p w14:paraId="776656AD" w14:textId="320E7AF8" w:rsidR="007F0958" w:rsidRDefault="002A6FA0">
          <w:pPr>
            <w:pStyle w:val="Verzeichnis2"/>
            <w:rPr>
              <w:rFonts w:asciiTheme="minorHAnsi" w:eastAsiaTheme="minorEastAsia" w:hAnsiTheme="minorHAnsi"/>
              <w:noProof/>
              <w:sz w:val="22"/>
              <w:lang w:eastAsia="zh-CN"/>
            </w:rPr>
          </w:pPr>
          <w:hyperlink w:anchor="_Toc125553237" w:history="1">
            <w:r w:rsidR="007F0958" w:rsidRPr="00C91683">
              <w:rPr>
                <w:rStyle w:val="Hyperlink"/>
                <w:noProof/>
              </w:rPr>
              <w:t>2.5</w:t>
            </w:r>
            <w:r w:rsidR="007F0958">
              <w:rPr>
                <w:rFonts w:asciiTheme="minorHAnsi" w:eastAsiaTheme="minorEastAsia" w:hAnsiTheme="minorHAnsi"/>
                <w:noProof/>
                <w:sz w:val="22"/>
                <w:lang w:eastAsia="zh-CN"/>
              </w:rPr>
              <w:tab/>
            </w:r>
            <w:r w:rsidR="007F0958" w:rsidRPr="00C91683">
              <w:rPr>
                <w:rStyle w:val="Hyperlink"/>
                <w:noProof/>
              </w:rPr>
              <w:t>User Management</w:t>
            </w:r>
            <w:r w:rsidR="007F0958">
              <w:rPr>
                <w:noProof/>
                <w:webHidden/>
              </w:rPr>
              <w:tab/>
            </w:r>
            <w:r w:rsidR="007F0958">
              <w:rPr>
                <w:noProof/>
                <w:webHidden/>
              </w:rPr>
              <w:fldChar w:fldCharType="begin"/>
            </w:r>
            <w:r w:rsidR="007F0958">
              <w:rPr>
                <w:noProof/>
                <w:webHidden/>
              </w:rPr>
              <w:instrText xml:space="preserve"> PAGEREF _Toc125553237 \h </w:instrText>
            </w:r>
            <w:r w:rsidR="007F0958">
              <w:rPr>
                <w:noProof/>
                <w:webHidden/>
              </w:rPr>
            </w:r>
            <w:r w:rsidR="007F0958">
              <w:rPr>
                <w:noProof/>
                <w:webHidden/>
              </w:rPr>
              <w:fldChar w:fldCharType="separate"/>
            </w:r>
            <w:r w:rsidR="007F0958">
              <w:rPr>
                <w:noProof/>
                <w:webHidden/>
              </w:rPr>
              <w:t>29</w:t>
            </w:r>
            <w:r w:rsidR="007F0958">
              <w:rPr>
                <w:noProof/>
                <w:webHidden/>
              </w:rPr>
              <w:fldChar w:fldCharType="end"/>
            </w:r>
          </w:hyperlink>
        </w:p>
        <w:p w14:paraId="2C181F5D" w14:textId="61B69DEC" w:rsidR="007F0958" w:rsidRDefault="002A6FA0">
          <w:pPr>
            <w:pStyle w:val="Verzeichnis3"/>
            <w:rPr>
              <w:rFonts w:asciiTheme="minorHAnsi" w:eastAsiaTheme="minorEastAsia" w:hAnsiTheme="minorHAnsi"/>
              <w:noProof/>
              <w:sz w:val="22"/>
              <w:lang w:eastAsia="zh-CN"/>
            </w:rPr>
          </w:pPr>
          <w:hyperlink w:anchor="_Toc125553238" w:history="1">
            <w:r w:rsidR="007F0958" w:rsidRPr="00C91683">
              <w:rPr>
                <w:rStyle w:val="Hyperlink"/>
                <w:noProof/>
              </w:rPr>
              <w:t>2.5.1</w:t>
            </w:r>
            <w:r w:rsidR="007F0958">
              <w:rPr>
                <w:rFonts w:asciiTheme="minorHAnsi" w:eastAsiaTheme="minorEastAsia" w:hAnsiTheme="minorHAnsi"/>
                <w:noProof/>
                <w:sz w:val="22"/>
                <w:lang w:eastAsia="zh-CN"/>
              </w:rPr>
              <w:tab/>
            </w:r>
            <w:r w:rsidR="007F0958" w:rsidRPr="00C91683">
              <w:rPr>
                <w:rStyle w:val="Hyperlink"/>
                <w:noProof/>
              </w:rPr>
              <w:t>Funzioni di gestione degli utenti</w:t>
            </w:r>
            <w:r w:rsidR="007F0958">
              <w:rPr>
                <w:noProof/>
                <w:webHidden/>
              </w:rPr>
              <w:tab/>
            </w:r>
            <w:r w:rsidR="007F0958">
              <w:rPr>
                <w:noProof/>
                <w:webHidden/>
              </w:rPr>
              <w:fldChar w:fldCharType="begin"/>
            </w:r>
            <w:r w:rsidR="007F0958">
              <w:rPr>
                <w:noProof/>
                <w:webHidden/>
              </w:rPr>
              <w:instrText xml:space="preserve"> PAGEREF _Toc125553238 \h </w:instrText>
            </w:r>
            <w:r w:rsidR="007F0958">
              <w:rPr>
                <w:noProof/>
                <w:webHidden/>
              </w:rPr>
            </w:r>
            <w:r w:rsidR="007F0958">
              <w:rPr>
                <w:noProof/>
                <w:webHidden/>
              </w:rPr>
              <w:fldChar w:fldCharType="separate"/>
            </w:r>
            <w:r w:rsidR="007F0958">
              <w:rPr>
                <w:noProof/>
                <w:webHidden/>
              </w:rPr>
              <w:t>29</w:t>
            </w:r>
            <w:r w:rsidR="007F0958">
              <w:rPr>
                <w:noProof/>
                <w:webHidden/>
              </w:rPr>
              <w:fldChar w:fldCharType="end"/>
            </w:r>
          </w:hyperlink>
        </w:p>
        <w:p w14:paraId="3477F7A5" w14:textId="0B3B860F" w:rsidR="007F0958" w:rsidRDefault="002A6FA0">
          <w:pPr>
            <w:pStyle w:val="Verzeichnis3"/>
            <w:rPr>
              <w:rFonts w:asciiTheme="minorHAnsi" w:eastAsiaTheme="minorEastAsia" w:hAnsiTheme="minorHAnsi"/>
              <w:noProof/>
              <w:sz w:val="22"/>
              <w:lang w:eastAsia="zh-CN"/>
            </w:rPr>
          </w:pPr>
          <w:hyperlink w:anchor="_Toc125553239" w:history="1">
            <w:r w:rsidR="007F0958" w:rsidRPr="00C91683">
              <w:rPr>
                <w:rStyle w:val="Hyperlink"/>
                <w:noProof/>
                <w:lang w:val="it-IT"/>
              </w:rPr>
              <w:t>2.5.2</w:t>
            </w:r>
            <w:r w:rsidR="007F0958">
              <w:rPr>
                <w:rFonts w:asciiTheme="minorHAnsi" w:eastAsiaTheme="minorEastAsia" w:hAnsiTheme="minorHAnsi"/>
                <w:noProof/>
                <w:sz w:val="22"/>
                <w:lang w:eastAsia="zh-CN"/>
              </w:rPr>
              <w:tab/>
            </w:r>
            <w:r w:rsidR="007F0958" w:rsidRPr="00C91683">
              <w:rPr>
                <w:rStyle w:val="Hyperlink"/>
                <w:noProof/>
                <w:lang w:val="it-IT"/>
              </w:rPr>
              <w:t>Funzionamento della gestione degli utenti</w:t>
            </w:r>
            <w:r w:rsidR="007F0958">
              <w:rPr>
                <w:noProof/>
                <w:webHidden/>
              </w:rPr>
              <w:tab/>
            </w:r>
            <w:r w:rsidR="007F0958">
              <w:rPr>
                <w:noProof/>
                <w:webHidden/>
              </w:rPr>
              <w:fldChar w:fldCharType="begin"/>
            </w:r>
            <w:r w:rsidR="007F0958">
              <w:rPr>
                <w:noProof/>
                <w:webHidden/>
              </w:rPr>
              <w:instrText xml:space="preserve"> PAGEREF _Toc125553239 \h </w:instrText>
            </w:r>
            <w:r w:rsidR="007F0958">
              <w:rPr>
                <w:noProof/>
                <w:webHidden/>
              </w:rPr>
            </w:r>
            <w:r w:rsidR="007F0958">
              <w:rPr>
                <w:noProof/>
                <w:webHidden/>
              </w:rPr>
              <w:fldChar w:fldCharType="separate"/>
            </w:r>
            <w:r w:rsidR="007F0958">
              <w:rPr>
                <w:noProof/>
                <w:webHidden/>
              </w:rPr>
              <w:t>30</w:t>
            </w:r>
            <w:r w:rsidR="007F0958">
              <w:rPr>
                <w:noProof/>
                <w:webHidden/>
              </w:rPr>
              <w:fldChar w:fldCharType="end"/>
            </w:r>
          </w:hyperlink>
        </w:p>
        <w:p w14:paraId="79644C01" w14:textId="7F8E24A6" w:rsidR="007F0958" w:rsidRDefault="002A6FA0">
          <w:pPr>
            <w:pStyle w:val="Verzeichnis4"/>
            <w:rPr>
              <w:rFonts w:asciiTheme="minorHAnsi" w:eastAsiaTheme="minorEastAsia" w:hAnsiTheme="minorHAnsi"/>
              <w:noProof/>
              <w:sz w:val="22"/>
              <w:lang w:eastAsia="zh-CN"/>
            </w:rPr>
          </w:pPr>
          <w:hyperlink w:anchor="_Toc125553240" w:history="1">
            <w:r w:rsidR="007F0958" w:rsidRPr="00C91683">
              <w:rPr>
                <w:rStyle w:val="Hyperlink"/>
                <w:noProof/>
                <w:lang w:val="it-IT"/>
              </w:rPr>
              <w:t>2.5.2.1</w:t>
            </w:r>
            <w:r w:rsidR="007F0958">
              <w:rPr>
                <w:rFonts w:asciiTheme="minorHAnsi" w:eastAsiaTheme="minorEastAsia" w:hAnsiTheme="minorHAnsi"/>
                <w:noProof/>
                <w:sz w:val="22"/>
                <w:lang w:eastAsia="zh-CN"/>
              </w:rPr>
              <w:tab/>
            </w:r>
            <w:r w:rsidR="007F0958" w:rsidRPr="00C91683">
              <w:rPr>
                <w:rStyle w:val="Hyperlink"/>
                <w:noProof/>
                <w:lang w:val="it-IT"/>
              </w:rPr>
              <w:t>Il mio conto</w:t>
            </w:r>
            <w:r w:rsidR="007F0958">
              <w:rPr>
                <w:noProof/>
                <w:webHidden/>
              </w:rPr>
              <w:tab/>
            </w:r>
            <w:r w:rsidR="007F0958">
              <w:rPr>
                <w:noProof/>
                <w:webHidden/>
              </w:rPr>
              <w:fldChar w:fldCharType="begin"/>
            </w:r>
            <w:r w:rsidR="007F0958">
              <w:rPr>
                <w:noProof/>
                <w:webHidden/>
              </w:rPr>
              <w:instrText xml:space="preserve"> PAGEREF _Toc125553240 \h </w:instrText>
            </w:r>
            <w:r w:rsidR="007F0958">
              <w:rPr>
                <w:noProof/>
                <w:webHidden/>
              </w:rPr>
            </w:r>
            <w:r w:rsidR="007F0958">
              <w:rPr>
                <w:noProof/>
                <w:webHidden/>
              </w:rPr>
              <w:fldChar w:fldCharType="separate"/>
            </w:r>
            <w:r w:rsidR="007F0958">
              <w:rPr>
                <w:noProof/>
                <w:webHidden/>
              </w:rPr>
              <w:t>30</w:t>
            </w:r>
            <w:r w:rsidR="007F0958">
              <w:rPr>
                <w:noProof/>
                <w:webHidden/>
              </w:rPr>
              <w:fldChar w:fldCharType="end"/>
            </w:r>
          </w:hyperlink>
        </w:p>
        <w:p w14:paraId="17C4C51E" w14:textId="66132B48" w:rsidR="007F0958" w:rsidRDefault="002A6FA0">
          <w:pPr>
            <w:pStyle w:val="Verzeichnis4"/>
            <w:rPr>
              <w:rFonts w:asciiTheme="minorHAnsi" w:eastAsiaTheme="minorEastAsia" w:hAnsiTheme="minorHAnsi"/>
              <w:noProof/>
              <w:sz w:val="22"/>
              <w:lang w:eastAsia="zh-CN"/>
            </w:rPr>
          </w:pPr>
          <w:hyperlink w:anchor="_Toc125553241" w:history="1">
            <w:r w:rsidR="007F0958" w:rsidRPr="00C91683">
              <w:rPr>
                <w:rStyle w:val="Hyperlink"/>
                <w:noProof/>
              </w:rPr>
              <w:t>2.5.2.2</w:t>
            </w:r>
            <w:r w:rsidR="007F0958">
              <w:rPr>
                <w:rFonts w:asciiTheme="minorHAnsi" w:eastAsiaTheme="minorEastAsia" w:hAnsiTheme="minorHAnsi"/>
                <w:noProof/>
                <w:sz w:val="22"/>
                <w:lang w:eastAsia="zh-CN"/>
              </w:rPr>
              <w:tab/>
            </w:r>
            <w:r w:rsidR="007F0958" w:rsidRPr="00C91683">
              <w:rPr>
                <w:rStyle w:val="Hyperlink"/>
                <w:noProof/>
              </w:rPr>
              <w:t>Sezione "La mia organizzazione“</w:t>
            </w:r>
            <w:r w:rsidR="007F0958">
              <w:rPr>
                <w:noProof/>
                <w:webHidden/>
              </w:rPr>
              <w:tab/>
            </w:r>
            <w:r w:rsidR="007F0958">
              <w:rPr>
                <w:noProof/>
                <w:webHidden/>
              </w:rPr>
              <w:fldChar w:fldCharType="begin"/>
            </w:r>
            <w:r w:rsidR="007F0958">
              <w:rPr>
                <w:noProof/>
                <w:webHidden/>
              </w:rPr>
              <w:instrText xml:space="preserve"> PAGEREF _Toc125553241 \h </w:instrText>
            </w:r>
            <w:r w:rsidR="007F0958">
              <w:rPr>
                <w:noProof/>
                <w:webHidden/>
              </w:rPr>
            </w:r>
            <w:r w:rsidR="007F0958">
              <w:rPr>
                <w:noProof/>
                <w:webHidden/>
              </w:rPr>
              <w:fldChar w:fldCharType="separate"/>
            </w:r>
            <w:r w:rsidR="007F0958">
              <w:rPr>
                <w:noProof/>
                <w:webHidden/>
              </w:rPr>
              <w:t>31</w:t>
            </w:r>
            <w:r w:rsidR="007F0958">
              <w:rPr>
                <w:noProof/>
                <w:webHidden/>
              </w:rPr>
              <w:fldChar w:fldCharType="end"/>
            </w:r>
          </w:hyperlink>
        </w:p>
        <w:p w14:paraId="72CAC206" w14:textId="0D02496B" w:rsidR="007F0958" w:rsidRDefault="002A6FA0">
          <w:pPr>
            <w:pStyle w:val="Verzeichnis4"/>
            <w:rPr>
              <w:rFonts w:asciiTheme="minorHAnsi" w:eastAsiaTheme="minorEastAsia" w:hAnsiTheme="minorHAnsi"/>
              <w:noProof/>
              <w:sz w:val="22"/>
              <w:lang w:eastAsia="zh-CN"/>
            </w:rPr>
          </w:pPr>
          <w:hyperlink w:anchor="_Toc125553242" w:history="1">
            <w:r w:rsidR="007F0958" w:rsidRPr="00C91683">
              <w:rPr>
                <w:rStyle w:val="Hyperlink"/>
                <w:noProof/>
              </w:rPr>
              <w:t>2.5.2.3</w:t>
            </w:r>
            <w:r w:rsidR="007F0958">
              <w:rPr>
                <w:rFonts w:asciiTheme="minorHAnsi" w:eastAsiaTheme="minorEastAsia" w:hAnsiTheme="minorHAnsi"/>
                <w:noProof/>
                <w:sz w:val="22"/>
                <w:lang w:eastAsia="zh-CN"/>
              </w:rPr>
              <w:tab/>
            </w:r>
            <w:r w:rsidR="007F0958" w:rsidRPr="00C91683">
              <w:rPr>
                <w:rStyle w:val="Hyperlink"/>
                <w:noProof/>
              </w:rPr>
              <w:t>Utenti</w:t>
            </w:r>
            <w:r w:rsidR="007F0958">
              <w:rPr>
                <w:noProof/>
                <w:webHidden/>
              </w:rPr>
              <w:tab/>
            </w:r>
            <w:r w:rsidR="007F0958">
              <w:rPr>
                <w:noProof/>
                <w:webHidden/>
              </w:rPr>
              <w:fldChar w:fldCharType="begin"/>
            </w:r>
            <w:r w:rsidR="007F0958">
              <w:rPr>
                <w:noProof/>
                <w:webHidden/>
              </w:rPr>
              <w:instrText xml:space="preserve"> PAGEREF _Toc125553242 \h </w:instrText>
            </w:r>
            <w:r w:rsidR="007F0958">
              <w:rPr>
                <w:noProof/>
                <w:webHidden/>
              </w:rPr>
            </w:r>
            <w:r w:rsidR="007F0958">
              <w:rPr>
                <w:noProof/>
                <w:webHidden/>
              </w:rPr>
              <w:fldChar w:fldCharType="separate"/>
            </w:r>
            <w:r w:rsidR="007F0958">
              <w:rPr>
                <w:noProof/>
                <w:webHidden/>
              </w:rPr>
              <w:t>33</w:t>
            </w:r>
            <w:r w:rsidR="007F0958">
              <w:rPr>
                <w:noProof/>
                <w:webHidden/>
              </w:rPr>
              <w:fldChar w:fldCharType="end"/>
            </w:r>
          </w:hyperlink>
        </w:p>
        <w:p w14:paraId="67824DDF" w14:textId="1B687847" w:rsidR="007F0958" w:rsidRDefault="002A6FA0">
          <w:pPr>
            <w:pStyle w:val="Verzeichnis4"/>
            <w:rPr>
              <w:rFonts w:asciiTheme="minorHAnsi" w:eastAsiaTheme="minorEastAsia" w:hAnsiTheme="minorHAnsi"/>
              <w:noProof/>
              <w:sz w:val="22"/>
              <w:lang w:eastAsia="zh-CN"/>
            </w:rPr>
          </w:pPr>
          <w:hyperlink w:anchor="_Toc125553243" w:history="1">
            <w:r w:rsidR="007F0958" w:rsidRPr="00C91683">
              <w:rPr>
                <w:rStyle w:val="Hyperlink"/>
                <w:noProof/>
              </w:rPr>
              <w:t>2.5.2.4</w:t>
            </w:r>
            <w:r w:rsidR="007F0958">
              <w:rPr>
                <w:rFonts w:asciiTheme="minorHAnsi" w:eastAsiaTheme="minorEastAsia" w:hAnsiTheme="minorHAnsi"/>
                <w:noProof/>
                <w:sz w:val="22"/>
                <w:lang w:eastAsia="zh-CN"/>
              </w:rPr>
              <w:tab/>
            </w:r>
            <w:r w:rsidR="007F0958" w:rsidRPr="00C91683">
              <w:rPr>
                <w:rStyle w:val="Hyperlink"/>
                <w:noProof/>
              </w:rPr>
              <w:t>Società controllata</w:t>
            </w:r>
            <w:r w:rsidR="007F0958">
              <w:rPr>
                <w:noProof/>
                <w:webHidden/>
              </w:rPr>
              <w:tab/>
            </w:r>
            <w:r w:rsidR="007F0958">
              <w:rPr>
                <w:noProof/>
                <w:webHidden/>
              </w:rPr>
              <w:fldChar w:fldCharType="begin"/>
            </w:r>
            <w:r w:rsidR="007F0958">
              <w:rPr>
                <w:noProof/>
                <w:webHidden/>
              </w:rPr>
              <w:instrText xml:space="preserve"> PAGEREF _Toc125553243 \h </w:instrText>
            </w:r>
            <w:r w:rsidR="007F0958">
              <w:rPr>
                <w:noProof/>
                <w:webHidden/>
              </w:rPr>
            </w:r>
            <w:r w:rsidR="007F0958">
              <w:rPr>
                <w:noProof/>
                <w:webHidden/>
              </w:rPr>
              <w:fldChar w:fldCharType="separate"/>
            </w:r>
            <w:r w:rsidR="007F0958">
              <w:rPr>
                <w:noProof/>
                <w:webHidden/>
              </w:rPr>
              <w:t>36</w:t>
            </w:r>
            <w:r w:rsidR="007F0958">
              <w:rPr>
                <w:noProof/>
                <w:webHidden/>
              </w:rPr>
              <w:fldChar w:fldCharType="end"/>
            </w:r>
          </w:hyperlink>
        </w:p>
        <w:p w14:paraId="0CF26138" w14:textId="07D0FB97" w:rsidR="007F0958" w:rsidRDefault="002A6FA0">
          <w:pPr>
            <w:pStyle w:val="Verzeichnis4"/>
            <w:rPr>
              <w:rFonts w:asciiTheme="minorHAnsi" w:eastAsiaTheme="minorEastAsia" w:hAnsiTheme="minorHAnsi"/>
              <w:noProof/>
              <w:sz w:val="22"/>
              <w:lang w:eastAsia="zh-CN"/>
            </w:rPr>
          </w:pPr>
          <w:hyperlink w:anchor="_Toc125553244" w:history="1">
            <w:r w:rsidR="007F0958" w:rsidRPr="00C91683">
              <w:rPr>
                <w:rStyle w:val="Hyperlink"/>
                <w:noProof/>
                <w:lang w:val="en-US"/>
              </w:rPr>
              <w:t>2.5.2.5</w:t>
            </w:r>
            <w:r w:rsidR="007F0958">
              <w:rPr>
                <w:rFonts w:asciiTheme="minorHAnsi" w:eastAsiaTheme="minorEastAsia" w:hAnsiTheme="minorHAnsi"/>
                <w:noProof/>
                <w:sz w:val="22"/>
                <w:lang w:eastAsia="zh-CN"/>
              </w:rPr>
              <w:tab/>
            </w:r>
            <w:r w:rsidR="007F0958" w:rsidRPr="00C91683">
              <w:rPr>
                <w:rStyle w:val="Hyperlink"/>
                <w:noProof/>
                <w:lang w:val="en-US"/>
              </w:rPr>
              <w:t>Funzioni avanzate per Org-Admin</w:t>
            </w:r>
            <w:r w:rsidR="007F0958">
              <w:rPr>
                <w:noProof/>
                <w:webHidden/>
              </w:rPr>
              <w:tab/>
            </w:r>
            <w:r w:rsidR="007F0958">
              <w:rPr>
                <w:noProof/>
                <w:webHidden/>
              </w:rPr>
              <w:fldChar w:fldCharType="begin"/>
            </w:r>
            <w:r w:rsidR="007F0958">
              <w:rPr>
                <w:noProof/>
                <w:webHidden/>
              </w:rPr>
              <w:instrText xml:space="preserve"> PAGEREF _Toc125553244 \h </w:instrText>
            </w:r>
            <w:r w:rsidR="007F0958">
              <w:rPr>
                <w:noProof/>
                <w:webHidden/>
              </w:rPr>
            </w:r>
            <w:r w:rsidR="007F0958">
              <w:rPr>
                <w:noProof/>
                <w:webHidden/>
              </w:rPr>
              <w:fldChar w:fldCharType="separate"/>
            </w:r>
            <w:r w:rsidR="007F0958">
              <w:rPr>
                <w:noProof/>
                <w:webHidden/>
              </w:rPr>
              <w:t>40</w:t>
            </w:r>
            <w:r w:rsidR="007F0958">
              <w:rPr>
                <w:noProof/>
                <w:webHidden/>
              </w:rPr>
              <w:fldChar w:fldCharType="end"/>
            </w:r>
          </w:hyperlink>
        </w:p>
        <w:p w14:paraId="498868D3" w14:textId="29C2A94E" w:rsidR="007F0958" w:rsidRDefault="002A6FA0">
          <w:pPr>
            <w:pStyle w:val="Verzeichnis2"/>
            <w:rPr>
              <w:rFonts w:asciiTheme="minorHAnsi" w:eastAsiaTheme="minorEastAsia" w:hAnsiTheme="minorHAnsi"/>
              <w:noProof/>
              <w:sz w:val="22"/>
              <w:lang w:eastAsia="zh-CN"/>
            </w:rPr>
          </w:pPr>
          <w:hyperlink w:anchor="_Toc125553245" w:history="1">
            <w:r w:rsidR="007F0958" w:rsidRPr="00C91683">
              <w:rPr>
                <w:rStyle w:val="Hyperlink"/>
                <w:noProof/>
              </w:rPr>
              <w:t>2.6</w:t>
            </w:r>
            <w:r w:rsidR="007F0958">
              <w:rPr>
                <w:rFonts w:asciiTheme="minorHAnsi" w:eastAsiaTheme="minorEastAsia" w:hAnsiTheme="minorHAnsi"/>
                <w:noProof/>
                <w:sz w:val="22"/>
                <w:lang w:eastAsia="zh-CN"/>
              </w:rPr>
              <w:tab/>
            </w:r>
            <w:r w:rsidR="007F0958" w:rsidRPr="00C91683">
              <w:rPr>
                <w:rStyle w:val="Hyperlink"/>
                <w:noProof/>
              </w:rPr>
              <w:t>Controllo di convalida</w:t>
            </w:r>
            <w:r w:rsidR="007F0958">
              <w:rPr>
                <w:noProof/>
                <w:webHidden/>
              </w:rPr>
              <w:tab/>
            </w:r>
            <w:r w:rsidR="007F0958">
              <w:rPr>
                <w:noProof/>
                <w:webHidden/>
              </w:rPr>
              <w:fldChar w:fldCharType="begin"/>
            </w:r>
            <w:r w:rsidR="007F0958">
              <w:rPr>
                <w:noProof/>
                <w:webHidden/>
              </w:rPr>
              <w:instrText xml:space="preserve"> PAGEREF _Toc125553245 \h </w:instrText>
            </w:r>
            <w:r w:rsidR="007F0958">
              <w:rPr>
                <w:noProof/>
                <w:webHidden/>
              </w:rPr>
            </w:r>
            <w:r w:rsidR="007F0958">
              <w:rPr>
                <w:noProof/>
                <w:webHidden/>
              </w:rPr>
              <w:fldChar w:fldCharType="separate"/>
            </w:r>
            <w:r w:rsidR="007F0958">
              <w:rPr>
                <w:noProof/>
                <w:webHidden/>
              </w:rPr>
              <w:t>41</w:t>
            </w:r>
            <w:r w:rsidR="007F0958">
              <w:rPr>
                <w:noProof/>
                <w:webHidden/>
              </w:rPr>
              <w:fldChar w:fldCharType="end"/>
            </w:r>
          </w:hyperlink>
        </w:p>
        <w:p w14:paraId="112A4B6F" w14:textId="607E8F09" w:rsidR="007F0958" w:rsidRDefault="002A6FA0">
          <w:pPr>
            <w:pStyle w:val="Verzeichnis1"/>
            <w:rPr>
              <w:rFonts w:asciiTheme="minorHAnsi" w:eastAsiaTheme="minorEastAsia" w:hAnsiTheme="minorHAnsi"/>
              <w:b w:val="0"/>
              <w:noProof/>
              <w:sz w:val="22"/>
              <w:lang w:eastAsia="zh-CN"/>
            </w:rPr>
          </w:pPr>
          <w:hyperlink w:anchor="_Toc125553246" w:history="1">
            <w:r w:rsidR="007F0958" w:rsidRPr="00C91683">
              <w:rPr>
                <w:rStyle w:val="Hyperlink"/>
                <w:noProof/>
                <w:lang w:val="en-US"/>
              </w:rPr>
              <w:t>3</w:t>
            </w:r>
            <w:r w:rsidR="007F0958">
              <w:rPr>
                <w:rFonts w:asciiTheme="minorHAnsi" w:eastAsiaTheme="minorEastAsia" w:hAnsiTheme="minorHAnsi"/>
                <w:b w:val="0"/>
                <w:noProof/>
                <w:sz w:val="22"/>
                <w:lang w:eastAsia="zh-CN"/>
              </w:rPr>
              <w:tab/>
            </w:r>
            <w:r w:rsidR="007F0958" w:rsidRPr="00C91683">
              <w:rPr>
                <w:rStyle w:val="Hyperlink"/>
                <w:noProof/>
                <w:lang w:val="en-US"/>
              </w:rPr>
              <w:t>Contatto - Errori di sistema</w:t>
            </w:r>
            <w:r w:rsidR="007F0958">
              <w:rPr>
                <w:noProof/>
                <w:webHidden/>
              </w:rPr>
              <w:tab/>
            </w:r>
            <w:r w:rsidR="007F0958">
              <w:rPr>
                <w:noProof/>
                <w:webHidden/>
              </w:rPr>
              <w:fldChar w:fldCharType="begin"/>
            </w:r>
            <w:r w:rsidR="007F0958">
              <w:rPr>
                <w:noProof/>
                <w:webHidden/>
              </w:rPr>
              <w:instrText xml:space="preserve"> PAGEREF _Toc125553246 \h </w:instrText>
            </w:r>
            <w:r w:rsidR="007F0958">
              <w:rPr>
                <w:noProof/>
                <w:webHidden/>
              </w:rPr>
            </w:r>
            <w:r w:rsidR="007F0958">
              <w:rPr>
                <w:noProof/>
                <w:webHidden/>
              </w:rPr>
              <w:fldChar w:fldCharType="separate"/>
            </w:r>
            <w:r w:rsidR="007F0958">
              <w:rPr>
                <w:noProof/>
                <w:webHidden/>
              </w:rPr>
              <w:t>42</w:t>
            </w:r>
            <w:r w:rsidR="007F0958">
              <w:rPr>
                <w:noProof/>
                <w:webHidden/>
              </w:rPr>
              <w:fldChar w:fldCharType="end"/>
            </w:r>
          </w:hyperlink>
        </w:p>
        <w:p w14:paraId="1E9CA091" w14:textId="0E0B01F4" w:rsidR="007F0958" w:rsidRDefault="002A6FA0">
          <w:pPr>
            <w:pStyle w:val="Verzeichnis2"/>
            <w:rPr>
              <w:rFonts w:asciiTheme="minorHAnsi" w:eastAsiaTheme="minorEastAsia" w:hAnsiTheme="minorHAnsi"/>
              <w:noProof/>
              <w:sz w:val="22"/>
              <w:lang w:eastAsia="zh-CN"/>
            </w:rPr>
          </w:pPr>
          <w:hyperlink w:anchor="_Toc125553247" w:history="1">
            <w:r w:rsidR="007F0958" w:rsidRPr="00C91683">
              <w:rPr>
                <w:rStyle w:val="Hyperlink"/>
                <w:noProof/>
              </w:rPr>
              <w:t>3.1</w:t>
            </w:r>
            <w:r w:rsidR="007F0958">
              <w:rPr>
                <w:rFonts w:asciiTheme="minorHAnsi" w:eastAsiaTheme="minorEastAsia" w:hAnsiTheme="minorHAnsi"/>
                <w:noProof/>
                <w:sz w:val="22"/>
                <w:lang w:eastAsia="zh-CN"/>
              </w:rPr>
              <w:tab/>
            </w:r>
            <w:r w:rsidR="007F0958" w:rsidRPr="00C91683">
              <w:rPr>
                <w:rStyle w:val="Hyperlink"/>
                <w:noProof/>
              </w:rPr>
              <w:t>Feedback</w:t>
            </w:r>
            <w:r w:rsidR="007F0958">
              <w:rPr>
                <w:noProof/>
                <w:webHidden/>
              </w:rPr>
              <w:tab/>
            </w:r>
            <w:r w:rsidR="007F0958">
              <w:rPr>
                <w:noProof/>
                <w:webHidden/>
              </w:rPr>
              <w:fldChar w:fldCharType="begin"/>
            </w:r>
            <w:r w:rsidR="007F0958">
              <w:rPr>
                <w:noProof/>
                <w:webHidden/>
              </w:rPr>
              <w:instrText xml:space="preserve"> PAGEREF _Toc125553247 \h </w:instrText>
            </w:r>
            <w:r w:rsidR="007F0958">
              <w:rPr>
                <w:noProof/>
                <w:webHidden/>
              </w:rPr>
            </w:r>
            <w:r w:rsidR="007F0958">
              <w:rPr>
                <w:noProof/>
                <w:webHidden/>
              </w:rPr>
              <w:fldChar w:fldCharType="separate"/>
            </w:r>
            <w:r w:rsidR="007F0958">
              <w:rPr>
                <w:noProof/>
                <w:webHidden/>
              </w:rPr>
              <w:t>42</w:t>
            </w:r>
            <w:r w:rsidR="007F0958">
              <w:rPr>
                <w:noProof/>
                <w:webHidden/>
              </w:rPr>
              <w:fldChar w:fldCharType="end"/>
            </w:r>
          </w:hyperlink>
        </w:p>
        <w:p w14:paraId="7B229EB7" w14:textId="08A3F67E" w:rsidR="0023420E" w:rsidRPr="002E7FBF" w:rsidRDefault="0023420E">
          <w:pPr>
            <w:rPr>
              <w:color w:val="2B2C3A" w:themeColor="text1"/>
            </w:rPr>
          </w:pPr>
          <w:r w:rsidRPr="002E7FBF">
            <w:rPr>
              <w:b/>
              <w:color w:val="2B2C3A" w:themeColor="text1"/>
            </w:rPr>
            <w:fldChar w:fldCharType="end"/>
          </w:r>
        </w:p>
      </w:sdtContent>
    </w:sdt>
    <w:p w14:paraId="7A2FD96C" w14:textId="77777777" w:rsidR="0010019B" w:rsidRPr="002E7FBF" w:rsidRDefault="0010019B" w:rsidP="00E23D11">
      <w:pPr>
        <w:rPr>
          <w:color w:val="2B2C3A" w:themeColor="text1"/>
        </w:rPr>
      </w:pPr>
      <w:bookmarkStart w:id="1" w:name="_Toc479777875"/>
      <w:bookmarkStart w:id="2" w:name="_Toc362354426"/>
      <w:bookmarkStart w:id="3" w:name="_Toc362441308"/>
      <w:bookmarkStart w:id="4" w:name="_Toc362511443"/>
    </w:p>
    <w:p w14:paraId="18B509AF" w14:textId="750E08F3" w:rsidR="001F4ADB" w:rsidRPr="002E7FBF" w:rsidRDefault="00E84D2B" w:rsidP="00917286">
      <w:pPr>
        <w:pStyle w:val="berschrift1"/>
        <w:numPr>
          <w:ilvl w:val="0"/>
          <w:numId w:val="1"/>
        </w:numPr>
        <w:rPr>
          <w:color w:val="2B2C3A" w:themeColor="text1"/>
        </w:rPr>
      </w:pPr>
      <w:bookmarkStart w:id="5" w:name="_Toc125553211"/>
      <w:r w:rsidRPr="00E84D2B">
        <w:rPr>
          <w:color w:val="2B2C3A" w:themeColor="text1"/>
        </w:rPr>
        <w:lastRenderedPageBreak/>
        <w:t>Informazioni generali</w:t>
      </w:r>
      <w:bookmarkEnd w:id="5"/>
      <w:r w:rsidR="00492957">
        <w:rPr>
          <w:color w:val="2B2C3A" w:themeColor="text1"/>
        </w:rPr>
        <w:t xml:space="preserve"> </w:t>
      </w:r>
    </w:p>
    <w:p w14:paraId="6FA3B6B8" w14:textId="22711B96" w:rsidR="00717C66" w:rsidRPr="00ED1EC9" w:rsidRDefault="00425AF9" w:rsidP="00717C66">
      <w:pPr>
        <w:pStyle w:val="berschrift2"/>
      </w:pPr>
      <w:bookmarkStart w:id="6" w:name="_Toc125553212"/>
      <w:r w:rsidRPr="00425AF9">
        <w:t>Dispositivi e browser supportati</w:t>
      </w:r>
      <w:bookmarkEnd w:id="6"/>
    </w:p>
    <w:p w14:paraId="227870D4" w14:textId="215A059D" w:rsidR="009958CC" w:rsidRPr="00A6321E" w:rsidRDefault="00A6321E" w:rsidP="00EB0377">
      <w:pPr>
        <w:pStyle w:val="paragraph"/>
        <w:numPr>
          <w:ilvl w:val="0"/>
          <w:numId w:val="21"/>
        </w:numPr>
        <w:tabs>
          <w:tab w:val="clear" w:pos="720"/>
        </w:tabs>
        <w:spacing w:before="0" w:beforeAutospacing="0" w:after="0" w:afterAutospacing="0" w:line="360" w:lineRule="auto"/>
        <w:ind w:left="0" w:firstLine="0"/>
        <w:textAlignment w:val="baseline"/>
        <w:rPr>
          <w:rFonts w:ascii="Roboto" w:hAnsi="Roboto"/>
          <w:sz w:val="20"/>
          <w:szCs w:val="20"/>
          <w:lang w:val="it-IT"/>
        </w:rPr>
      </w:pPr>
      <w:r w:rsidRPr="00A6321E">
        <w:rPr>
          <w:rFonts w:ascii="Roboto" w:hAnsi="Roboto"/>
          <w:sz w:val="20"/>
          <w:szCs w:val="20"/>
          <w:lang w:val="it-IT"/>
        </w:rPr>
        <w:t>L'applicazione TecRMI Service Book supporta i seguenti browser</w:t>
      </w:r>
    </w:p>
    <w:p w14:paraId="018D49FD" w14:textId="1D51822C" w:rsidR="009958CC" w:rsidRDefault="009958CC" w:rsidP="00EB0377">
      <w:pPr>
        <w:pStyle w:val="paragraph"/>
        <w:numPr>
          <w:ilvl w:val="0"/>
          <w:numId w:val="22"/>
        </w:numPr>
        <w:tabs>
          <w:tab w:val="clear" w:pos="720"/>
        </w:tabs>
        <w:spacing w:before="0" w:beforeAutospacing="0" w:after="0" w:afterAutospacing="0" w:line="360" w:lineRule="auto"/>
        <w:ind w:left="1134" w:firstLine="0"/>
        <w:textAlignment w:val="baseline"/>
        <w:rPr>
          <w:rFonts w:ascii="Roboto" w:hAnsi="Roboto"/>
          <w:sz w:val="20"/>
          <w:szCs w:val="20"/>
        </w:rPr>
      </w:pPr>
      <w:r>
        <w:rPr>
          <w:rStyle w:val="normaltextrun"/>
          <w:rFonts w:ascii="Roboto" w:hAnsi="Roboto"/>
          <w:sz w:val="20"/>
          <w:szCs w:val="20"/>
          <w:lang w:val="de-DE"/>
        </w:rPr>
        <w:t>Google Chrome (</w:t>
      </w:r>
      <w:r w:rsidR="00A6321E">
        <w:rPr>
          <w:rStyle w:val="normaltextrun"/>
          <w:rFonts w:ascii="Roboto" w:hAnsi="Roboto"/>
          <w:sz w:val="20"/>
          <w:szCs w:val="20"/>
          <w:lang w:val="en"/>
        </w:rPr>
        <w:t>preferito)</w:t>
      </w:r>
    </w:p>
    <w:p w14:paraId="245C21A3" w14:textId="77777777" w:rsidR="009958CC" w:rsidRDefault="009958CC" w:rsidP="00EB0377">
      <w:pPr>
        <w:pStyle w:val="paragraph"/>
        <w:numPr>
          <w:ilvl w:val="0"/>
          <w:numId w:val="22"/>
        </w:numPr>
        <w:tabs>
          <w:tab w:val="clear" w:pos="720"/>
        </w:tabs>
        <w:spacing w:before="0" w:beforeAutospacing="0" w:after="0" w:afterAutospacing="0" w:line="360" w:lineRule="auto"/>
        <w:ind w:left="1134" w:firstLine="0"/>
        <w:textAlignment w:val="baseline"/>
        <w:rPr>
          <w:rFonts w:ascii="Roboto" w:hAnsi="Roboto"/>
          <w:sz w:val="20"/>
          <w:szCs w:val="20"/>
        </w:rPr>
      </w:pPr>
      <w:r>
        <w:rPr>
          <w:rStyle w:val="normaltextrun"/>
          <w:rFonts w:ascii="Roboto" w:hAnsi="Roboto"/>
          <w:sz w:val="20"/>
          <w:szCs w:val="20"/>
          <w:lang w:val="de-DE"/>
        </w:rPr>
        <w:t>Mozilla Firefox</w:t>
      </w:r>
      <w:r>
        <w:rPr>
          <w:rStyle w:val="eop"/>
          <w:rFonts w:ascii="Roboto" w:hAnsi="Roboto"/>
          <w:sz w:val="20"/>
          <w:szCs w:val="20"/>
        </w:rPr>
        <w:t> </w:t>
      </w:r>
    </w:p>
    <w:p w14:paraId="115D4886" w14:textId="1051D061" w:rsidR="00717C66" w:rsidRDefault="009958CC" w:rsidP="00EB0377">
      <w:pPr>
        <w:pStyle w:val="paragraph"/>
        <w:numPr>
          <w:ilvl w:val="0"/>
          <w:numId w:val="22"/>
        </w:numPr>
        <w:tabs>
          <w:tab w:val="clear" w:pos="720"/>
        </w:tabs>
        <w:spacing w:before="0" w:beforeAutospacing="0" w:after="0" w:afterAutospacing="0" w:line="360" w:lineRule="auto"/>
        <w:ind w:left="1134" w:firstLine="0"/>
        <w:textAlignment w:val="baseline"/>
        <w:rPr>
          <w:rStyle w:val="eop"/>
          <w:rFonts w:ascii="Roboto" w:hAnsi="Roboto"/>
          <w:sz w:val="20"/>
          <w:szCs w:val="20"/>
        </w:rPr>
      </w:pPr>
      <w:r>
        <w:rPr>
          <w:rStyle w:val="normaltextrun"/>
          <w:rFonts w:ascii="Roboto" w:hAnsi="Roboto"/>
          <w:sz w:val="20"/>
          <w:szCs w:val="20"/>
          <w:lang w:val="de-DE"/>
        </w:rPr>
        <w:t>Microsoft Edge</w:t>
      </w:r>
      <w:r>
        <w:rPr>
          <w:rStyle w:val="eop"/>
          <w:rFonts w:ascii="Roboto" w:hAnsi="Roboto"/>
          <w:sz w:val="20"/>
          <w:szCs w:val="20"/>
        </w:rPr>
        <w:t> </w:t>
      </w:r>
    </w:p>
    <w:p w14:paraId="3F7DEF1F" w14:textId="77777777" w:rsidR="00301BA9" w:rsidRPr="00301BA9" w:rsidRDefault="00301BA9" w:rsidP="00835C66">
      <w:pPr>
        <w:pStyle w:val="paragraph"/>
        <w:spacing w:before="0" w:beforeAutospacing="0" w:after="0" w:afterAutospacing="0" w:line="360" w:lineRule="auto"/>
        <w:textAlignment w:val="baseline"/>
        <w:rPr>
          <w:rFonts w:ascii="Roboto" w:hAnsi="Roboto"/>
          <w:sz w:val="20"/>
          <w:szCs w:val="20"/>
        </w:rPr>
      </w:pPr>
    </w:p>
    <w:p w14:paraId="36783EC3" w14:textId="206F080C" w:rsidR="009958CC" w:rsidRPr="009749E7" w:rsidRDefault="009749E7" w:rsidP="00EB0377">
      <w:pPr>
        <w:numPr>
          <w:ilvl w:val="0"/>
          <w:numId w:val="23"/>
        </w:numPr>
        <w:tabs>
          <w:tab w:val="clear" w:pos="397"/>
          <w:tab w:val="clear" w:pos="720"/>
          <w:tab w:val="clear" w:pos="794"/>
          <w:tab w:val="clear" w:pos="1191"/>
        </w:tabs>
        <w:spacing w:before="0" w:after="0" w:line="360" w:lineRule="auto"/>
        <w:ind w:left="0" w:firstLine="0"/>
        <w:contextualSpacing w:val="0"/>
        <w:textAlignment w:val="baseline"/>
        <w:rPr>
          <w:rFonts w:eastAsia="Times New Roman" w:cs="Times New Roman"/>
          <w:szCs w:val="20"/>
          <w:lang w:val="it-IT"/>
        </w:rPr>
      </w:pPr>
      <w:r w:rsidRPr="009749E7">
        <w:rPr>
          <w:rFonts w:eastAsia="Times New Roman" w:cs="Times New Roman"/>
          <w:szCs w:val="20"/>
          <w:lang w:val="it-IT"/>
        </w:rPr>
        <w:t>L'applicazione TecRMI Service Book supporta i seguenti dispositivi</w:t>
      </w:r>
      <w:r w:rsidR="009958CC" w:rsidRPr="009749E7">
        <w:rPr>
          <w:rFonts w:eastAsia="Times New Roman" w:cs="Times New Roman"/>
          <w:szCs w:val="20"/>
          <w:lang w:val="it-IT"/>
        </w:rPr>
        <w:t> </w:t>
      </w:r>
    </w:p>
    <w:p w14:paraId="3E0C9AA1" w14:textId="7817D6D4" w:rsidR="009958CC" w:rsidRPr="009958CC" w:rsidRDefault="009958CC" w:rsidP="00EB0377">
      <w:pPr>
        <w:numPr>
          <w:ilvl w:val="0"/>
          <w:numId w:val="24"/>
        </w:numPr>
        <w:tabs>
          <w:tab w:val="clear" w:pos="397"/>
          <w:tab w:val="clear" w:pos="720"/>
          <w:tab w:val="clear" w:pos="794"/>
          <w:tab w:val="clear" w:pos="1191"/>
        </w:tabs>
        <w:spacing w:before="0" w:after="0" w:line="360" w:lineRule="auto"/>
        <w:ind w:left="1134" w:firstLine="0"/>
        <w:contextualSpacing w:val="0"/>
        <w:textAlignment w:val="baseline"/>
        <w:rPr>
          <w:rFonts w:eastAsia="Times New Roman" w:cs="Times New Roman"/>
          <w:szCs w:val="20"/>
          <w:lang w:val="en-US"/>
        </w:rPr>
      </w:pPr>
      <w:r w:rsidRPr="009958CC">
        <w:rPr>
          <w:rFonts w:eastAsia="Times New Roman" w:cs="Times New Roman"/>
          <w:szCs w:val="20"/>
        </w:rPr>
        <w:t xml:space="preserve">PC </w:t>
      </w:r>
      <w:r w:rsidR="009749E7">
        <w:rPr>
          <w:rFonts w:eastAsia="Times New Roman" w:cs="Times New Roman"/>
          <w:szCs w:val="20"/>
        </w:rPr>
        <w:t>e</w:t>
      </w:r>
      <w:r w:rsidRPr="009958CC">
        <w:rPr>
          <w:rFonts w:eastAsia="Times New Roman" w:cs="Times New Roman"/>
          <w:szCs w:val="20"/>
        </w:rPr>
        <w:t xml:space="preserve"> </w:t>
      </w:r>
      <w:r w:rsidR="009749E7">
        <w:rPr>
          <w:rFonts w:eastAsia="Times New Roman" w:cs="Times New Roman"/>
          <w:szCs w:val="20"/>
        </w:rPr>
        <w:t>l</w:t>
      </w:r>
      <w:r w:rsidRPr="009958CC">
        <w:rPr>
          <w:rFonts w:eastAsia="Times New Roman" w:cs="Times New Roman"/>
          <w:szCs w:val="20"/>
        </w:rPr>
        <w:t>aptop</w:t>
      </w:r>
      <w:r w:rsidRPr="009958CC">
        <w:rPr>
          <w:rFonts w:eastAsia="Times New Roman" w:cs="Times New Roman"/>
          <w:szCs w:val="20"/>
          <w:lang w:val="en-US"/>
        </w:rPr>
        <w:t> </w:t>
      </w:r>
    </w:p>
    <w:p w14:paraId="0494D986" w14:textId="542599C3" w:rsidR="009958CC" w:rsidRPr="00011EBD" w:rsidRDefault="00011EBD" w:rsidP="00EB0377">
      <w:pPr>
        <w:numPr>
          <w:ilvl w:val="0"/>
          <w:numId w:val="24"/>
        </w:numPr>
        <w:tabs>
          <w:tab w:val="clear" w:pos="397"/>
          <w:tab w:val="clear" w:pos="720"/>
          <w:tab w:val="clear" w:pos="794"/>
          <w:tab w:val="clear" w:pos="1191"/>
        </w:tabs>
        <w:spacing w:before="0" w:after="0" w:line="360" w:lineRule="auto"/>
        <w:ind w:left="1134" w:firstLine="0"/>
        <w:contextualSpacing w:val="0"/>
        <w:textAlignment w:val="baseline"/>
        <w:rPr>
          <w:rFonts w:eastAsia="Times New Roman" w:cs="Times New Roman"/>
          <w:szCs w:val="20"/>
          <w:lang w:val="it-IT"/>
        </w:rPr>
      </w:pPr>
      <w:r w:rsidRPr="00011EBD">
        <w:rPr>
          <w:rFonts w:eastAsia="Times New Roman" w:cs="Times New Roman"/>
          <w:szCs w:val="20"/>
          <w:lang w:val="it-IT"/>
        </w:rPr>
        <w:t>Dispositivi mobili</w:t>
      </w:r>
      <w:r w:rsidR="009958CC" w:rsidRPr="00011EBD">
        <w:rPr>
          <w:rFonts w:eastAsia="Times New Roman" w:cs="Times New Roman"/>
          <w:szCs w:val="20"/>
          <w:lang w:val="it-IT"/>
        </w:rPr>
        <w:t xml:space="preserve"> (access</w:t>
      </w:r>
      <w:r w:rsidR="009749E7" w:rsidRPr="00011EBD">
        <w:rPr>
          <w:rFonts w:eastAsia="Times New Roman" w:cs="Times New Roman"/>
          <w:szCs w:val="20"/>
          <w:lang w:val="it-IT"/>
        </w:rPr>
        <w:t>o</w:t>
      </w:r>
      <w:r w:rsidR="009958CC" w:rsidRPr="00011EBD">
        <w:rPr>
          <w:rFonts w:eastAsia="Times New Roman" w:cs="Times New Roman"/>
          <w:szCs w:val="20"/>
          <w:lang w:val="it-IT"/>
        </w:rPr>
        <w:t xml:space="preserve"> </w:t>
      </w:r>
      <w:r w:rsidR="009749E7" w:rsidRPr="00011EBD">
        <w:rPr>
          <w:rFonts w:eastAsia="Times New Roman" w:cs="Times New Roman"/>
          <w:szCs w:val="20"/>
          <w:lang w:val="it-IT"/>
        </w:rPr>
        <w:t>tramite</w:t>
      </w:r>
      <w:r w:rsidR="009958CC" w:rsidRPr="00011EBD">
        <w:rPr>
          <w:rFonts w:eastAsia="Times New Roman" w:cs="Times New Roman"/>
          <w:szCs w:val="20"/>
          <w:lang w:val="it-IT"/>
        </w:rPr>
        <w:t xml:space="preserve"> browser) </w:t>
      </w:r>
    </w:p>
    <w:p w14:paraId="145902C6" w14:textId="77777777" w:rsidR="00301BA9" w:rsidRPr="00011EBD" w:rsidRDefault="00301BA9" w:rsidP="00835C66">
      <w:pPr>
        <w:tabs>
          <w:tab w:val="clear" w:pos="397"/>
          <w:tab w:val="clear" w:pos="794"/>
          <w:tab w:val="clear" w:pos="1191"/>
        </w:tabs>
        <w:spacing w:before="0" w:after="0" w:line="360" w:lineRule="auto"/>
        <w:contextualSpacing w:val="0"/>
        <w:textAlignment w:val="baseline"/>
        <w:rPr>
          <w:rFonts w:eastAsia="Times New Roman" w:cs="Times New Roman"/>
          <w:szCs w:val="20"/>
          <w:lang w:val="it-IT"/>
        </w:rPr>
      </w:pPr>
    </w:p>
    <w:p w14:paraId="61638C2A" w14:textId="77777777" w:rsidR="00011EBD" w:rsidRPr="00011EBD" w:rsidRDefault="00011EBD" w:rsidP="00011EBD">
      <w:pPr>
        <w:rPr>
          <w:rStyle w:val="normaltextrun"/>
          <w:rFonts w:eastAsia="Times New Roman" w:cs="Segoe UI"/>
          <w:szCs w:val="20"/>
          <w:lang w:val="it-IT"/>
        </w:rPr>
      </w:pPr>
      <w:r w:rsidRPr="00011EBD">
        <w:rPr>
          <w:rStyle w:val="normaltextrun"/>
          <w:rFonts w:eastAsia="Times New Roman" w:cs="Segoe UI"/>
          <w:b/>
          <w:bCs/>
          <w:szCs w:val="20"/>
          <w:lang w:val="it-IT"/>
        </w:rPr>
        <w:t xml:space="preserve">Nota: </w:t>
      </w:r>
      <w:r w:rsidRPr="00011EBD">
        <w:rPr>
          <w:rStyle w:val="normaltextrun"/>
          <w:rFonts w:eastAsia="Times New Roman" w:cs="Segoe UI"/>
          <w:szCs w:val="20"/>
          <w:lang w:val="it-IT"/>
        </w:rPr>
        <w:t xml:space="preserve">disattivare la traduzione automatica della lingua del browser per evitare visualizzazioni errate. </w:t>
      </w:r>
    </w:p>
    <w:p w14:paraId="4305139B" w14:textId="77777777" w:rsidR="00011EBD" w:rsidRPr="00011EBD" w:rsidRDefault="00011EBD" w:rsidP="00011EBD">
      <w:pPr>
        <w:rPr>
          <w:rStyle w:val="normaltextrun"/>
          <w:rFonts w:eastAsia="Times New Roman" w:cs="Segoe UI"/>
          <w:szCs w:val="20"/>
          <w:lang w:val="it-IT"/>
        </w:rPr>
      </w:pPr>
      <w:r w:rsidRPr="00011EBD">
        <w:rPr>
          <w:rStyle w:val="normaltextrun"/>
          <w:rFonts w:eastAsia="Times New Roman" w:cs="Segoe UI"/>
          <w:b/>
          <w:bCs/>
          <w:szCs w:val="20"/>
          <w:lang w:val="it-IT"/>
        </w:rPr>
        <w:t xml:space="preserve">Nota: </w:t>
      </w:r>
      <w:r w:rsidRPr="00011EBD">
        <w:rPr>
          <w:rStyle w:val="normaltextrun"/>
          <w:rFonts w:eastAsia="Times New Roman" w:cs="Segoe UI"/>
          <w:szCs w:val="20"/>
          <w:lang w:val="it-IT"/>
        </w:rPr>
        <w:t xml:space="preserve">aggiornare regolarmente la visualizzazione del browser per evitare di perdere aggiornamenti e miglioramenti del sistema. </w:t>
      </w:r>
    </w:p>
    <w:p w14:paraId="070F8D08" w14:textId="0F69D3B5" w:rsidR="001F4ADB" w:rsidRPr="00011EBD" w:rsidRDefault="001F4ADB" w:rsidP="00A53368">
      <w:pPr>
        <w:rPr>
          <w:color w:val="2B2C3A" w:themeColor="text1"/>
          <w:lang w:val="it-IT"/>
        </w:rPr>
      </w:pPr>
    </w:p>
    <w:p w14:paraId="728971D4" w14:textId="7A5C5C5E" w:rsidR="00717C66" w:rsidRPr="00FA5A7A" w:rsidRDefault="00FA5A7A" w:rsidP="00AE0D73">
      <w:pPr>
        <w:pStyle w:val="berschrift2"/>
        <w:jc w:val="both"/>
        <w:rPr>
          <w:lang w:val="it-IT"/>
        </w:rPr>
      </w:pPr>
      <w:bookmarkStart w:id="7" w:name="_Toc479777882"/>
      <w:r w:rsidRPr="00FA5A7A">
        <w:rPr>
          <w:lang w:val="it-IT"/>
        </w:rPr>
        <w:t xml:space="preserve"> </w:t>
      </w:r>
      <w:bookmarkStart w:id="8" w:name="_Toc125553213"/>
      <w:r w:rsidRPr="00FA5A7A">
        <w:rPr>
          <w:lang w:val="it-IT"/>
        </w:rPr>
        <w:t>Produttori e Paesi di veicoli supportati</w:t>
      </w:r>
      <w:bookmarkEnd w:id="8"/>
      <w:r w:rsidRPr="00FA5A7A">
        <w:rPr>
          <w:lang w:val="it-IT"/>
        </w:rPr>
        <w:t xml:space="preserve"> </w:t>
      </w:r>
    </w:p>
    <w:p w14:paraId="7EF69931" w14:textId="760BDCFD" w:rsidR="00BE3CB7" w:rsidRDefault="00FA5A7A" w:rsidP="00835C66">
      <w:pPr>
        <w:tabs>
          <w:tab w:val="clear" w:pos="397"/>
          <w:tab w:val="clear" w:pos="794"/>
          <w:tab w:val="clear" w:pos="1191"/>
        </w:tabs>
        <w:spacing w:before="0" w:after="0" w:line="360" w:lineRule="auto"/>
        <w:contextualSpacing w:val="0"/>
        <w:textAlignment w:val="baseline"/>
        <w:rPr>
          <w:rFonts w:eastAsia="Times New Roman" w:cs="Segoe UI"/>
          <w:szCs w:val="20"/>
          <w:lang w:val="it-IT"/>
        </w:rPr>
      </w:pPr>
      <w:r w:rsidRPr="00FA5A7A">
        <w:rPr>
          <w:rFonts w:eastAsia="Times New Roman" w:cs="Segoe UI"/>
          <w:szCs w:val="20"/>
          <w:lang w:val="it-IT"/>
        </w:rPr>
        <w:t>L'applicazione TecRMI Service Book supporta l'inserimento nel libretto di manutenzione digitale per i seguenti produttori di veicoli.</w:t>
      </w:r>
    </w:p>
    <w:p w14:paraId="4029DF41" w14:textId="77777777" w:rsidR="00FA5A7A" w:rsidRPr="00FA5A7A" w:rsidRDefault="00FA5A7A" w:rsidP="00835C66">
      <w:pPr>
        <w:tabs>
          <w:tab w:val="clear" w:pos="397"/>
          <w:tab w:val="clear" w:pos="794"/>
          <w:tab w:val="clear" w:pos="1191"/>
        </w:tabs>
        <w:spacing w:before="0" w:after="0" w:line="360" w:lineRule="auto"/>
        <w:contextualSpacing w:val="0"/>
        <w:textAlignment w:val="baseline"/>
        <w:rPr>
          <w:rFonts w:eastAsia="Times New Roman" w:cs="Segoe UI"/>
          <w:szCs w:val="20"/>
          <w:lang w:val="it-IT"/>
        </w:rPr>
      </w:pPr>
    </w:p>
    <w:tbl>
      <w:tblPr>
        <w:tblStyle w:val="Gitternetztabelle4Akzent1"/>
        <w:tblW w:w="9693" w:type="dxa"/>
        <w:tblInd w:w="-13" w:type="dxa"/>
        <w:tblLook w:val="04A0" w:firstRow="1" w:lastRow="0" w:firstColumn="1" w:lastColumn="0" w:noHBand="0" w:noVBand="1"/>
      </w:tblPr>
      <w:tblGrid>
        <w:gridCol w:w="1231"/>
        <w:gridCol w:w="555"/>
        <w:gridCol w:w="555"/>
        <w:gridCol w:w="559"/>
        <w:gridCol w:w="563"/>
        <w:gridCol w:w="563"/>
        <w:gridCol w:w="563"/>
        <w:gridCol w:w="563"/>
        <w:gridCol w:w="686"/>
        <w:gridCol w:w="563"/>
        <w:gridCol w:w="661"/>
        <w:gridCol w:w="556"/>
        <w:gridCol w:w="682"/>
        <w:gridCol w:w="697"/>
        <w:gridCol w:w="696"/>
      </w:tblGrid>
      <w:tr w:rsidR="00CF327D" w14:paraId="01B5D9AF" w14:textId="77777777" w:rsidTr="00C936A6">
        <w:trPr>
          <w:cnfStyle w:val="100000000000" w:firstRow="1" w:lastRow="0" w:firstColumn="0" w:lastColumn="0" w:oddVBand="0" w:evenVBand="0" w:oddHBand="0" w:evenHBand="0" w:firstRowFirstColumn="0" w:firstRowLastColumn="0" w:lastRowFirstColumn="0" w:lastRowLastColumn="0"/>
          <w:cantSplit/>
          <w:trHeight w:val="1134"/>
        </w:trPr>
        <w:tc>
          <w:tcPr>
            <w:cnfStyle w:val="001000000000" w:firstRow="0" w:lastRow="0" w:firstColumn="1" w:lastColumn="0" w:oddVBand="0" w:evenVBand="0" w:oddHBand="0" w:evenHBand="0" w:firstRowFirstColumn="0" w:firstRowLastColumn="0" w:lastRowFirstColumn="0" w:lastRowLastColumn="0"/>
            <w:tcW w:w="1231" w:type="dxa"/>
          </w:tcPr>
          <w:p w14:paraId="20C8FB3F" w14:textId="77777777" w:rsidR="0017642A" w:rsidRPr="00FA5A7A" w:rsidRDefault="0017642A" w:rsidP="00520215">
            <w:pPr>
              <w:tabs>
                <w:tab w:val="clear" w:pos="397"/>
                <w:tab w:val="left" w:pos="720"/>
              </w:tabs>
              <w:spacing w:before="0" w:after="0" w:line="360" w:lineRule="auto"/>
              <w:textAlignment w:val="baseline"/>
              <w:rPr>
                <w:rFonts w:ascii="Segoe UI" w:eastAsia="Times New Roman" w:hAnsi="Segoe UI" w:cs="Segoe UI"/>
                <w:sz w:val="18"/>
                <w:szCs w:val="18"/>
                <w:lang w:val="it-IT"/>
              </w:rPr>
            </w:pPr>
          </w:p>
        </w:tc>
        <w:tc>
          <w:tcPr>
            <w:tcW w:w="555" w:type="dxa"/>
            <w:textDirection w:val="btLr"/>
            <w:hideMark/>
          </w:tcPr>
          <w:p w14:paraId="595B6CD6" w14:textId="77777777" w:rsidR="0017642A" w:rsidRDefault="0017642A" w:rsidP="00520215">
            <w:pPr>
              <w:tabs>
                <w:tab w:val="clear" w:pos="397"/>
                <w:tab w:val="left" w:pos="720"/>
              </w:tabs>
              <w:spacing w:before="0" w:after="0" w:line="360" w:lineRule="auto"/>
              <w:ind w:left="113" w:right="113"/>
              <w:textAlignment w:val="baseline"/>
              <w:cnfStyle w:val="100000000000" w:firstRow="1" w:lastRow="0" w:firstColumn="0" w:lastColumn="0" w:oddVBand="0" w:evenVBand="0" w:oddHBand="0" w:evenHBand="0" w:firstRowFirstColumn="0" w:firstRowLastColumn="0" w:lastRowFirstColumn="0" w:lastRowLastColumn="0"/>
              <w:rPr>
                <w:rFonts w:eastAsia="Times New Roman" w:cs="Segoe UI"/>
                <w:sz w:val="18"/>
                <w:szCs w:val="18"/>
                <w:lang w:val="en"/>
              </w:rPr>
            </w:pPr>
            <w:r>
              <w:rPr>
                <w:rFonts w:eastAsia="Times New Roman" w:cs="Segoe UI"/>
                <w:b w:val="0"/>
                <w:bCs w:val="0"/>
                <w:sz w:val="18"/>
                <w:szCs w:val="18"/>
                <w:lang w:val="en"/>
              </w:rPr>
              <w:t>VW</w:t>
            </w:r>
          </w:p>
        </w:tc>
        <w:tc>
          <w:tcPr>
            <w:tcW w:w="555" w:type="dxa"/>
            <w:textDirection w:val="btLr"/>
            <w:hideMark/>
          </w:tcPr>
          <w:p w14:paraId="236B3C7D" w14:textId="77777777" w:rsidR="0017642A" w:rsidRDefault="0017642A" w:rsidP="00520215">
            <w:pPr>
              <w:tabs>
                <w:tab w:val="clear" w:pos="397"/>
                <w:tab w:val="left" w:pos="720"/>
              </w:tabs>
              <w:spacing w:before="0" w:after="0" w:line="360" w:lineRule="auto"/>
              <w:ind w:left="113" w:right="113"/>
              <w:textAlignment w:val="baseline"/>
              <w:cnfStyle w:val="100000000000" w:firstRow="1" w:lastRow="0" w:firstColumn="0" w:lastColumn="0" w:oddVBand="0" w:evenVBand="0" w:oddHBand="0" w:evenHBand="0" w:firstRowFirstColumn="0" w:firstRowLastColumn="0" w:lastRowFirstColumn="0" w:lastRowLastColumn="0"/>
              <w:rPr>
                <w:rFonts w:eastAsia="Times New Roman" w:cs="Segoe UI"/>
                <w:b w:val="0"/>
                <w:bCs w:val="0"/>
                <w:sz w:val="18"/>
                <w:szCs w:val="18"/>
                <w:lang w:val="en"/>
              </w:rPr>
            </w:pPr>
            <w:r>
              <w:rPr>
                <w:rFonts w:eastAsia="Times New Roman" w:cs="Segoe UI"/>
                <w:b w:val="0"/>
                <w:bCs w:val="0"/>
                <w:sz w:val="18"/>
                <w:szCs w:val="18"/>
                <w:lang w:val="en"/>
              </w:rPr>
              <w:t>Audi</w:t>
            </w:r>
          </w:p>
        </w:tc>
        <w:tc>
          <w:tcPr>
            <w:tcW w:w="559" w:type="dxa"/>
            <w:textDirection w:val="btLr"/>
            <w:hideMark/>
          </w:tcPr>
          <w:p w14:paraId="63FC4CB8" w14:textId="77777777" w:rsidR="0017642A" w:rsidRDefault="0017642A" w:rsidP="00520215">
            <w:pPr>
              <w:tabs>
                <w:tab w:val="clear" w:pos="397"/>
                <w:tab w:val="left" w:pos="720"/>
              </w:tabs>
              <w:spacing w:before="0" w:after="0" w:line="360" w:lineRule="auto"/>
              <w:ind w:left="113" w:right="113"/>
              <w:textAlignment w:val="baseline"/>
              <w:cnfStyle w:val="100000000000" w:firstRow="1" w:lastRow="0" w:firstColumn="0" w:lastColumn="0" w:oddVBand="0" w:evenVBand="0" w:oddHBand="0" w:evenHBand="0" w:firstRowFirstColumn="0" w:firstRowLastColumn="0" w:lastRowFirstColumn="0" w:lastRowLastColumn="0"/>
              <w:rPr>
                <w:rFonts w:eastAsia="Times New Roman" w:cs="Segoe UI"/>
                <w:b w:val="0"/>
                <w:bCs w:val="0"/>
                <w:sz w:val="18"/>
                <w:szCs w:val="18"/>
                <w:lang w:val="en"/>
              </w:rPr>
            </w:pPr>
            <w:r>
              <w:rPr>
                <w:rFonts w:eastAsia="Times New Roman" w:cs="Segoe UI"/>
                <w:b w:val="0"/>
                <w:bCs w:val="0"/>
                <w:sz w:val="18"/>
                <w:szCs w:val="18"/>
                <w:lang w:val="en"/>
              </w:rPr>
              <w:t>Skoda</w:t>
            </w:r>
          </w:p>
        </w:tc>
        <w:tc>
          <w:tcPr>
            <w:tcW w:w="563" w:type="dxa"/>
            <w:textDirection w:val="btLr"/>
            <w:hideMark/>
          </w:tcPr>
          <w:p w14:paraId="6118095B" w14:textId="77777777" w:rsidR="0017642A" w:rsidRDefault="0017642A" w:rsidP="00520215">
            <w:pPr>
              <w:tabs>
                <w:tab w:val="clear" w:pos="397"/>
                <w:tab w:val="left" w:pos="720"/>
              </w:tabs>
              <w:spacing w:before="0" w:after="0" w:line="360" w:lineRule="auto"/>
              <w:ind w:left="113" w:right="113"/>
              <w:textAlignment w:val="baseline"/>
              <w:cnfStyle w:val="100000000000" w:firstRow="1" w:lastRow="0" w:firstColumn="0" w:lastColumn="0" w:oddVBand="0" w:evenVBand="0" w:oddHBand="0" w:evenHBand="0" w:firstRowFirstColumn="0" w:firstRowLastColumn="0" w:lastRowFirstColumn="0" w:lastRowLastColumn="0"/>
              <w:rPr>
                <w:rFonts w:eastAsia="Times New Roman" w:cs="Segoe UI"/>
                <w:b w:val="0"/>
                <w:bCs w:val="0"/>
                <w:sz w:val="18"/>
                <w:szCs w:val="18"/>
                <w:lang w:val="en"/>
              </w:rPr>
            </w:pPr>
            <w:r>
              <w:rPr>
                <w:rFonts w:eastAsia="Times New Roman" w:cs="Segoe UI"/>
                <w:b w:val="0"/>
                <w:bCs w:val="0"/>
                <w:sz w:val="18"/>
                <w:szCs w:val="18"/>
                <w:lang w:val="en"/>
              </w:rPr>
              <w:t>Cupra</w:t>
            </w:r>
          </w:p>
        </w:tc>
        <w:tc>
          <w:tcPr>
            <w:tcW w:w="563" w:type="dxa"/>
            <w:textDirection w:val="btLr"/>
            <w:hideMark/>
          </w:tcPr>
          <w:p w14:paraId="722BD214" w14:textId="77777777" w:rsidR="0017642A" w:rsidRDefault="0017642A" w:rsidP="00520215">
            <w:pPr>
              <w:tabs>
                <w:tab w:val="clear" w:pos="397"/>
                <w:tab w:val="left" w:pos="720"/>
              </w:tabs>
              <w:spacing w:before="0" w:after="0" w:line="360" w:lineRule="auto"/>
              <w:ind w:left="113" w:right="113"/>
              <w:textAlignment w:val="baseline"/>
              <w:cnfStyle w:val="100000000000" w:firstRow="1" w:lastRow="0" w:firstColumn="0" w:lastColumn="0" w:oddVBand="0" w:evenVBand="0" w:oddHBand="0" w:evenHBand="0" w:firstRowFirstColumn="0" w:firstRowLastColumn="0" w:lastRowFirstColumn="0" w:lastRowLastColumn="0"/>
              <w:rPr>
                <w:rFonts w:eastAsia="Times New Roman" w:cs="Segoe UI"/>
                <w:b w:val="0"/>
                <w:bCs w:val="0"/>
                <w:sz w:val="18"/>
                <w:szCs w:val="18"/>
                <w:lang w:val="en"/>
              </w:rPr>
            </w:pPr>
            <w:r>
              <w:rPr>
                <w:rFonts w:eastAsia="Times New Roman" w:cs="Segoe UI"/>
                <w:b w:val="0"/>
                <w:bCs w:val="0"/>
                <w:sz w:val="18"/>
                <w:szCs w:val="18"/>
                <w:lang w:val="en"/>
              </w:rPr>
              <w:t>Mercedes</w:t>
            </w:r>
          </w:p>
        </w:tc>
        <w:tc>
          <w:tcPr>
            <w:tcW w:w="563" w:type="dxa"/>
            <w:textDirection w:val="btLr"/>
            <w:hideMark/>
          </w:tcPr>
          <w:p w14:paraId="16274A4C" w14:textId="77777777" w:rsidR="0017642A" w:rsidRDefault="0017642A" w:rsidP="00520215">
            <w:pPr>
              <w:tabs>
                <w:tab w:val="clear" w:pos="397"/>
                <w:tab w:val="left" w:pos="720"/>
              </w:tabs>
              <w:spacing w:before="0" w:after="0" w:line="360" w:lineRule="auto"/>
              <w:ind w:left="113" w:right="113"/>
              <w:textAlignment w:val="baseline"/>
              <w:cnfStyle w:val="100000000000" w:firstRow="1" w:lastRow="0" w:firstColumn="0" w:lastColumn="0" w:oddVBand="0" w:evenVBand="0" w:oddHBand="0" w:evenHBand="0" w:firstRowFirstColumn="0" w:firstRowLastColumn="0" w:lastRowFirstColumn="0" w:lastRowLastColumn="0"/>
              <w:rPr>
                <w:rFonts w:eastAsia="Times New Roman" w:cs="Segoe UI"/>
                <w:b w:val="0"/>
                <w:bCs w:val="0"/>
                <w:sz w:val="18"/>
                <w:szCs w:val="18"/>
                <w:lang w:val="en"/>
              </w:rPr>
            </w:pPr>
            <w:r>
              <w:rPr>
                <w:rFonts w:eastAsia="Times New Roman" w:cs="Segoe UI"/>
                <w:b w:val="0"/>
                <w:bCs w:val="0"/>
                <w:sz w:val="18"/>
                <w:szCs w:val="18"/>
                <w:lang w:val="en"/>
              </w:rPr>
              <w:t>Smart</w:t>
            </w:r>
          </w:p>
        </w:tc>
        <w:tc>
          <w:tcPr>
            <w:tcW w:w="563" w:type="dxa"/>
            <w:textDirection w:val="btLr"/>
            <w:hideMark/>
          </w:tcPr>
          <w:p w14:paraId="7C59F0FD" w14:textId="77777777" w:rsidR="0017642A" w:rsidRDefault="0017642A" w:rsidP="00520215">
            <w:pPr>
              <w:tabs>
                <w:tab w:val="clear" w:pos="397"/>
                <w:tab w:val="left" w:pos="720"/>
              </w:tabs>
              <w:spacing w:before="0" w:after="0" w:line="360" w:lineRule="auto"/>
              <w:ind w:left="113" w:right="113"/>
              <w:textAlignment w:val="baseline"/>
              <w:cnfStyle w:val="100000000000" w:firstRow="1" w:lastRow="0" w:firstColumn="0" w:lastColumn="0" w:oddVBand="0" w:evenVBand="0" w:oddHBand="0" w:evenHBand="0" w:firstRowFirstColumn="0" w:firstRowLastColumn="0" w:lastRowFirstColumn="0" w:lastRowLastColumn="0"/>
              <w:rPr>
                <w:rFonts w:eastAsia="Times New Roman" w:cs="Segoe UI"/>
                <w:b w:val="0"/>
                <w:bCs w:val="0"/>
                <w:sz w:val="18"/>
                <w:szCs w:val="18"/>
                <w:lang w:val="en"/>
              </w:rPr>
            </w:pPr>
            <w:r>
              <w:rPr>
                <w:rFonts w:eastAsia="Times New Roman" w:cs="Segoe UI"/>
                <w:b w:val="0"/>
                <w:bCs w:val="0"/>
                <w:sz w:val="18"/>
                <w:szCs w:val="18"/>
                <w:lang w:val="en"/>
              </w:rPr>
              <w:t>BMW</w:t>
            </w:r>
          </w:p>
        </w:tc>
        <w:tc>
          <w:tcPr>
            <w:tcW w:w="686" w:type="dxa"/>
            <w:textDirection w:val="btLr"/>
            <w:hideMark/>
          </w:tcPr>
          <w:p w14:paraId="217F20A2" w14:textId="77777777" w:rsidR="0017642A" w:rsidRDefault="0017642A" w:rsidP="00520215">
            <w:pPr>
              <w:tabs>
                <w:tab w:val="clear" w:pos="397"/>
                <w:tab w:val="left" w:pos="720"/>
              </w:tabs>
              <w:spacing w:before="0" w:after="0" w:line="360" w:lineRule="auto"/>
              <w:ind w:left="113" w:right="113"/>
              <w:textAlignment w:val="baseline"/>
              <w:cnfStyle w:val="100000000000" w:firstRow="1" w:lastRow="0" w:firstColumn="0" w:lastColumn="0" w:oddVBand="0" w:evenVBand="0" w:oddHBand="0" w:evenHBand="0" w:firstRowFirstColumn="0" w:firstRowLastColumn="0" w:lastRowFirstColumn="0" w:lastRowLastColumn="0"/>
              <w:rPr>
                <w:rFonts w:eastAsia="Times New Roman" w:cs="Segoe UI"/>
                <w:b w:val="0"/>
                <w:bCs w:val="0"/>
                <w:sz w:val="18"/>
                <w:szCs w:val="18"/>
                <w:lang w:val="en"/>
              </w:rPr>
            </w:pPr>
            <w:r>
              <w:rPr>
                <w:rFonts w:eastAsia="Times New Roman" w:cs="Segoe UI"/>
                <w:b w:val="0"/>
                <w:bCs w:val="0"/>
                <w:sz w:val="18"/>
                <w:szCs w:val="18"/>
                <w:lang w:val="en"/>
              </w:rPr>
              <w:t>Mini</w:t>
            </w:r>
          </w:p>
        </w:tc>
        <w:tc>
          <w:tcPr>
            <w:tcW w:w="563" w:type="dxa"/>
            <w:textDirection w:val="btLr"/>
            <w:hideMark/>
          </w:tcPr>
          <w:p w14:paraId="2513B11C" w14:textId="77777777" w:rsidR="0017642A" w:rsidRDefault="0017642A" w:rsidP="00520215">
            <w:pPr>
              <w:tabs>
                <w:tab w:val="clear" w:pos="397"/>
                <w:tab w:val="left" w:pos="720"/>
              </w:tabs>
              <w:spacing w:before="0" w:after="0" w:line="360" w:lineRule="auto"/>
              <w:ind w:left="113" w:right="113"/>
              <w:textAlignment w:val="baseline"/>
              <w:cnfStyle w:val="100000000000" w:firstRow="1" w:lastRow="0" w:firstColumn="0" w:lastColumn="0" w:oddVBand="0" w:evenVBand="0" w:oddHBand="0" w:evenHBand="0" w:firstRowFirstColumn="0" w:firstRowLastColumn="0" w:lastRowFirstColumn="0" w:lastRowLastColumn="0"/>
              <w:rPr>
                <w:rFonts w:eastAsia="Times New Roman" w:cs="Segoe UI"/>
                <w:b w:val="0"/>
                <w:bCs w:val="0"/>
                <w:sz w:val="18"/>
                <w:szCs w:val="18"/>
                <w:lang w:val="en"/>
              </w:rPr>
            </w:pPr>
            <w:r>
              <w:rPr>
                <w:rFonts w:eastAsia="Times New Roman" w:cs="Segoe UI"/>
                <w:b w:val="0"/>
                <w:bCs w:val="0"/>
                <w:sz w:val="18"/>
                <w:szCs w:val="18"/>
                <w:lang w:val="en"/>
              </w:rPr>
              <w:t>Ford</w:t>
            </w:r>
          </w:p>
        </w:tc>
        <w:tc>
          <w:tcPr>
            <w:tcW w:w="661" w:type="dxa"/>
            <w:textDirection w:val="btLr"/>
            <w:hideMark/>
          </w:tcPr>
          <w:p w14:paraId="7F7E32DE" w14:textId="77777777" w:rsidR="0017642A" w:rsidRDefault="0017642A" w:rsidP="00520215">
            <w:pPr>
              <w:tabs>
                <w:tab w:val="clear" w:pos="397"/>
                <w:tab w:val="left" w:pos="720"/>
              </w:tabs>
              <w:spacing w:before="0" w:after="0" w:line="360" w:lineRule="auto"/>
              <w:ind w:left="113" w:right="113"/>
              <w:textAlignment w:val="baseline"/>
              <w:cnfStyle w:val="100000000000" w:firstRow="1" w:lastRow="0" w:firstColumn="0" w:lastColumn="0" w:oddVBand="0" w:evenVBand="0" w:oddHBand="0" w:evenHBand="0" w:firstRowFirstColumn="0" w:firstRowLastColumn="0" w:lastRowFirstColumn="0" w:lastRowLastColumn="0"/>
              <w:rPr>
                <w:rFonts w:eastAsia="Times New Roman" w:cs="Segoe UI"/>
                <w:b w:val="0"/>
                <w:bCs w:val="0"/>
                <w:sz w:val="18"/>
                <w:szCs w:val="18"/>
                <w:lang w:val="en"/>
              </w:rPr>
            </w:pPr>
            <w:r>
              <w:rPr>
                <w:rFonts w:eastAsia="Times New Roman" w:cs="Segoe UI"/>
                <w:b w:val="0"/>
                <w:bCs w:val="0"/>
                <w:sz w:val="18"/>
                <w:szCs w:val="18"/>
                <w:lang w:val="en"/>
              </w:rPr>
              <w:t>Mazda</w:t>
            </w:r>
          </w:p>
        </w:tc>
        <w:tc>
          <w:tcPr>
            <w:tcW w:w="556" w:type="dxa"/>
            <w:textDirection w:val="btLr"/>
            <w:hideMark/>
          </w:tcPr>
          <w:p w14:paraId="27727B97" w14:textId="77777777" w:rsidR="0017642A" w:rsidRDefault="0017642A" w:rsidP="00520215">
            <w:pPr>
              <w:tabs>
                <w:tab w:val="clear" w:pos="397"/>
                <w:tab w:val="left" w:pos="720"/>
              </w:tabs>
              <w:spacing w:before="0" w:after="0" w:line="360" w:lineRule="auto"/>
              <w:ind w:left="113" w:right="113"/>
              <w:textAlignment w:val="baseline"/>
              <w:cnfStyle w:val="100000000000" w:firstRow="1" w:lastRow="0" w:firstColumn="0" w:lastColumn="0" w:oddVBand="0" w:evenVBand="0" w:oddHBand="0" w:evenHBand="0" w:firstRowFirstColumn="0" w:firstRowLastColumn="0" w:lastRowFirstColumn="0" w:lastRowLastColumn="0"/>
              <w:rPr>
                <w:rFonts w:eastAsia="Times New Roman" w:cs="Segoe UI"/>
                <w:b w:val="0"/>
                <w:bCs w:val="0"/>
                <w:sz w:val="18"/>
                <w:szCs w:val="18"/>
                <w:lang w:val="en"/>
              </w:rPr>
            </w:pPr>
            <w:r>
              <w:rPr>
                <w:rFonts w:eastAsia="Times New Roman" w:cs="Segoe UI"/>
                <w:b w:val="0"/>
                <w:bCs w:val="0"/>
                <w:sz w:val="18"/>
                <w:szCs w:val="18"/>
                <w:lang w:val="en"/>
              </w:rPr>
              <w:t xml:space="preserve">Honda </w:t>
            </w:r>
          </w:p>
        </w:tc>
        <w:tc>
          <w:tcPr>
            <w:tcW w:w="682" w:type="dxa"/>
            <w:textDirection w:val="btLr"/>
            <w:hideMark/>
          </w:tcPr>
          <w:p w14:paraId="6DFC1CF4" w14:textId="77777777" w:rsidR="0017642A" w:rsidRDefault="0017642A" w:rsidP="00520215">
            <w:pPr>
              <w:tabs>
                <w:tab w:val="clear" w:pos="397"/>
                <w:tab w:val="left" w:pos="720"/>
              </w:tabs>
              <w:spacing w:before="0" w:after="0" w:line="360" w:lineRule="auto"/>
              <w:ind w:left="113" w:right="113"/>
              <w:textAlignment w:val="baseline"/>
              <w:cnfStyle w:val="100000000000" w:firstRow="1" w:lastRow="0" w:firstColumn="0" w:lastColumn="0" w:oddVBand="0" w:evenVBand="0" w:oddHBand="0" w:evenHBand="0" w:firstRowFirstColumn="0" w:firstRowLastColumn="0" w:lastRowFirstColumn="0" w:lastRowLastColumn="0"/>
              <w:rPr>
                <w:rFonts w:eastAsia="Times New Roman" w:cs="Segoe UI"/>
                <w:b w:val="0"/>
                <w:bCs w:val="0"/>
                <w:sz w:val="18"/>
                <w:szCs w:val="18"/>
                <w:lang w:val="en"/>
              </w:rPr>
            </w:pPr>
            <w:r>
              <w:rPr>
                <w:rFonts w:eastAsia="Times New Roman" w:cs="Segoe UI"/>
                <w:b w:val="0"/>
                <w:bCs w:val="0"/>
                <w:sz w:val="18"/>
                <w:szCs w:val="18"/>
                <w:lang w:val="en"/>
              </w:rPr>
              <w:t>Jaguar</w:t>
            </w:r>
          </w:p>
        </w:tc>
        <w:tc>
          <w:tcPr>
            <w:tcW w:w="697" w:type="dxa"/>
            <w:textDirection w:val="btLr"/>
            <w:hideMark/>
          </w:tcPr>
          <w:p w14:paraId="7BEFB951" w14:textId="77777777" w:rsidR="0017642A" w:rsidRDefault="0017642A" w:rsidP="00520215">
            <w:pPr>
              <w:tabs>
                <w:tab w:val="clear" w:pos="397"/>
                <w:tab w:val="left" w:pos="720"/>
              </w:tabs>
              <w:spacing w:before="0" w:after="0" w:line="360" w:lineRule="auto"/>
              <w:ind w:left="113" w:right="113"/>
              <w:textAlignment w:val="baseline"/>
              <w:cnfStyle w:val="100000000000" w:firstRow="1" w:lastRow="0" w:firstColumn="0" w:lastColumn="0" w:oddVBand="0" w:evenVBand="0" w:oddHBand="0" w:evenHBand="0" w:firstRowFirstColumn="0" w:firstRowLastColumn="0" w:lastRowFirstColumn="0" w:lastRowLastColumn="0"/>
              <w:rPr>
                <w:rFonts w:eastAsia="Times New Roman" w:cs="Segoe UI"/>
                <w:b w:val="0"/>
                <w:bCs w:val="0"/>
                <w:sz w:val="18"/>
                <w:szCs w:val="18"/>
                <w:lang w:val="en"/>
              </w:rPr>
            </w:pPr>
            <w:r>
              <w:rPr>
                <w:rFonts w:eastAsia="Times New Roman" w:cs="Segoe UI"/>
                <w:b w:val="0"/>
                <w:bCs w:val="0"/>
                <w:sz w:val="18"/>
                <w:szCs w:val="18"/>
                <w:lang w:val="en"/>
              </w:rPr>
              <w:t xml:space="preserve">Land Rover </w:t>
            </w:r>
          </w:p>
        </w:tc>
        <w:tc>
          <w:tcPr>
            <w:tcW w:w="696" w:type="dxa"/>
            <w:textDirection w:val="btLr"/>
          </w:tcPr>
          <w:p w14:paraId="36A56238" w14:textId="77777777" w:rsidR="0017642A" w:rsidRPr="00EF760B" w:rsidRDefault="0017642A" w:rsidP="00520215">
            <w:pPr>
              <w:tabs>
                <w:tab w:val="clear" w:pos="397"/>
                <w:tab w:val="left" w:pos="720"/>
              </w:tabs>
              <w:spacing w:before="0" w:after="0" w:line="360" w:lineRule="auto"/>
              <w:ind w:left="113" w:right="113"/>
              <w:textAlignment w:val="baseline"/>
              <w:cnfStyle w:val="100000000000" w:firstRow="1" w:lastRow="0" w:firstColumn="0" w:lastColumn="0" w:oddVBand="0" w:evenVBand="0" w:oddHBand="0" w:evenHBand="0" w:firstRowFirstColumn="0" w:firstRowLastColumn="0" w:lastRowFirstColumn="0" w:lastRowLastColumn="0"/>
              <w:rPr>
                <w:rFonts w:eastAsia="Times New Roman" w:cs="Segoe UI"/>
                <w:b w:val="0"/>
                <w:bCs w:val="0"/>
                <w:sz w:val="18"/>
                <w:szCs w:val="18"/>
                <w:lang w:val="en"/>
              </w:rPr>
            </w:pPr>
            <w:r w:rsidRPr="00EF760B">
              <w:rPr>
                <w:rFonts w:eastAsia="Times New Roman" w:cs="Segoe UI"/>
                <w:b w:val="0"/>
                <w:bCs w:val="0"/>
                <w:sz w:val="18"/>
                <w:szCs w:val="18"/>
                <w:lang w:val="en"/>
              </w:rPr>
              <w:t>Seat</w:t>
            </w:r>
          </w:p>
        </w:tc>
      </w:tr>
      <w:tr w:rsidR="00CF327D" w14:paraId="6F28C27B" w14:textId="77777777" w:rsidTr="00C936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hideMark/>
          </w:tcPr>
          <w:p w14:paraId="386CD229" w14:textId="77777777" w:rsidR="0017642A" w:rsidRDefault="0017642A" w:rsidP="00520215">
            <w:pPr>
              <w:tabs>
                <w:tab w:val="clear" w:pos="397"/>
                <w:tab w:val="left" w:pos="720"/>
              </w:tabs>
              <w:spacing w:before="0" w:after="0" w:line="360" w:lineRule="auto"/>
              <w:textAlignment w:val="baseline"/>
              <w:rPr>
                <w:rFonts w:eastAsia="Times New Roman" w:cs="Segoe UI"/>
                <w:b w:val="0"/>
                <w:bCs w:val="0"/>
                <w:sz w:val="18"/>
                <w:szCs w:val="18"/>
                <w:lang w:val="en"/>
              </w:rPr>
            </w:pPr>
            <w:r>
              <w:rPr>
                <w:rFonts w:eastAsia="Times New Roman" w:cs="Segoe UI"/>
                <w:b w:val="0"/>
                <w:bCs w:val="0"/>
                <w:sz w:val="18"/>
                <w:szCs w:val="18"/>
                <w:lang w:val="en"/>
              </w:rPr>
              <w:t>Austria</w:t>
            </w:r>
          </w:p>
        </w:tc>
        <w:tc>
          <w:tcPr>
            <w:tcW w:w="555" w:type="dxa"/>
            <w:vAlign w:val="center"/>
            <w:hideMark/>
          </w:tcPr>
          <w:p w14:paraId="41C74298"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sz w:val="18"/>
                <w:szCs w:val="18"/>
                <w:lang w:val="en"/>
              </w:rPr>
            </w:pPr>
            <w:r>
              <w:rPr>
                <w:rFonts w:eastAsia="Times New Roman" w:cs="Segoe UI"/>
                <w:sz w:val="18"/>
                <w:szCs w:val="18"/>
                <w:lang w:val="en"/>
              </w:rPr>
              <w:t>X</w:t>
            </w:r>
          </w:p>
        </w:tc>
        <w:tc>
          <w:tcPr>
            <w:tcW w:w="555" w:type="dxa"/>
            <w:vAlign w:val="center"/>
            <w:hideMark/>
          </w:tcPr>
          <w:p w14:paraId="14528794"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sz w:val="18"/>
                <w:szCs w:val="18"/>
                <w:lang w:val="en"/>
              </w:rPr>
            </w:pPr>
            <w:r>
              <w:rPr>
                <w:rFonts w:eastAsia="Times New Roman" w:cs="Segoe UI"/>
                <w:sz w:val="18"/>
                <w:szCs w:val="18"/>
                <w:lang w:val="en"/>
              </w:rPr>
              <w:t>X</w:t>
            </w:r>
          </w:p>
        </w:tc>
        <w:tc>
          <w:tcPr>
            <w:tcW w:w="559" w:type="dxa"/>
            <w:vAlign w:val="center"/>
            <w:hideMark/>
          </w:tcPr>
          <w:p w14:paraId="3D2801BF"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sz w:val="18"/>
                <w:szCs w:val="18"/>
                <w:lang w:val="en"/>
              </w:rPr>
            </w:pPr>
            <w:r>
              <w:rPr>
                <w:rFonts w:eastAsia="Times New Roman" w:cs="Segoe UI"/>
                <w:sz w:val="18"/>
                <w:szCs w:val="18"/>
                <w:lang w:val="en"/>
              </w:rPr>
              <w:t>X</w:t>
            </w:r>
          </w:p>
        </w:tc>
        <w:tc>
          <w:tcPr>
            <w:tcW w:w="563" w:type="dxa"/>
            <w:vAlign w:val="center"/>
            <w:hideMark/>
          </w:tcPr>
          <w:p w14:paraId="42D7D314"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sz w:val="18"/>
                <w:szCs w:val="18"/>
                <w:lang w:val="en"/>
              </w:rPr>
            </w:pPr>
            <w:r>
              <w:rPr>
                <w:rFonts w:eastAsia="Times New Roman" w:cs="Segoe UI"/>
                <w:sz w:val="18"/>
                <w:szCs w:val="18"/>
                <w:lang w:val="en"/>
              </w:rPr>
              <w:t>X</w:t>
            </w:r>
          </w:p>
        </w:tc>
        <w:tc>
          <w:tcPr>
            <w:tcW w:w="563" w:type="dxa"/>
            <w:vAlign w:val="center"/>
            <w:hideMark/>
          </w:tcPr>
          <w:p w14:paraId="6CC9862C"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sz w:val="18"/>
                <w:szCs w:val="18"/>
                <w:lang w:val="en"/>
              </w:rPr>
            </w:pPr>
            <w:r>
              <w:rPr>
                <w:rFonts w:eastAsia="Times New Roman" w:cs="Segoe UI"/>
                <w:sz w:val="18"/>
                <w:szCs w:val="18"/>
                <w:lang w:val="en"/>
              </w:rPr>
              <w:t>X</w:t>
            </w:r>
          </w:p>
        </w:tc>
        <w:tc>
          <w:tcPr>
            <w:tcW w:w="563" w:type="dxa"/>
            <w:vAlign w:val="center"/>
            <w:hideMark/>
          </w:tcPr>
          <w:p w14:paraId="0A2D3302"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sz w:val="18"/>
                <w:szCs w:val="18"/>
                <w:lang w:val="en"/>
              </w:rPr>
            </w:pPr>
            <w:r>
              <w:rPr>
                <w:rFonts w:eastAsia="Times New Roman" w:cs="Segoe UI"/>
                <w:sz w:val="18"/>
                <w:szCs w:val="18"/>
                <w:lang w:val="en"/>
              </w:rPr>
              <w:t>X</w:t>
            </w:r>
          </w:p>
        </w:tc>
        <w:tc>
          <w:tcPr>
            <w:tcW w:w="563" w:type="dxa"/>
            <w:vAlign w:val="center"/>
            <w:hideMark/>
          </w:tcPr>
          <w:p w14:paraId="030A924C"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caps/>
                <w:sz w:val="18"/>
                <w:szCs w:val="18"/>
                <w:lang w:val="en"/>
              </w:rPr>
            </w:pPr>
            <w:r>
              <w:rPr>
                <w:rFonts w:eastAsia="Times New Roman" w:cs="Segoe UI"/>
                <w:caps/>
                <w:sz w:val="18"/>
                <w:szCs w:val="18"/>
                <w:lang w:val="en"/>
              </w:rPr>
              <w:t>x</w:t>
            </w:r>
          </w:p>
        </w:tc>
        <w:tc>
          <w:tcPr>
            <w:tcW w:w="686" w:type="dxa"/>
            <w:vAlign w:val="center"/>
            <w:hideMark/>
          </w:tcPr>
          <w:p w14:paraId="479B146C"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caps/>
                <w:sz w:val="18"/>
                <w:szCs w:val="18"/>
                <w:lang w:val="en"/>
              </w:rPr>
            </w:pPr>
            <w:r>
              <w:rPr>
                <w:rFonts w:eastAsia="Times New Roman" w:cs="Segoe UI"/>
                <w:caps/>
                <w:sz w:val="18"/>
                <w:szCs w:val="18"/>
                <w:lang w:val="en"/>
              </w:rPr>
              <w:t>x</w:t>
            </w:r>
          </w:p>
        </w:tc>
        <w:tc>
          <w:tcPr>
            <w:tcW w:w="563" w:type="dxa"/>
            <w:vAlign w:val="center"/>
            <w:hideMark/>
          </w:tcPr>
          <w:p w14:paraId="236B5086"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caps/>
                <w:sz w:val="18"/>
                <w:szCs w:val="18"/>
                <w:lang w:val="en"/>
              </w:rPr>
            </w:pPr>
            <w:r>
              <w:rPr>
                <w:rFonts w:eastAsia="Times New Roman" w:cs="Segoe UI"/>
                <w:caps/>
                <w:sz w:val="18"/>
                <w:szCs w:val="18"/>
                <w:lang w:val="en"/>
              </w:rPr>
              <w:t>x</w:t>
            </w:r>
          </w:p>
        </w:tc>
        <w:tc>
          <w:tcPr>
            <w:tcW w:w="661" w:type="dxa"/>
            <w:vAlign w:val="center"/>
            <w:hideMark/>
          </w:tcPr>
          <w:p w14:paraId="66FCF4A0"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caps/>
                <w:sz w:val="18"/>
                <w:szCs w:val="18"/>
                <w:lang w:val="en"/>
              </w:rPr>
            </w:pPr>
            <w:r>
              <w:rPr>
                <w:rFonts w:eastAsia="Times New Roman" w:cs="Segoe UI"/>
                <w:caps/>
                <w:sz w:val="18"/>
                <w:szCs w:val="18"/>
                <w:lang w:val="en"/>
              </w:rPr>
              <w:t>x</w:t>
            </w:r>
          </w:p>
        </w:tc>
        <w:tc>
          <w:tcPr>
            <w:tcW w:w="556" w:type="dxa"/>
            <w:vAlign w:val="center"/>
            <w:hideMark/>
          </w:tcPr>
          <w:p w14:paraId="11419710"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caps/>
                <w:sz w:val="18"/>
                <w:szCs w:val="18"/>
                <w:lang w:val="en"/>
              </w:rPr>
            </w:pPr>
            <w:r>
              <w:rPr>
                <w:rFonts w:eastAsia="Times New Roman" w:cs="Segoe UI"/>
                <w:caps/>
                <w:sz w:val="18"/>
                <w:szCs w:val="18"/>
                <w:lang w:val="en"/>
              </w:rPr>
              <w:t>x</w:t>
            </w:r>
          </w:p>
        </w:tc>
        <w:tc>
          <w:tcPr>
            <w:tcW w:w="682" w:type="dxa"/>
            <w:vAlign w:val="center"/>
            <w:hideMark/>
          </w:tcPr>
          <w:p w14:paraId="1C4CFABC"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caps/>
                <w:sz w:val="18"/>
                <w:szCs w:val="18"/>
                <w:lang w:val="en"/>
              </w:rPr>
            </w:pPr>
            <w:r>
              <w:rPr>
                <w:rFonts w:eastAsia="Times New Roman" w:cs="Segoe UI"/>
                <w:caps/>
                <w:sz w:val="18"/>
                <w:szCs w:val="18"/>
                <w:lang w:val="en"/>
              </w:rPr>
              <w:t>x</w:t>
            </w:r>
          </w:p>
        </w:tc>
        <w:tc>
          <w:tcPr>
            <w:tcW w:w="697" w:type="dxa"/>
            <w:vAlign w:val="center"/>
            <w:hideMark/>
          </w:tcPr>
          <w:p w14:paraId="503BC16F"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caps/>
                <w:sz w:val="18"/>
                <w:szCs w:val="18"/>
                <w:lang w:val="en"/>
              </w:rPr>
            </w:pPr>
            <w:r>
              <w:rPr>
                <w:rFonts w:eastAsia="Times New Roman" w:cs="Segoe UI"/>
                <w:caps/>
                <w:sz w:val="18"/>
                <w:szCs w:val="18"/>
                <w:lang w:val="en"/>
              </w:rPr>
              <w:t>X</w:t>
            </w:r>
          </w:p>
        </w:tc>
        <w:tc>
          <w:tcPr>
            <w:tcW w:w="696" w:type="dxa"/>
            <w:vAlign w:val="center"/>
          </w:tcPr>
          <w:p w14:paraId="1F788F93"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caps/>
                <w:sz w:val="18"/>
                <w:szCs w:val="18"/>
                <w:lang w:val="en"/>
              </w:rPr>
            </w:pPr>
            <w:r>
              <w:rPr>
                <w:rFonts w:eastAsia="Times New Roman" w:cs="Segoe UI"/>
                <w:caps/>
                <w:sz w:val="18"/>
                <w:szCs w:val="18"/>
                <w:lang w:val="en"/>
              </w:rPr>
              <w:t>X</w:t>
            </w:r>
          </w:p>
        </w:tc>
      </w:tr>
      <w:tr w:rsidR="00CF327D" w14:paraId="6D976019" w14:textId="77777777" w:rsidTr="00C936A6">
        <w:tc>
          <w:tcPr>
            <w:cnfStyle w:val="001000000000" w:firstRow="0" w:lastRow="0" w:firstColumn="1" w:lastColumn="0" w:oddVBand="0" w:evenVBand="0" w:oddHBand="0" w:evenHBand="0" w:firstRowFirstColumn="0" w:firstRowLastColumn="0" w:lastRowFirstColumn="0" w:lastRowLastColumn="0"/>
            <w:tcW w:w="1231" w:type="dxa"/>
          </w:tcPr>
          <w:p w14:paraId="09B9DED9" w14:textId="74A5F6F3" w:rsidR="0017642A" w:rsidRPr="00677481" w:rsidRDefault="0017642A" w:rsidP="00520215">
            <w:pPr>
              <w:tabs>
                <w:tab w:val="clear" w:pos="397"/>
                <w:tab w:val="left" w:pos="720"/>
              </w:tabs>
              <w:spacing w:before="0" w:after="0" w:line="360" w:lineRule="auto"/>
              <w:textAlignment w:val="baseline"/>
              <w:rPr>
                <w:rFonts w:eastAsia="Times New Roman" w:cs="Segoe UI"/>
                <w:b w:val="0"/>
                <w:bCs w:val="0"/>
                <w:sz w:val="18"/>
                <w:szCs w:val="18"/>
                <w:lang w:val="en"/>
              </w:rPr>
            </w:pPr>
            <w:r w:rsidRPr="00677481">
              <w:rPr>
                <w:rFonts w:eastAsia="Times New Roman" w:cs="Segoe UI"/>
                <w:b w:val="0"/>
                <w:bCs w:val="0"/>
                <w:sz w:val="18"/>
                <w:szCs w:val="18"/>
                <w:lang w:val="en"/>
              </w:rPr>
              <w:t>Franc</w:t>
            </w:r>
            <w:r w:rsidR="004736F0">
              <w:rPr>
                <w:rFonts w:eastAsia="Times New Roman" w:cs="Segoe UI"/>
                <w:b w:val="0"/>
                <w:bCs w:val="0"/>
                <w:sz w:val="18"/>
                <w:szCs w:val="18"/>
                <w:lang w:val="en"/>
              </w:rPr>
              <w:t>ia</w:t>
            </w:r>
          </w:p>
        </w:tc>
        <w:tc>
          <w:tcPr>
            <w:tcW w:w="555" w:type="dxa"/>
            <w:vAlign w:val="center"/>
          </w:tcPr>
          <w:p w14:paraId="3AA6EF8B"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sz w:val="18"/>
                <w:szCs w:val="18"/>
                <w:lang w:val="en"/>
              </w:rPr>
            </w:pPr>
            <w:r>
              <w:rPr>
                <w:rFonts w:eastAsia="Times New Roman" w:cs="Segoe UI"/>
                <w:sz w:val="18"/>
                <w:szCs w:val="18"/>
                <w:lang w:val="en"/>
              </w:rPr>
              <w:t>X</w:t>
            </w:r>
          </w:p>
        </w:tc>
        <w:tc>
          <w:tcPr>
            <w:tcW w:w="555" w:type="dxa"/>
            <w:vAlign w:val="center"/>
          </w:tcPr>
          <w:p w14:paraId="314070A1"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sz w:val="18"/>
                <w:szCs w:val="18"/>
                <w:lang w:val="en"/>
              </w:rPr>
            </w:pPr>
            <w:r>
              <w:rPr>
                <w:rFonts w:eastAsia="Times New Roman" w:cs="Segoe UI"/>
                <w:sz w:val="18"/>
                <w:szCs w:val="18"/>
                <w:lang w:val="en"/>
              </w:rPr>
              <w:t>X</w:t>
            </w:r>
          </w:p>
        </w:tc>
        <w:tc>
          <w:tcPr>
            <w:tcW w:w="559" w:type="dxa"/>
            <w:vAlign w:val="center"/>
          </w:tcPr>
          <w:p w14:paraId="102D8EC2"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sz w:val="18"/>
                <w:szCs w:val="18"/>
                <w:lang w:val="en"/>
              </w:rPr>
            </w:pPr>
            <w:r>
              <w:rPr>
                <w:rFonts w:eastAsia="Times New Roman" w:cs="Segoe UI"/>
                <w:sz w:val="18"/>
                <w:szCs w:val="18"/>
                <w:lang w:val="en"/>
              </w:rPr>
              <w:t>X</w:t>
            </w:r>
          </w:p>
        </w:tc>
        <w:tc>
          <w:tcPr>
            <w:tcW w:w="563" w:type="dxa"/>
            <w:vAlign w:val="center"/>
          </w:tcPr>
          <w:p w14:paraId="3ECA59C8"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sz w:val="18"/>
                <w:szCs w:val="18"/>
                <w:lang w:val="en"/>
              </w:rPr>
            </w:pPr>
            <w:r>
              <w:rPr>
                <w:rFonts w:eastAsia="Times New Roman" w:cs="Segoe UI"/>
                <w:sz w:val="18"/>
                <w:szCs w:val="18"/>
                <w:lang w:val="en"/>
              </w:rPr>
              <w:t>X</w:t>
            </w:r>
          </w:p>
        </w:tc>
        <w:tc>
          <w:tcPr>
            <w:tcW w:w="563" w:type="dxa"/>
            <w:vAlign w:val="center"/>
          </w:tcPr>
          <w:p w14:paraId="73E3150F"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sz w:val="18"/>
                <w:szCs w:val="18"/>
                <w:lang w:val="en"/>
              </w:rPr>
            </w:pPr>
            <w:r>
              <w:rPr>
                <w:rFonts w:eastAsia="Times New Roman" w:cs="Segoe UI"/>
                <w:sz w:val="18"/>
                <w:szCs w:val="18"/>
                <w:lang w:val="en"/>
              </w:rPr>
              <w:t>X</w:t>
            </w:r>
          </w:p>
        </w:tc>
        <w:tc>
          <w:tcPr>
            <w:tcW w:w="563" w:type="dxa"/>
            <w:vAlign w:val="center"/>
          </w:tcPr>
          <w:p w14:paraId="69ABE49F"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sz w:val="18"/>
                <w:szCs w:val="18"/>
                <w:lang w:val="en"/>
              </w:rPr>
            </w:pPr>
            <w:r>
              <w:rPr>
                <w:rFonts w:eastAsia="Times New Roman" w:cs="Segoe UI"/>
                <w:sz w:val="18"/>
                <w:szCs w:val="18"/>
                <w:lang w:val="en"/>
              </w:rPr>
              <w:t>X</w:t>
            </w:r>
          </w:p>
        </w:tc>
        <w:tc>
          <w:tcPr>
            <w:tcW w:w="563" w:type="dxa"/>
            <w:vAlign w:val="center"/>
          </w:tcPr>
          <w:p w14:paraId="026E917D"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caps/>
                <w:sz w:val="18"/>
                <w:szCs w:val="18"/>
                <w:lang w:val="en"/>
              </w:rPr>
            </w:pPr>
            <w:r>
              <w:rPr>
                <w:rFonts w:eastAsia="Times New Roman" w:cs="Segoe UI"/>
                <w:caps/>
                <w:sz w:val="18"/>
                <w:szCs w:val="18"/>
                <w:lang w:val="en"/>
              </w:rPr>
              <w:t>x</w:t>
            </w:r>
          </w:p>
        </w:tc>
        <w:tc>
          <w:tcPr>
            <w:tcW w:w="686" w:type="dxa"/>
            <w:vAlign w:val="center"/>
          </w:tcPr>
          <w:p w14:paraId="66D02733"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caps/>
                <w:sz w:val="18"/>
                <w:szCs w:val="18"/>
                <w:lang w:val="en"/>
              </w:rPr>
            </w:pPr>
            <w:r>
              <w:rPr>
                <w:rFonts w:eastAsia="Times New Roman" w:cs="Segoe UI"/>
                <w:caps/>
                <w:sz w:val="18"/>
                <w:szCs w:val="18"/>
                <w:lang w:val="en"/>
              </w:rPr>
              <w:t>x</w:t>
            </w:r>
          </w:p>
        </w:tc>
        <w:tc>
          <w:tcPr>
            <w:tcW w:w="563" w:type="dxa"/>
            <w:vAlign w:val="center"/>
          </w:tcPr>
          <w:p w14:paraId="5A7CB19C"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caps/>
                <w:sz w:val="18"/>
                <w:szCs w:val="18"/>
                <w:lang w:val="en"/>
              </w:rPr>
            </w:pPr>
            <w:r>
              <w:rPr>
                <w:rFonts w:eastAsia="Times New Roman" w:cs="Segoe UI"/>
                <w:caps/>
                <w:sz w:val="18"/>
                <w:szCs w:val="18"/>
                <w:lang w:val="en"/>
              </w:rPr>
              <w:t>x</w:t>
            </w:r>
          </w:p>
        </w:tc>
        <w:tc>
          <w:tcPr>
            <w:tcW w:w="661" w:type="dxa"/>
            <w:vAlign w:val="center"/>
          </w:tcPr>
          <w:p w14:paraId="7CB69598"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caps/>
                <w:sz w:val="18"/>
                <w:szCs w:val="18"/>
                <w:lang w:val="en"/>
              </w:rPr>
            </w:pPr>
            <w:r>
              <w:rPr>
                <w:rFonts w:eastAsia="Times New Roman" w:cs="Segoe UI"/>
                <w:caps/>
                <w:sz w:val="18"/>
                <w:szCs w:val="18"/>
                <w:lang w:val="en"/>
              </w:rPr>
              <w:t>x</w:t>
            </w:r>
          </w:p>
        </w:tc>
        <w:tc>
          <w:tcPr>
            <w:tcW w:w="556" w:type="dxa"/>
            <w:vAlign w:val="center"/>
          </w:tcPr>
          <w:p w14:paraId="0395E5F4"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caps/>
                <w:sz w:val="18"/>
                <w:szCs w:val="18"/>
                <w:lang w:val="en"/>
              </w:rPr>
            </w:pPr>
            <w:r>
              <w:rPr>
                <w:rFonts w:eastAsia="Times New Roman" w:cs="Segoe UI"/>
                <w:caps/>
                <w:sz w:val="18"/>
                <w:szCs w:val="18"/>
                <w:lang w:val="en"/>
              </w:rPr>
              <w:t>x</w:t>
            </w:r>
          </w:p>
        </w:tc>
        <w:tc>
          <w:tcPr>
            <w:tcW w:w="682" w:type="dxa"/>
            <w:vAlign w:val="center"/>
          </w:tcPr>
          <w:p w14:paraId="28A36D53"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caps/>
                <w:sz w:val="18"/>
                <w:szCs w:val="18"/>
                <w:lang w:val="en"/>
              </w:rPr>
            </w:pPr>
            <w:r>
              <w:rPr>
                <w:rFonts w:eastAsia="Times New Roman" w:cs="Segoe UI"/>
                <w:caps/>
                <w:sz w:val="18"/>
                <w:szCs w:val="18"/>
                <w:lang w:val="en"/>
              </w:rPr>
              <w:t>x</w:t>
            </w:r>
          </w:p>
        </w:tc>
        <w:tc>
          <w:tcPr>
            <w:tcW w:w="697" w:type="dxa"/>
            <w:vAlign w:val="center"/>
          </w:tcPr>
          <w:p w14:paraId="20A5DF06"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caps/>
                <w:sz w:val="18"/>
                <w:szCs w:val="18"/>
                <w:lang w:val="en"/>
              </w:rPr>
            </w:pPr>
            <w:r>
              <w:rPr>
                <w:rFonts w:eastAsia="Times New Roman" w:cs="Segoe UI"/>
                <w:caps/>
                <w:sz w:val="18"/>
                <w:szCs w:val="18"/>
                <w:lang w:val="en"/>
              </w:rPr>
              <w:t>X</w:t>
            </w:r>
          </w:p>
        </w:tc>
        <w:tc>
          <w:tcPr>
            <w:tcW w:w="696" w:type="dxa"/>
            <w:vAlign w:val="center"/>
          </w:tcPr>
          <w:p w14:paraId="1669A2CD"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caps/>
                <w:sz w:val="18"/>
                <w:szCs w:val="18"/>
                <w:lang w:val="en"/>
              </w:rPr>
            </w:pPr>
            <w:r>
              <w:rPr>
                <w:rFonts w:eastAsia="Times New Roman" w:cs="Segoe UI"/>
                <w:caps/>
                <w:sz w:val="18"/>
                <w:szCs w:val="18"/>
                <w:lang w:val="en"/>
              </w:rPr>
              <w:t>X</w:t>
            </w:r>
          </w:p>
        </w:tc>
      </w:tr>
      <w:tr w:rsidR="00CF327D" w14:paraId="257F7489" w14:textId="77777777" w:rsidTr="00C936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hideMark/>
          </w:tcPr>
          <w:p w14:paraId="634E7FD0" w14:textId="5E3F5A74" w:rsidR="0017642A" w:rsidRDefault="0017642A" w:rsidP="00520215">
            <w:pPr>
              <w:tabs>
                <w:tab w:val="clear" w:pos="397"/>
                <w:tab w:val="left" w:pos="720"/>
              </w:tabs>
              <w:spacing w:before="0" w:after="0" w:line="360" w:lineRule="auto"/>
              <w:textAlignment w:val="baseline"/>
              <w:rPr>
                <w:rFonts w:eastAsia="Times New Roman" w:cs="Segoe UI"/>
                <w:sz w:val="18"/>
                <w:szCs w:val="18"/>
                <w:lang w:val="en"/>
              </w:rPr>
            </w:pPr>
            <w:r>
              <w:rPr>
                <w:rFonts w:eastAsia="Times New Roman" w:cs="Segoe UI"/>
                <w:b w:val="0"/>
                <w:bCs w:val="0"/>
                <w:sz w:val="18"/>
                <w:szCs w:val="18"/>
                <w:lang w:val="en"/>
              </w:rPr>
              <w:t>German</w:t>
            </w:r>
            <w:r w:rsidR="004736F0">
              <w:rPr>
                <w:rFonts w:eastAsia="Times New Roman" w:cs="Segoe UI"/>
                <w:b w:val="0"/>
                <w:bCs w:val="0"/>
                <w:sz w:val="18"/>
                <w:szCs w:val="18"/>
                <w:lang w:val="en"/>
              </w:rPr>
              <w:t>ia</w:t>
            </w:r>
          </w:p>
        </w:tc>
        <w:tc>
          <w:tcPr>
            <w:tcW w:w="555" w:type="dxa"/>
            <w:vAlign w:val="center"/>
            <w:hideMark/>
          </w:tcPr>
          <w:p w14:paraId="558A3B95"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sz w:val="18"/>
                <w:szCs w:val="18"/>
                <w:lang w:val="en"/>
              </w:rPr>
            </w:pPr>
            <w:r>
              <w:rPr>
                <w:rFonts w:eastAsia="Times New Roman" w:cs="Segoe UI"/>
                <w:sz w:val="18"/>
                <w:szCs w:val="18"/>
                <w:lang w:val="en"/>
              </w:rPr>
              <w:t>X</w:t>
            </w:r>
          </w:p>
        </w:tc>
        <w:tc>
          <w:tcPr>
            <w:tcW w:w="555" w:type="dxa"/>
            <w:vAlign w:val="center"/>
            <w:hideMark/>
          </w:tcPr>
          <w:p w14:paraId="331CA7FC"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sz w:val="18"/>
                <w:szCs w:val="18"/>
                <w:lang w:val="en"/>
              </w:rPr>
            </w:pPr>
            <w:r>
              <w:rPr>
                <w:rFonts w:eastAsia="Times New Roman" w:cs="Segoe UI"/>
                <w:sz w:val="18"/>
                <w:szCs w:val="18"/>
                <w:lang w:val="en"/>
              </w:rPr>
              <w:t>X</w:t>
            </w:r>
          </w:p>
        </w:tc>
        <w:tc>
          <w:tcPr>
            <w:tcW w:w="559" w:type="dxa"/>
            <w:vAlign w:val="center"/>
            <w:hideMark/>
          </w:tcPr>
          <w:p w14:paraId="6D6534C1"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sz w:val="18"/>
                <w:szCs w:val="18"/>
                <w:lang w:val="en"/>
              </w:rPr>
            </w:pPr>
            <w:r>
              <w:rPr>
                <w:rFonts w:eastAsia="Times New Roman" w:cs="Segoe UI"/>
                <w:sz w:val="18"/>
                <w:szCs w:val="18"/>
                <w:lang w:val="en"/>
              </w:rPr>
              <w:t>X</w:t>
            </w:r>
          </w:p>
        </w:tc>
        <w:tc>
          <w:tcPr>
            <w:tcW w:w="563" w:type="dxa"/>
            <w:vAlign w:val="center"/>
            <w:hideMark/>
          </w:tcPr>
          <w:p w14:paraId="5EA5B185"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sz w:val="18"/>
                <w:szCs w:val="18"/>
                <w:lang w:val="en"/>
              </w:rPr>
            </w:pPr>
            <w:r>
              <w:rPr>
                <w:rFonts w:eastAsia="Times New Roman" w:cs="Segoe UI"/>
                <w:sz w:val="18"/>
                <w:szCs w:val="18"/>
                <w:lang w:val="en"/>
              </w:rPr>
              <w:t>X</w:t>
            </w:r>
          </w:p>
        </w:tc>
        <w:tc>
          <w:tcPr>
            <w:tcW w:w="563" w:type="dxa"/>
            <w:vAlign w:val="center"/>
            <w:hideMark/>
          </w:tcPr>
          <w:p w14:paraId="15981A41"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sz w:val="18"/>
                <w:szCs w:val="18"/>
                <w:lang w:val="en"/>
              </w:rPr>
            </w:pPr>
            <w:r>
              <w:rPr>
                <w:rFonts w:eastAsia="Times New Roman" w:cs="Segoe UI"/>
                <w:sz w:val="18"/>
                <w:szCs w:val="18"/>
                <w:lang w:val="en"/>
              </w:rPr>
              <w:t>X</w:t>
            </w:r>
          </w:p>
        </w:tc>
        <w:tc>
          <w:tcPr>
            <w:tcW w:w="563" w:type="dxa"/>
            <w:vAlign w:val="center"/>
            <w:hideMark/>
          </w:tcPr>
          <w:p w14:paraId="0733E86A"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sz w:val="18"/>
                <w:szCs w:val="18"/>
                <w:lang w:val="en"/>
              </w:rPr>
            </w:pPr>
            <w:r>
              <w:rPr>
                <w:rFonts w:eastAsia="Times New Roman" w:cs="Segoe UI"/>
                <w:sz w:val="18"/>
                <w:szCs w:val="18"/>
                <w:lang w:val="en"/>
              </w:rPr>
              <w:t>X</w:t>
            </w:r>
          </w:p>
        </w:tc>
        <w:tc>
          <w:tcPr>
            <w:tcW w:w="563" w:type="dxa"/>
            <w:vAlign w:val="center"/>
            <w:hideMark/>
          </w:tcPr>
          <w:p w14:paraId="6D67D1D8"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caps/>
                <w:sz w:val="18"/>
                <w:szCs w:val="18"/>
                <w:lang w:val="en"/>
              </w:rPr>
            </w:pPr>
            <w:r>
              <w:rPr>
                <w:rFonts w:eastAsia="Times New Roman" w:cs="Segoe UI"/>
                <w:caps/>
                <w:sz w:val="18"/>
                <w:szCs w:val="18"/>
                <w:lang w:val="en"/>
              </w:rPr>
              <w:t>x</w:t>
            </w:r>
          </w:p>
        </w:tc>
        <w:tc>
          <w:tcPr>
            <w:tcW w:w="686" w:type="dxa"/>
            <w:vAlign w:val="center"/>
            <w:hideMark/>
          </w:tcPr>
          <w:p w14:paraId="42EA332B"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caps/>
                <w:sz w:val="18"/>
                <w:szCs w:val="18"/>
                <w:lang w:val="en"/>
              </w:rPr>
            </w:pPr>
            <w:r>
              <w:rPr>
                <w:rFonts w:eastAsia="Times New Roman" w:cs="Segoe UI"/>
                <w:caps/>
                <w:sz w:val="18"/>
                <w:szCs w:val="18"/>
                <w:lang w:val="en"/>
              </w:rPr>
              <w:t>x</w:t>
            </w:r>
          </w:p>
        </w:tc>
        <w:tc>
          <w:tcPr>
            <w:tcW w:w="563" w:type="dxa"/>
            <w:vAlign w:val="center"/>
            <w:hideMark/>
          </w:tcPr>
          <w:p w14:paraId="2DB9E172"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caps/>
                <w:sz w:val="18"/>
                <w:szCs w:val="18"/>
                <w:lang w:val="en"/>
              </w:rPr>
            </w:pPr>
            <w:r>
              <w:rPr>
                <w:rFonts w:eastAsia="Times New Roman" w:cs="Segoe UI"/>
                <w:caps/>
                <w:sz w:val="18"/>
                <w:szCs w:val="18"/>
                <w:lang w:val="en"/>
              </w:rPr>
              <w:t>x</w:t>
            </w:r>
          </w:p>
        </w:tc>
        <w:tc>
          <w:tcPr>
            <w:tcW w:w="661" w:type="dxa"/>
            <w:vAlign w:val="center"/>
            <w:hideMark/>
          </w:tcPr>
          <w:p w14:paraId="4F0AB0AC"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caps/>
                <w:sz w:val="18"/>
                <w:szCs w:val="18"/>
                <w:lang w:val="en"/>
              </w:rPr>
            </w:pPr>
            <w:r>
              <w:rPr>
                <w:rFonts w:eastAsia="Times New Roman" w:cs="Segoe UI"/>
                <w:caps/>
                <w:sz w:val="18"/>
                <w:szCs w:val="18"/>
                <w:lang w:val="en"/>
              </w:rPr>
              <w:t>x</w:t>
            </w:r>
          </w:p>
        </w:tc>
        <w:tc>
          <w:tcPr>
            <w:tcW w:w="556" w:type="dxa"/>
            <w:vAlign w:val="center"/>
            <w:hideMark/>
          </w:tcPr>
          <w:p w14:paraId="6828A3A7"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caps/>
                <w:sz w:val="18"/>
                <w:szCs w:val="18"/>
                <w:lang w:val="en"/>
              </w:rPr>
            </w:pPr>
            <w:r>
              <w:rPr>
                <w:rFonts w:eastAsia="Times New Roman" w:cs="Segoe UI"/>
                <w:caps/>
                <w:sz w:val="18"/>
                <w:szCs w:val="18"/>
                <w:lang w:val="en"/>
              </w:rPr>
              <w:t>x</w:t>
            </w:r>
          </w:p>
        </w:tc>
        <w:tc>
          <w:tcPr>
            <w:tcW w:w="682" w:type="dxa"/>
            <w:vAlign w:val="center"/>
            <w:hideMark/>
          </w:tcPr>
          <w:p w14:paraId="7A1B3074"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caps/>
                <w:sz w:val="18"/>
                <w:szCs w:val="18"/>
                <w:lang w:val="en"/>
              </w:rPr>
            </w:pPr>
            <w:r>
              <w:rPr>
                <w:rFonts w:eastAsia="Times New Roman" w:cs="Segoe UI"/>
                <w:caps/>
                <w:sz w:val="18"/>
                <w:szCs w:val="18"/>
                <w:lang w:val="en"/>
              </w:rPr>
              <w:t>x</w:t>
            </w:r>
          </w:p>
        </w:tc>
        <w:tc>
          <w:tcPr>
            <w:tcW w:w="697" w:type="dxa"/>
            <w:vAlign w:val="center"/>
            <w:hideMark/>
          </w:tcPr>
          <w:p w14:paraId="001EDCD6"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caps/>
                <w:sz w:val="18"/>
                <w:szCs w:val="18"/>
                <w:lang w:val="en"/>
              </w:rPr>
            </w:pPr>
            <w:r>
              <w:rPr>
                <w:rFonts w:eastAsia="Times New Roman" w:cs="Segoe UI"/>
                <w:caps/>
                <w:sz w:val="18"/>
                <w:szCs w:val="18"/>
                <w:lang w:val="en"/>
              </w:rPr>
              <w:t>x</w:t>
            </w:r>
          </w:p>
        </w:tc>
        <w:tc>
          <w:tcPr>
            <w:tcW w:w="696" w:type="dxa"/>
            <w:vAlign w:val="center"/>
          </w:tcPr>
          <w:p w14:paraId="3B0AB99C"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caps/>
                <w:sz w:val="18"/>
                <w:szCs w:val="18"/>
                <w:lang w:val="en"/>
              </w:rPr>
            </w:pPr>
            <w:r>
              <w:rPr>
                <w:rFonts w:eastAsia="Times New Roman" w:cs="Segoe UI"/>
                <w:caps/>
                <w:sz w:val="18"/>
                <w:szCs w:val="18"/>
                <w:lang w:val="en"/>
              </w:rPr>
              <w:t>x</w:t>
            </w:r>
          </w:p>
        </w:tc>
      </w:tr>
      <w:tr w:rsidR="00CF327D" w14:paraId="4B6504B6" w14:textId="77777777" w:rsidTr="00C936A6">
        <w:tc>
          <w:tcPr>
            <w:cnfStyle w:val="001000000000" w:firstRow="0" w:lastRow="0" w:firstColumn="1" w:lastColumn="0" w:oddVBand="0" w:evenVBand="0" w:oddHBand="0" w:evenHBand="0" w:firstRowFirstColumn="0" w:firstRowLastColumn="0" w:lastRowFirstColumn="0" w:lastRowLastColumn="0"/>
            <w:tcW w:w="1231" w:type="dxa"/>
            <w:hideMark/>
          </w:tcPr>
          <w:p w14:paraId="25A66BFC" w14:textId="37018E04" w:rsidR="0017642A" w:rsidRDefault="005360EC" w:rsidP="00520215">
            <w:pPr>
              <w:tabs>
                <w:tab w:val="clear" w:pos="397"/>
                <w:tab w:val="left" w:pos="720"/>
              </w:tabs>
              <w:spacing w:before="0" w:after="0" w:line="360" w:lineRule="auto"/>
              <w:textAlignment w:val="baseline"/>
              <w:rPr>
                <w:rFonts w:eastAsia="Times New Roman" w:cs="Segoe UI"/>
                <w:sz w:val="18"/>
                <w:szCs w:val="18"/>
                <w:lang w:val="en"/>
              </w:rPr>
            </w:pPr>
            <w:r w:rsidRPr="005360EC">
              <w:rPr>
                <w:rFonts w:eastAsia="Times New Roman" w:cs="Segoe UI"/>
                <w:b w:val="0"/>
                <w:bCs w:val="0"/>
                <w:sz w:val="18"/>
                <w:szCs w:val="18"/>
                <w:lang w:val="en"/>
              </w:rPr>
              <w:t>Norvegia</w:t>
            </w:r>
          </w:p>
        </w:tc>
        <w:tc>
          <w:tcPr>
            <w:tcW w:w="555" w:type="dxa"/>
            <w:vAlign w:val="center"/>
            <w:hideMark/>
          </w:tcPr>
          <w:p w14:paraId="7C896F92"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sz w:val="18"/>
                <w:szCs w:val="18"/>
                <w:lang w:val="en"/>
              </w:rPr>
            </w:pPr>
            <w:r>
              <w:rPr>
                <w:rFonts w:eastAsia="Times New Roman" w:cs="Segoe UI"/>
                <w:sz w:val="18"/>
                <w:szCs w:val="18"/>
                <w:lang w:val="en"/>
              </w:rPr>
              <w:t>X</w:t>
            </w:r>
          </w:p>
        </w:tc>
        <w:tc>
          <w:tcPr>
            <w:tcW w:w="555" w:type="dxa"/>
            <w:vAlign w:val="center"/>
            <w:hideMark/>
          </w:tcPr>
          <w:p w14:paraId="3F8A29C0"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sz w:val="18"/>
                <w:szCs w:val="18"/>
                <w:lang w:val="en"/>
              </w:rPr>
            </w:pPr>
            <w:r>
              <w:rPr>
                <w:rFonts w:eastAsia="Times New Roman" w:cs="Segoe UI"/>
                <w:sz w:val="18"/>
                <w:szCs w:val="18"/>
                <w:lang w:val="en"/>
              </w:rPr>
              <w:t>X</w:t>
            </w:r>
          </w:p>
        </w:tc>
        <w:tc>
          <w:tcPr>
            <w:tcW w:w="559" w:type="dxa"/>
            <w:vAlign w:val="center"/>
            <w:hideMark/>
          </w:tcPr>
          <w:p w14:paraId="32709261"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sz w:val="18"/>
                <w:szCs w:val="18"/>
                <w:lang w:val="en"/>
              </w:rPr>
            </w:pPr>
            <w:r>
              <w:rPr>
                <w:rFonts w:eastAsia="Times New Roman" w:cs="Segoe UI"/>
                <w:sz w:val="18"/>
                <w:szCs w:val="18"/>
                <w:lang w:val="en"/>
              </w:rPr>
              <w:t>X</w:t>
            </w:r>
          </w:p>
        </w:tc>
        <w:tc>
          <w:tcPr>
            <w:tcW w:w="563" w:type="dxa"/>
            <w:vAlign w:val="center"/>
            <w:hideMark/>
          </w:tcPr>
          <w:p w14:paraId="23AC4EBC"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sz w:val="18"/>
                <w:szCs w:val="18"/>
                <w:lang w:val="en"/>
              </w:rPr>
            </w:pPr>
            <w:r>
              <w:rPr>
                <w:rFonts w:eastAsia="Times New Roman" w:cs="Segoe UI"/>
                <w:sz w:val="18"/>
                <w:szCs w:val="18"/>
                <w:lang w:val="en"/>
              </w:rPr>
              <w:t>X</w:t>
            </w:r>
          </w:p>
        </w:tc>
        <w:tc>
          <w:tcPr>
            <w:tcW w:w="563" w:type="dxa"/>
            <w:vAlign w:val="center"/>
            <w:hideMark/>
          </w:tcPr>
          <w:p w14:paraId="24553E51"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sz w:val="18"/>
                <w:szCs w:val="18"/>
                <w:lang w:val="en"/>
              </w:rPr>
            </w:pPr>
            <w:r>
              <w:rPr>
                <w:rFonts w:eastAsia="Times New Roman" w:cs="Segoe UI"/>
                <w:sz w:val="18"/>
                <w:szCs w:val="18"/>
                <w:lang w:val="en"/>
              </w:rPr>
              <w:t>X</w:t>
            </w:r>
          </w:p>
        </w:tc>
        <w:tc>
          <w:tcPr>
            <w:tcW w:w="563" w:type="dxa"/>
            <w:vAlign w:val="center"/>
            <w:hideMark/>
          </w:tcPr>
          <w:p w14:paraId="75446FDB"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sz w:val="18"/>
                <w:szCs w:val="18"/>
                <w:lang w:val="en"/>
              </w:rPr>
            </w:pPr>
            <w:r>
              <w:rPr>
                <w:rFonts w:eastAsia="Times New Roman" w:cs="Segoe UI"/>
                <w:sz w:val="18"/>
                <w:szCs w:val="18"/>
                <w:lang w:val="en"/>
              </w:rPr>
              <w:t>X</w:t>
            </w:r>
          </w:p>
        </w:tc>
        <w:tc>
          <w:tcPr>
            <w:tcW w:w="563" w:type="dxa"/>
            <w:vAlign w:val="center"/>
            <w:hideMark/>
          </w:tcPr>
          <w:p w14:paraId="5D841ADE"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caps/>
                <w:sz w:val="18"/>
                <w:szCs w:val="18"/>
                <w:lang w:val="en"/>
              </w:rPr>
            </w:pPr>
            <w:r>
              <w:rPr>
                <w:rFonts w:eastAsia="Times New Roman" w:cs="Segoe UI"/>
                <w:caps/>
                <w:sz w:val="18"/>
                <w:szCs w:val="18"/>
                <w:lang w:val="en"/>
              </w:rPr>
              <w:t>x</w:t>
            </w:r>
          </w:p>
        </w:tc>
        <w:tc>
          <w:tcPr>
            <w:tcW w:w="686" w:type="dxa"/>
            <w:vAlign w:val="center"/>
            <w:hideMark/>
          </w:tcPr>
          <w:p w14:paraId="3007AFA9"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caps/>
                <w:sz w:val="18"/>
                <w:szCs w:val="18"/>
                <w:lang w:val="en"/>
              </w:rPr>
            </w:pPr>
            <w:r>
              <w:rPr>
                <w:rFonts w:eastAsia="Times New Roman" w:cs="Segoe UI"/>
                <w:caps/>
                <w:sz w:val="18"/>
                <w:szCs w:val="18"/>
                <w:lang w:val="en"/>
              </w:rPr>
              <w:t>x</w:t>
            </w:r>
          </w:p>
        </w:tc>
        <w:tc>
          <w:tcPr>
            <w:tcW w:w="563" w:type="dxa"/>
            <w:vAlign w:val="center"/>
            <w:hideMark/>
          </w:tcPr>
          <w:p w14:paraId="31EAA749"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caps/>
                <w:sz w:val="18"/>
                <w:szCs w:val="18"/>
                <w:lang w:val="en"/>
              </w:rPr>
            </w:pPr>
            <w:r>
              <w:rPr>
                <w:rFonts w:eastAsia="Times New Roman" w:cs="Segoe UI"/>
                <w:caps/>
                <w:sz w:val="18"/>
                <w:szCs w:val="18"/>
                <w:lang w:val="en"/>
              </w:rPr>
              <w:t>x</w:t>
            </w:r>
          </w:p>
        </w:tc>
        <w:tc>
          <w:tcPr>
            <w:tcW w:w="661" w:type="dxa"/>
            <w:vAlign w:val="center"/>
            <w:hideMark/>
          </w:tcPr>
          <w:p w14:paraId="12205A8A"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caps/>
                <w:sz w:val="18"/>
                <w:szCs w:val="18"/>
                <w:lang w:val="en"/>
              </w:rPr>
            </w:pPr>
            <w:r>
              <w:rPr>
                <w:rFonts w:eastAsia="Times New Roman" w:cs="Segoe UI"/>
                <w:caps/>
                <w:sz w:val="18"/>
                <w:szCs w:val="18"/>
                <w:lang w:val="en"/>
              </w:rPr>
              <w:t>x</w:t>
            </w:r>
          </w:p>
        </w:tc>
        <w:tc>
          <w:tcPr>
            <w:tcW w:w="556" w:type="dxa"/>
            <w:vAlign w:val="center"/>
            <w:hideMark/>
          </w:tcPr>
          <w:p w14:paraId="7E3E0A64"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caps/>
                <w:sz w:val="18"/>
                <w:szCs w:val="18"/>
                <w:lang w:val="en"/>
              </w:rPr>
            </w:pPr>
            <w:r>
              <w:rPr>
                <w:rFonts w:eastAsia="Times New Roman" w:cs="Segoe UI"/>
                <w:caps/>
                <w:sz w:val="18"/>
                <w:szCs w:val="18"/>
                <w:lang w:val="en"/>
              </w:rPr>
              <w:t>x</w:t>
            </w:r>
          </w:p>
        </w:tc>
        <w:tc>
          <w:tcPr>
            <w:tcW w:w="682" w:type="dxa"/>
            <w:vAlign w:val="center"/>
            <w:hideMark/>
          </w:tcPr>
          <w:p w14:paraId="2D218941"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caps/>
                <w:sz w:val="18"/>
                <w:szCs w:val="18"/>
                <w:lang w:val="en"/>
              </w:rPr>
            </w:pPr>
            <w:r>
              <w:rPr>
                <w:rFonts w:eastAsia="Times New Roman" w:cs="Segoe UI"/>
                <w:caps/>
                <w:sz w:val="18"/>
                <w:szCs w:val="18"/>
                <w:lang w:val="en"/>
              </w:rPr>
              <w:t>x</w:t>
            </w:r>
          </w:p>
        </w:tc>
        <w:tc>
          <w:tcPr>
            <w:tcW w:w="697" w:type="dxa"/>
            <w:vAlign w:val="center"/>
            <w:hideMark/>
          </w:tcPr>
          <w:p w14:paraId="7A9B3DE1"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caps/>
                <w:sz w:val="18"/>
                <w:szCs w:val="18"/>
                <w:lang w:val="en"/>
              </w:rPr>
            </w:pPr>
            <w:r>
              <w:rPr>
                <w:rFonts w:eastAsia="Times New Roman" w:cs="Segoe UI"/>
                <w:caps/>
                <w:sz w:val="18"/>
                <w:szCs w:val="18"/>
                <w:lang w:val="en"/>
              </w:rPr>
              <w:t>x</w:t>
            </w:r>
          </w:p>
        </w:tc>
        <w:tc>
          <w:tcPr>
            <w:tcW w:w="696" w:type="dxa"/>
            <w:vAlign w:val="center"/>
          </w:tcPr>
          <w:p w14:paraId="30A1D494"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caps/>
                <w:sz w:val="18"/>
                <w:szCs w:val="18"/>
                <w:lang w:val="en"/>
              </w:rPr>
            </w:pPr>
            <w:r>
              <w:rPr>
                <w:rFonts w:eastAsia="Times New Roman" w:cs="Segoe UI"/>
                <w:caps/>
                <w:sz w:val="18"/>
                <w:szCs w:val="18"/>
                <w:lang w:val="en"/>
              </w:rPr>
              <w:t>x</w:t>
            </w:r>
          </w:p>
        </w:tc>
      </w:tr>
      <w:tr w:rsidR="00CF327D" w14:paraId="19FB8AC0" w14:textId="77777777" w:rsidTr="00C936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tcPr>
          <w:p w14:paraId="7D7296E0" w14:textId="5091BB9F" w:rsidR="0017642A" w:rsidRPr="00DF287A" w:rsidRDefault="005360EC" w:rsidP="00520215">
            <w:pPr>
              <w:tabs>
                <w:tab w:val="clear" w:pos="397"/>
                <w:tab w:val="left" w:pos="720"/>
              </w:tabs>
              <w:spacing w:before="0" w:after="0" w:line="360" w:lineRule="auto"/>
              <w:textAlignment w:val="baseline"/>
              <w:rPr>
                <w:rFonts w:eastAsia="Times New Roman" w:cs="Segoe UI"/>
                <w:b w:val="0"/>
                <w:bCs w:val="0"/>
                <w:sz w:val="18"/>
                <w:szCs w:val="18"/>
                <w:lang w:val="en"/>
              </w:rPr>
            </w:pPr>
            <w:r w:rsidRPr="005360EC">
              <w:rPr>
                <w:rFonts w:eastAsia="Times New Roman" w:cs="Segoe UI"/>
                <w:b w:val="0"/>
                <w:bCs w:val="0"/>
                <w:sz w:val="18"/>
                <w:szCs w:val="18"/>
                <w:lang w:val="en"/>
              </w:rPr>
              <w:t>Paesi Bassi</w:t>
            </w:r>
          </w:p>
        </w:tc>
        <w:tc>
          <w:tcPr>
            <w:tcW w:w="555" w:type="dxa"/>
            <w:vAlign w:val="center"/>
          </w:tcPr>
          <w:p w14:paraId="30130AA2"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sz w:val="18"/>
                <w:szCs w:val="18"/>
                <w:lang w:val="en"/>
              </w:rPr>
            </w:pPr>
            <w:r>
              <w:rPr>
                <w:rFonts w:eastAsia="Times New Roman" w:cs="Segoe UI"/>
                <w:sz w:val="18"/>
                <w:szCs w:val="18"/>
                <w:lang w:val="en"/>
              </w:rPr>
              <w:t>X</w:t>
            </w:r>
          </w:p>
        </w:tc>
        <w:tc>
          <w:tcPr>
            <w:tcW w:w="555" w:type="dxa"/>
            <w:vAlign w:val="center"/>
          </w:tcPr>
          <w:p w14:paraId="658BBB0C"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sz w:val="18"/>
                <w:szCs w:val="18"/>
                <w:lang w:val="en"/>
              </w:rPr>
            </w:pPr>
            <w:r>
              <w:rPr>
                <w:rFonts w:eastAsia="Times New Roman" w:cs="Segoe UI"/>
                <w:sz w:val="18"/>
                <w:szCs w:val="18"/>
                <w:lang w:val="en"/>
              </w:rPr>
              <w:t>X</w:t>
            </w:r>
          </w:p>
        </w:tc>
        <w:tc>
          <w:tcPr>
            <w:tcW w:w="559" w:type="dxa"/>
            <w:vAlign w:val="center"/>
          </w:tcPr>
          <w:p w14:paraId="3C939F2A"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sz w:val="18"/>
                <w:szCs w:val="18"/>
                <w:lang w:val="en"/>
              </w:rPr>
            </w:pPr>
            <w:r>
              <w:rPr>
                <w:rFonts w:eastAsia="Times New Roman" w:cs="Segoe UI"/>
                <w:sz w:val="18"/>
                <w:szCs w:val="18"/>
                <w:lang w:val="en"/>
              </w:rPr>
              <w:t>X</w:t>
            </w:r>
          </w:p>
        </w:tc>
        <w:tc>
          <w:tcPr>
            <w:tcW w:w="563" w:type="dxa"/>
            <w:vAlign w:val="center"/>
          </w:tcPr>
          <w:p w14:paraId="064DE601"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sz w:val="18"/>
                <w:szCs w:val="18"/>
                <w:lang w:val="en"/>
              </w:rPr>
            </w:pPr>
            <w:r>
              <w:rPr>
                <w:rFonts w:eastAsia="Times New Roman" w:cs="Segoe UI"/>
                <w:sz w:val="18"/>
                <w:szCs w:val="18"/>
                <w:lang w:val="en"/>
              </w:rPr>
              <w:t>X</w:t>
            </w:r>
          </w:p>
        </w:tc>
        <w:tc>
          <w:tcPr>
            <w:tcW w:w="563" w:type="dxa"/>
            <w:vAlign w:val="center"/>
          </w:tcPr>
          <w:p w14:paraId="757D5C5F"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sz w:val="18"/>
                <w:szCs w:val="18"/>
                <w:lang w:val="en"/>
              </w:rPr>
            </w:pPr>
            <w:r>
              <w:rPr>
                <w:rFonts w:eastAsia="Times New Roman" w:cs="Segoe UI"/>
                <w:sz w:val="18"/>
                <w:szCs w:val="18"/>
                <w:lang w:val="en"/>
              </w:rPr>
              <w:t>X</w:t>
            </w:r>
          </w:p>
        </w:tc>
        <w:tc>
          <w:tcPr>
            <w:tcW w:w="563" w:type="dxa"/>
            <w:vAlign w:val="center"/>
          </w:tcPr>
          <w:p w14:paraId="654DA890"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sz w:val="18"/>
                <w:szCs w:val="18"/>
                <w:lang w:val="en"/>
              </w:rPr>
            </w:pPr>
            <w:r>
              <w:rPr>
                <w:rFonts w:eastAsia="Times New Roman" w:cs="Segoe UI"/>
                <w:sz w:val="18"/>
                <w:szCs w:val="18"/>
                <w:lang w:val="en"/>
              </w:rPr>
              <w:t>X</w:t>
            </w:r>
          </w:p>
        </w:tc>
        <w:tc>
          <w:tcPr>
            <w:tcW w:w="563" w:type="dxa"/>
            <w:vAlign w:val="center"/>
          </w:tcPr>
          <w:p w14:paraId="6F48867C"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caps/>
                <w:sz w:val="18"/>
                <w:szCs w:val="18"/>
                <w:lang w:val="en"/>
              </w:rPr>
            </w:pPr>
            <w:r>
              <w:rPr>
                <w:rFonts w:eastAsia="Times New Roman" w:cs="Segoe UI"/>
                <w:caps/>
                <w:sz w:val="18"/>
                <w:szCs w:val="18"/>
                <w:lang w:val="en"/>
              </w:rPr>
              <w:t>x</w:t>
            </w:r>
          </w:p>
        </w:tc>
        <w:tc>
          <w:tcPr>
            <w:tcW w:w="686" w:type="dxa"/>
            <w:vAlign w:val="center"/>
          </w:tcPr>
          <w:p w14:paraId="4C5C2BA5"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caps/>
                <w:sz w:val="18"/>
                <w:szCs w:val="18"/>
                <w:lang w:val="en"/>
              </w:rPr>
            </w:pPr>
            <w:r>
              <w:rPr>
                <w:rFonts w:eastAsia="Times New Roman" w:cs="Segoe UI"/>
                <w:caps/>
                <w:sz w:val="18"/>
                <w:szCs w:val="18"/>
                <w:lang w:val="en"/>
              </w:rPr>
              <w:t>x</w:t>
            </w:r>
          </w:p>
        </w:tc>
        <w:tc>
          <w:tcPr>
            <w:tcW w:w="563" w:type="dxa"/>
            <w:vAlign w:val="center"/>
          </w:tcPr>
          <w:p w14:paraId="070348AA"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caps/>
                <w:sz w:val="18"/>
                <w:szCs w:val="18"/>
                <w:lang w:val="en"/>
              </w:rPr>
            </w:pPr>
            <w:r>
              <w:rPr>
                <w:rFonts w:eastAsia="Times New Roman" w:cs="Segoe UI"/>
                <w:caps/>
                <w:sz w:val="18"/>
                <w:szCs w:val="18"/>
                <w:lang w:val="en"/>
              </w:rPr>
              <w:t>x</w:t>
            </w:r>
          </w:p>
        </w:tc>
        <w:tc>
          <w:tcPr>
            <w:tcW w:w="661" w:type="dxa"/>
            <w:vAlign w:val="center"/>
          </w:tcPr>
          <w:p w14:paraId="24074E91"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caps/>
                <w:sz w:val="18"/>
                <w:szCs w:val="18"/>
                <w:lang w:val="en"/>
              </w:rPr>
            </w:pPr>
            <w:r>
              <w:rPr>
                <w:rFonts w:eastAsia="Times New Roman" w:cs="Segoe UI"/>
                <w:caps/>
                <w:sz w:val="18"/>
                <w:szCs w:val="18"/>
                <w:lang w:val="en"/>
              </w:rPr>
              <w:t>x</w:t>
            </w:r>
          </w:p>
        </w:tc>
        <w:tc>
          <w:tcPr>
            <w:tcW w:w="556" w:type="dxa"/>
            <w:vAlign w:val="center"/>
          </w:tcPr>
          <w:p w14:paraId="475DDBFB"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caps/>
                <w:sz w:val="18"/>
                <w:szCs w:val="18"/>
                <w:lang w:val="en"/>
              </w:rPr>
            </w:pPr>
            <w:r>
              <w:rPr>
                <w:rFonts w:eastAsia="Times New Roman" w:cs="Segoe UI"/>
                <w:caps/>
                <w:sz w:val="18"/>
                <w:szCs w:val="18"/>
                <w:lang w:val="en"/>
              </w:rPr>
              <w:t>x</w:t>
            </w:r>
          </w:p>
        </w:tc>
        <w:tc>
          <w:tcPr>
            <w:tcW w:w="682" w:type="dxa"/>
            <w:vAlign w:val="center"/>
          </w:tcPr>
          <w:p w14:paraId="76CCF4B6"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caps/>
                <w:sz w:val="18"/>
                <w:szCs w:val="18"/>
                <w:lang w:val="en"/>
              </w:rPr>
            </w:pPr>
            <w:r>
              <w:rPr>
                <w:rFonts w:eastAsia="Times New Roman" w:cs="Segoe UI"/>
                <w:caps/>
                <w:sz w:val="18"/>
                <w:szCs w:val="18"/>
                <w:lang w:val="en"/>
              </w:rPr>
              <w:t>x</w:t>
            </w:r>
          </w:p>
        </w:tc>
        <w:tc>
          <w:tcPr>
            <w:tcW w:w="697" w:type="dxa"/>
            <w:vAlign w:val="center"/>
          </w:tcPr>
          <w:p w14:paraId="2FD4E3BA"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caps/>
                <w:sz w:val="18"/>
                <w:szCs w:val="18"/>
                <w:lang w:val="en"/>
              </w:rPr>
            </w:pPr>
            <w:r>
              <w:rPr>
                <w:rFonts w:eastAsia="Times New Roman" w:cs="Segoe UI"/>
                <w:caps/>
                <w:sz w:val="18"/>
                <w:szCs w:val="18"/>
                <w:lang w:val="en"/>
              </w:rPr>
              <w:t>X</w:t>
            </w:r>
          </w:p>
        </w:tc>
        <w:tc>
          <w:tcPr>
            <w:tcW w:w="696" w:type="dxa"/>
            <w:vAlign w:val="center"/>
          </w:tcPr>
          <w:p w14:paraId="153128EB"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caps/>
                <w:sz w:val="18"/>
                <w:szCs w:val="18"/>
                <w:lang w:val="en"/>
              </w:rPr>
            </w:pPr>
            <w:r>
              <w:rPr>
                <w:rFonts w:eastAsia="Times New Roman" w:cs="Segoe UI"/>
                <w:caps/>
                <w:sz w:val="18"/>
                <w:szCs w:val="18"/>
                <w:lang w:val="en"/>
              </w:rPr>
              <w:t>X</w:t>
            </w:r>
          </w:p>
        </w:tc>
      </w:tr>
      <w:tr w:rsidR="00CF327D" w14:paraId="02FFF666" w14:textId="77777777" w:rsidTr="00C936A6">
        <w:tc>
          <w:tcPr>
            <w:cnfStyle w:val="001000000000" w:firstRow="0" w:lastRow="0" w:firstColumn="1" w:lastColumn="0" w:oddVBand="0" w:evenVBand="0" w:oddHBand="0" w:evenHBand="0" w:firstRowFirstColumn="0" w:firstRowLastColumn="0" w:lastRowFirstColumn="0" w:lastRowLastColumn="0"/>
            <w:tcW w:w="1231" w:type="dxa"/>
          </w:tcPr>
          <w:p w14:paraId="6206B73F" w14:textId="7234E55E" w:rsidR="0017642A" w:rsidRPr="00DF287A" w:rsidRDefault="00B1436E" w:rsidP="00520215">
            <w:pPr>
              <w:tabs>
                <w:tab w:val="clear" w:pos="397"/>
                <w:tab w:val="left" w:pos="720"/>
              </w:tabs>
              <w:spacing w:before="0" w:after="0" w:line="360" w:lineRule="auto"/>
              <w:textAlignment w:val="baseline"/>
              <w:rPr>
                <w:rFonts w:eastAsia="Times New Roman" w:cs="Segoe UI"/>
                <w:b w:val="0"/>
                <w:bCs w:val="0"/>
                <w:sz w:val="18"/>
                <w:szCs w:val="18"/>
                <w:lang w:val="en"/>
              </w:rPr>
            </w:pPr>
            <w:r w:rsidRPr="00B1436E">
              <w:rPr>
                <w:rFonts w:eastAsia="Times New Roman" w:cs="Segoe UI"/>
                <w:b w:val="0"/>
                <w:bCs w:val="0"/>
                <w:sz w:val="18"/>
                <w:szCs w:val="18"/>
                <w:lang w:val="en"/>
              </w:rPr>
              <w:t>Svizzera</w:t>
            </w:r>
          </w:p>
        </w:tc>
        <w:tc>
          <w:tcPr>
            <w:tcW w:w="555" w:type="dxa"/>
            <w:vAlign w:val="center"/>
          </w:tcPr>
          <w:p w14:paraId="36B0E160"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sz w:val="18"/>
                <w:szCs w:val="18"/>
                <w:lang w:val="en"/>
              </w:rPr>
            </w:pPr>
            <w:r>
              <w:rPr>
                <w:rFonts w:eastAsia="Times New Roman" w:cs="Segoe UI"/>
                <w:sz w:val="18"/>
                <w:szCs w:val="18"/>
                <w:lang w:val="en"/>
              </w:rPr>
              <w:t>X</w:t>
            </w:r>
          </w:p>
        </w:tc>
        <w:tc>
          <w:tcPr>
            <w:tcW w:w="555" w:type="dxa"/>
            <w:vAlign w:val="center"/>
          </w:tcPr>
          <w:p w14:paraId="3AC2F286"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sz w:val="18"/>
                <w:szCs w:val="18"/>
                <w:lang w:val="en"/>
              </w:rPr>
            </w:pPr>
            <w:r>
              <w:rPr>
                <w:rFonts w:eastAsia="Times New Roman" w:cs="Segoe UI"/>
                <w:sz w:val="18"/>
                <w:szCs w:val="18"/>
                <w:lang w:val="en"/>
              </w:rPr>
              <w:t>X</w:t>
            </w:r>
          </w:p>
        </w:tc>
        <w:tc>
          <w:tcPr>
            <w:tcW w:w="559" w:type="dxa"/>
            <w:vAlign w:val="center"/>
          </w:tcPr>
          <w:p w14:paraId="63DEBF91"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sz w:val="18"/>
                <w:szCs w:val="18"/>
                <w:lang w:val="en"/>
              </w:rPr>
            </w:pPr>
            <w:r>
              <w:rPr>
                <w:rFonts w:eastAsia="Times New Roman" w:cs="Segoe UI"/>
                <w:sz w:val="18"/>
                <w:szCs w:val="18"/>
                <w:lang w:val="en"/>
              </w:rPr>
              <w:t>X</w:t>
            </w:r>
          </w:p>
        </w:tc>
        <w:tc>
          <w:tcPr>
            <w:tcW w:w="563" w:type="dxa"/>
            <w:vAlign w:val="center"/>
          </w:tcPr>
          <w:p w14:paraId="7368030D"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sz w:val="18"/>
                <w:szCs w:val="18"/>
                <w:lang w:val="en"/>
              </w:rPr>
            </w:pPr>
            <w:r>
              <w:rPr>
                <w:rFonts w:eastAsia="Times New Roman" w:cs="Segoe UI"/>
                <w:sz w:val="18"/>
                <w:szCs w:val="18"/>
                <w:lang w:val="en"/>
              </w:rPr>
              <w:t>X</w:t>
            </w:r>
          </w:p>
        </w:tc>
        <w:tc>
          <w:tcPr>
            <w:tcW w:w="563" w:type="dxa"/>
            <w:vAlign w:val="center"/>
          </w:tcPr>
          <w:p w14:paraId="784A00B5"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sz w:val="18"/>
                <w:szCs w:val="18"/>
                <w:lang w:val="en"/>
              </w:rPr>
            </w:pPr>
            <w:r>
              <w:rPr>
                <w:rFonts w:eastAsia="Times New Roman" w:cs="Segoe UI"/>
                <w:sz w:val="18"/>
                <w:szCs w:val="18"/>
                <w:lang w:val="en"/>
              </w:rPr>
              <w:t>X</w:t>
            </w:r>
          </w:p>
        </w:tc>
        <w:tc>
          <w:tcPr>
            <w:tcW w:w="563" w:type="dxa"/>
            <w:vAlign w:val="center"/>
          </w:tcPr>
          <w:p w14:paraId="4A0A0AAD"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sz w:val="18"/>
                <w:szCs w:val="18"/>
                <w:lang w:val="en"/>
              </w:rPr>
            </w:pPr>
            <w:r>
              <w:rPr>
                <w:rFonts w:eastAsia="Times New Roman" w:cs="Segoe UI"/>
                <w:sz w:val="18"/>
                <w:szCs w:val="18"/>
                <w:lang w:val="en"/>
              </w:rPr>
              <w:t>X</w:t>
            </w:r>
          </w:p>
        </w:tc>
        <w:tc>
          <w:tcPr>
            <w:tcW w:w="563" w:type="dxa"/>
            <w:vAlign w:val="center"/>
          </w:tcPr>
          <w:p w14:paraId="7E48707A"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caps/>
                <w:sz w:val="18"/>
                <w:szCs w:val="18"/>
                <w:lang w:val="en"/>
              </w:rPr>
            </w:pPr>
            <w:r>
              <w:rPr>
                <w:rFonts w:eastAsia="Times New Roman" w:cs="Segoe UI"/>
                <w:caps/>
                <w:sz w:val="18"/>
                <w:szCs w:val="18"/>
                <w:lang w:val="en"/>
              </w:rPr>
              <w:t>x</w:t>
            </w:r>
          </w:p>
        </w:tc>
        <w:tc>
          <w:tcPr>
            <w:tcW w:w="686" w:type="dxa"/>
            <w:vAlign w:val="center"/>
          </w:tcPr>
          <w:p w14:paraId="3C0FEC29"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caps/>
                <w:sz w:val="18"/>
                <w:szCs w:val="18"/>
                <w:lang w:val="en"/>
              </w:rPr>
            </w:pPr>
            <w:r>
              <w:rPr>
                <w:rFonts w:eastAsia="Times New Roman" w:cs="Segoe UI"/>
                <w:caps/>
                <w:sz w:val="18"/>
                <w:szCs w:val="18"/>
                <w:lang w:val="en"/>
              </w:rPr>
              <w:t>x</w:t>
            </w:r>
          </w:p>
        </w:tc>
        <w:tc>
          <w:tcPr>
            <w:tcW w:w="563" w:type="dxa"/>
            <w:vAlign w:val="center"/>
          </w:tcPr>
          <w:p w14:paraId="49E3B3D7"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caps/>
                <w:sz w:val="18"/>
                <w:szCs w:val="18"/>
                <w:lang w:val="en"/>
              </w:rPr>
            </w:pPr>
            <w:r>
              <w:rPr>
                <w:rFonts w:eastAsia="Times New Roman" w:cs="Segoe UI"/>
                <w:caps/>
                <w:sz w:val="18"/>
                <w:szCs w:val="18"/>
                <w:lang w:val="en"/>
              </w:rPr>
              <w:t>x</w:t>
            </w:r>
          </w:p>
        </w:tc>
        <w:tc>
          <w:tcPr>
            <w:tcW w:w="661" w:type="dxa"/>
            <w:vAlign w:val="center"/>
          </w:tcPr>
          <w:p w14:paraId="3F771BDE"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caps/>
                <w:sz w:val="18"/>
                <w:szCs w:val="18"/>
                <w:lang w:val="en"/>
              </w:rPr>
            </w:pPr>
            <w:r>
              <w:rPr>
                <w:rFonts w:eastAsia="Times New Roman" w:cs="Segoe UI"/>
                <w:caps/>
                <w:sz w:val="18"/>
                <w:szCs w:val="18"/>
                <w:lang w:val="en"/>
              </w:rPr>
              <w:t>x</w:t>
            </w:r>
          </w:p>
        </w:tc>
        <w:tc>
          <w:tcPr>
            <w:tcW w:w="556" w:type="dxa"/>
            <w:vAlign w:val="center"/>
          </w:tcPr>
          <w:p w14:paraId="5774E88B"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caps/>
                <w:sz w:val="18"/>
                <w:szCs w:val="18"/>
                <w:lang w:val="en"/>
              </w:rPr>
            </w:pPr>
            <w:r>
              <w:rPr>
                <w:rFonts w:eastAsia="Times New Roman" w:cs="Segoe UI"/>
                <w:caps/>
                <w:sz w:val="18"/>
                <w:szCs w:val="18"/>
                <w:lang w:val="en"/>
              </w:rPr>
              <w:t>x</w:t>
            </w:r>
          </w:p>
        </w:tc>
        <w:tc>
          <w:tcPr>
            <w:tcW w:w="682" w:type="dxa"/>
            <w:vAlign w:val="center"/>
          </w:tcPr>
          <w:p w14:paraId="3B09EE9E"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caps/>
                <w:sz w:val="18"/>
                <w:szCs w:val="18"/>
                <w:lang w:val="en"/>
              </w:rPr>
            </w:pPr>
            <w:r>
              <w:rPr>
                <w:rFonts w:eastAsia="Times New Roman" w:cs="Segoe UI"/>
                <w:caps/>
                <w:sz w:val="18"/>
                <w:szCs w:val="18"/>
                <w:lang w:val="en"/>
              </w:rPr>
              <w:t>x</w:t>
            </w:r>
          </w:p>
        </w:tc>
        <w:tc>
          <w:tcPr>
            <w:tcW w:w="697" w:type="dxa"/>
            <w:vAlign w:val="center"/>
          </w:tcPr>
          <w:p w14:paraId="0714003D"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caps/>
                <w:sz w:val="18"/>
                <w:szCs w:val="18"/>
                <w:lang w:val="en"/>
              </w:rPr>
            </w:pPr>
            <w:r>
              <w:rPr>
                <w:rFonts w:eastAsia="Times New Roman" w:cs="Segoe UI"/>
                <w:caps/>
                <w:sz w:val="18"/>
                <w:szCs w:val="18"/>
                <w:lang w:val="en"/>
              </w:rPr>
              <w:t>X</w:t>
            </w:r>
          </w:p>
        </w:tc>
        <w:tc>
          <w:tcPr>
            <w:tcW w:w="696" w:type="dxa"/>
            <w:vAlign w:val="center"/>
          </w:tcPr>
          <w:p w14:paraId="2559D9A9"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caps/>
                <w:sz w:val="18"/>
                <w:szCs w:val="18"/>
                <w:lang w:val="en"/>
              </w:rPr>
            </w:pPr>
            <w:r>
              <w:rPr>
                <w:rFonts w:eastAsia="Times New Roman" w:cs="Segoe UI"/>
                <w:caps/>
                <w:sz w:val="18"/>
                <w:szCs w:val="18"/>
                <w:lang w:val="en"/>
              </w:rPr>
              <w:t>X</w:t>
            </w:r>
          </w:p>
        </w:tc>
      </w:tr>
    </w:tbl>
    <w:p w14:paraId="7E3950F5" w14:textId="4EECFE86" w:rsidR="001F4ADB" w:rsidRDefault="001F4ADB" w:rsidP="00835C66">
      <w:pPr>
        <w:spacing w:line="360" w:lineRule="auto"/>
        <w:rPr>
          <w:color w:val="2B2C3A" w:themeColor="text1"/>
        </w:rPr>
      </w:pPr>
    </w:p>
    <w:p w14:paraId="4DD063C9" w14:textId="77777777" w:rsidR="004A7FA2" w:rsidRDefault="004A7FA2" w:rsidP="00835C66">
      <w:pPr>
        <w:spacing w:line="360" w:lineRule="auto"/>
        <w:rPr>
          <w:color w:val="2B2C3A" w:themeColor="text1"/>
        </w:rPr>
      </w:pPr>
    </w:p>
    <w:p w14:paraId="3CC79EC3" w14:textId="07839872" w:rsidR="0019798C" w:rsidRPr="00E10CB3" w:rsidRDefault="00E10CB3" w:rsidP="0019798C">
      <w:pPr>
        <w:pStyle w:val="berschrift2"/>
        <w:numPr>
          <w:ilvl w:val="1"/>
          <w:numId w:val="1"/>
        </w:numPr>
        <w:tabs>
          <w:tab w:val="clear" w:pos="397"/>
        </w:tabs>
        <w:rPr>
          <w:lang w:val="it-IT"/>
        </w:rPr>
      </w:pPr>
      <w:bookmarkStart w:id="9" w:name="_Toc125553214"/>
      <w:bookmarkStart w:id="10" w:name="_Toc83705786"/>
      <w:bookmarkEnd w:id="7"/>
      <w:r w:rsidRPr="00E10CB3">
        <w:rPr>
          <w:lang w:val="it-IT"/>
        </w:rPr>
        <w:lastRenderedPageBreak/>
        <w:t>Scadenze dei costruttori di veicoli</w:t>
      </w:r>
      <w:bookmarkEnd w:id="9"/>
      <w:r w:rsidRPr="00E10CB3">
        <w:rPr>
          <w:lang w:val="it-IT"/>
        </w:rPr>
        <w:t xml:space="preserve"> </w:t>
      </w:r>
      <w:r w:rsidR="0019798C" w:rsidRPr="00E10CB3">
        <w:rPr>
          <w:lang w:val="it-IT"/>
        </w:rPr>
        <w:t xml:space="preserve"> </w:t>
      </w:r>
      <w:bookmarkEnd w:id="10"/>
    </w:p>
    <w:p w14:paraId="35AF5C96" w14:textId="29C82CF8" w:rsidR="00E10CB3" w:rsidRDefault="00E10CB3" w:rsidP="00E10CB3">
      <w:pPr>
        <w:spacing w:line="360" w:lineRule="auto"/>
        <w:rPr>
          <w:lang w:val="it-IT"/>
        </w:rPr>
      </w:pPr>
      <w:r w:rsidRPr="00E10CB3">
        <w:rPr>
          <w:lang w:val="it-IT"/>
        </w:rPr>
        <w:t>Alcuni costruttori di veicoli specificano una scadenza per l'inserimento nel libretto di manutenzione digitale in base alla data della prestazione. Inoltre, i dati devono pervenire a TecAlliance almeno due (2) giorni lavorativi prima della scadenza del termine. Le scadenze di inserimento dei costruttori di veicoli sono elencate di seguito:</w:t>
      </w:r>
    </w:p>
    <w:p w14:paraId="4406457D" w14:textId="2229B91D" w:rsidR="00F70115" w:rsidRPr="00E10CB3" w:rsidRDefault="00F70115" w:rsidP="00EB0377">
      <w:pPr>
        <w:pStyle w:val="Listenabsatz"/>
        <w:numPr>
          <w:ilvl w:val="0"/>
          <w:numId w:val="39"/>
        </w:numPr>
        <w:spacing w:line="360" w:lineRule="auto"/>
        <w:rPr>
          <w:lang w:val="it-IT"/>
        </w:rPr>
      </w:pPr>
      <w:r w:rsidRPr="00E10CB3">
        <w:rPr>
          <w:lang w:val="it-IT"/>
        </w:rPr>
        <w:t>Audi, Volkswagen, Seat, Skoda</w:t>
      </w:r>
    </w:p>
    <w:p w14:paraId="3FA4970A" w14:textId="631D4D40" w:rsidR="00F70115" w:rsidRDefault="00F70115" w:rsidP="001352CA">
      <w:pPr>
        <w:pStyle w:val="Listenabsatz"/>
        <w:numPr>
          <w:ilvl w:val="1"/>
          <w:numId w:val="14"/>
        </w:numPr>
        <w:spacing w:line="360" w:lineRule="auto"/>
      </w:pPr>
      <w:r>
        <w:t xml:space="preserve">5 </w:t>
      </w:r>
      <w:r w:rsidR="003142F1" w:rsidRPr="003142F1">
        <w:rPr>
          <w:lang w:val="en"/>
        </w:rPr>
        <w:t>Giorni</w:t>
      </w:r>
    </w:p>
    <w:p w14:paraId="2843312D" w14:textId="77777777" w:rsidR="00F70115" w:rsidRDefault="00F70115" w:rsidP="001352CA">
      <w:pPr>
        <w:pStyle w:val="Listenabsatz"/>
        <w:numPr>
          <w:ilvl w:val="0"/>
          <w:numId w:val="14"/>
        </w:numPr>
        <w:spacing w:line="360" w:lineRule="auto"/>
      </w:pPr>
      <w:r>
        <w:t>Ford</w:t>
      </w:r>
    </w:p>
    <w:p w14:paraId="34C25D52" w14:textId="63B2AB19" w:rsidR="00F70115" w:rsidRDefault="00F70115" w:rsidP="001352CA">
      <w:pPr>
        <w:pStyle w:val="Listenabsatz"/>
        <w:numPr>
          <w:ilvl w:val="1"/>
          <w:numId w:val="14"/>
        </w:numPr>
        <w:spacing w:line="360" w:lineRule="auto"/>
      </w:pPr>
      <w:r>
        <w:t xml:space="preserve">30 </w:t>
      </w:r>
      <w:r w:rsidR="003142F1" w:rsidRPr="003142F1">
        <w:rPr>
          <w:lang w:val="en"/>
        </w:rPr>
        <w:t>Giorni</w:t>
      </w:r>
    </w:p>
    <w:p w14:paraId="1F82E1B1" w14:textId="77777777" w:rsidR="00F70115" w:rsidRDefault="00F70115" w:rsidP="001352CA">
      <w:pPr>
        <w:pStyle w:val="Listenabsatz"/>
        <w:numPr>
          <w:ilvl w:val="0"/>
          <w:numId w:val="14"/>
        </w:numPr>
        <w:spacing w:line="360" w:lineRule="auto"/>
      </w:pPr>
      <w:r>
        <w:t>Mazda</w:t>
      </w:r>
    </w:p>
    <w:p w14:paraId="7B19010A" w14:textId="11A3C9F6" w:rsidR="00F70115" w:rsidRDefault="00F70115" w:rsidP="001352CA">
      <w:pPr>
        <w:pStyle w:val="Listenabsatz"/>
        <w:numPr>
          <w:ilvl w:val="1"/>
          <w:numId w:val="14"/>
        </w:numPr>
        <w:spacing w:line="360" w:lineRule="auto"/>
      </w:pPr>
      <w:r>
        <w:t xml:space="preserve">10 </w:t>
      </w:r>
      <w:r w:rsidR="003142F1" w:rsidRPr="003142F1">
        <w:rPr>
          <w:lang w:val="en"/>
        </w:rPr>
        <w:t>Giorni</w:t>
      </w:r>
    </w:p>
    <w:p w14:paraId="0F61A240" w14:textId="61D2F0E3" w:rsidR="00717C66" w:rsidRPr="00A04D4F" w:rsidRDefault="00A04D4F" w:rsidP="00AE0D73">
      <w:pPr>
        <w:spacing w:line="360" w:lineRule="auto"/>
        <w:jc w:val="both"/>
        <w:rPr>
          <w:lang w:val="it-IT"/>
        </w:rPr>
      </w:pPr>
      <w:r w:rsidRPr="00A04D4F">
        <w:rPr>
          <w:b/>
          <w:lang w:val="it-IT"/>
        </w:rPr>
        <w:t xml:space="preserve">Nota: </w:t>
      </w:r>
      <w:r w:rsidRPr="00A04D4F">
        <w:rPr>
          <w:bCs/>
          <w:lang w:val="it-IT"/>
        </w:rPr>
        <w:t>i fine settimana e i giorni festivi non sono esclusi dalle scadenze del produttore.</w:t>
      </w:r>
    </w:p>
    <w:p w14:paraId="364EF621" w14:textId="063A4D03" w:rsidR="00717C66" w:rsidRPr="00767190" w:rsidRDefault="00767190" w:rsidP="00AE0D73">
      <w:pPr>
        <w:pStyle w:val="berschrift2"/>
        <w:jc w:val="both"/>
        <w:rPr>
          <w:color w:val="2B2C3A" w:themeColor="text1"/>
          <w:lang w:val="it-IT"/>
        </w:rPr>
      </w:pPr>
      <w:bookmarkStart w:id="11" w:name="_Toc125553215"/>
      <w:r w:rsidRPr="00767190">
        <w:rPr>
          <w:color w:val="2B2C3A" w:themeColor="text1"/>
          <w:lang w:val="it-IT"/>
        </w:rPr>
        <w:t>Promemoria settimanale delle attività in sospeso</w:t>
      </w:r>
      <w:bookmarkEnd w:id="11"/>
    </w:p>
    <w:p w14:paraId="079F1E6F" w14:textId="6EBBA3CF" w:rsidR="00077372" w:rsidRPr="00767190" w:rsidRDefault="00B80B96" w:rsidP="00077372">
      <w:pPr>
        <w:spacing w:line="360" w:lineRule="auto"/>
        <w:jc w:val="both"/>
        <w:rPr>
          <w:lang w:val="en-GB"/>
        </w:rPr>
      </w:pPr>
      <w:r w:rsidRPr="00B80B96">
        <w:rPr>
          <w:lang w:val="it-IT"/>
        </w:rPr>
        <w:t xml:space="preserve">A cadenza settimanale (lunedì sera), sarete informati via e-mail su eventuali procedure di iscrizione ancora aperte e quindi da richiedere. </w:t>
      </w:r>
      <w:r w:rsidRPr="00B80B96">
        <w:rPr>
          <w:lang w:val="en-GB"/>
        </w:rPr>
        <w:t>Nell'e-mail avrete la possibilità di</w:t>
      </w:r>
    </w:p>
    <w:p w14:paraId="1073711D" w14:textId="6950EFF2" w:rsidR="00077372" w:rsidRDefault="006B4399" w:rsidP="00EB0377">
      <w:pPr>
        <w:pStyle w:val="Listenabsatz"/>
        <w:numPr>
          <w:ilvl w:val="0"/>
          <w:numId w:val="25"/>
        </w:numPr>
        <w:spacing w:line="360" w:lineRule="auto"/>
        <w:jc w:val="both"/>
        <w:rPr>
          <w:lang w:val="it-IT"/>
        </w:rPr>
      </w:pPr>
      <w:r w:rsidRPr="006B4399">
        <w:rPr>
          <w:lang w:val="it-IT"/>
        </w:rPr>
        <w:t>per accedere direttamente, tramite un link, alla procedura di registrazione corrispondente.</w:t>
      </w:r>
    </w:p>
    <w:p w14:paraId="0A1BEAF6" w14:textId="76D415D0" w:rsidR="006B4399" w:rsidRPr="006B4399" w:rsidRDefault="006B4399" w:rsidP="00EB0377">
      <w:pPr>
        <w:pStyle w:val="Listenabsatz"/>
        <w:numPr>
          <w:ilvl w:val="0"/>
          <w:numId w:val="25"/>
        </w:numPr>
        <w:spacing w:line="360" w:lineRule="auto"/>
        <w:jc w:val="both"/>
        <w:rPr>
          <w:lang w:val="it-IT"/>
        </w:rPr>
      </w:pPr>
      <w:r w:rsidRPr="006B4399">
        <w:rPr>
          <w:lang w:val="it-IT"/>
        </w:rPr>
        <w:t>fornire un feedback tramite un link se per questo veicolo non è necessaria una voce di servizio digitale.</w:t>
      </w:r>
    </w:p>
    <w:p w14:paraId="71270D17" w14:textId="5CE8B30B" w:rsidR="00717C66" w:rsidRPr="00A72E2D" w:rsidRDefault="00A72E2D" w:rsidP="00717C66">
      <w:pPr>
        <w:spacing w:line="360" w:lineRule="auto"/>
        <w:rPr>
          <w:lang w:val="it-IT"/>
        </w:rPr>
      </w:pPr>
      <w:r w:rsidRPr="00A72E2D">
        <w:rPr>
          <w:b/>
          <w:lang w:val="it-IT"/>
        </w:rPr>
        <w:t>Nota:</w:t>
      </w:r>
      <w:r w:rsidRPr="00A72E2D">
        <w:rPr>
          <w:bCs/>
          <w:lang w:val="it-IT"/>
        </w:rPr>
        <w:t xml:space="preserve"> i link contenuti nell'e-mail possono essere utilizzati una sola volta</w:t>
      </w:r>
      <w:r w:rsidRPr="00A72E2D">
        <w:rPr>
          <w:b/>
          <w:lang w:val="it-IT"/>
        </w:rPr>
        <w:t>.</w:t>
      </w:r>
    </w:p>
    <w:p w14:paraId="7C988EBD" w14:textId="7978152B" w:rsidR="00717C66" w:rsidRPr="00A72E2D" w:rsidRDefault="00717C66" w:rsidP="00717C66">
      <w:pPr>
        <w:spacing w:line="360" w:lineRule="auto"/>
        <w:rPr>
          <w:lang w:val="it-IT"/>
        </w:rPr>
      </w:pPr>
    </w:p>
    <w:p w14:paraId="0ED101E5" w14:textId="583279A5" w:rsidR="00717C66" w:rsidRPr="00A72E2D" w:rsidRDefault="00717C66" w:rsidP="00717C66">
      <w:pPr>
        <w:spacing w:line="360" w:lineRule="auto"/>
        <w:rPr>
          <w:lang w:val="it-IT"/>
        </w:rPr>
      </w:pPr>
    </w:p>
    <w:p w14:paraId="23718590" w14:textId="013CCFA4" w:rsidR="00717C66" w:rsidRPr="00A72E2D" w:rsidRDefault="00717C66" w:rsidP="00717C66">
      <w:pPr>
        <w:spacing w:line="360" w:lineRule="auto"/>
        <w:rPr>
          <w:lang w:val="it-IT"/>
        </w:rPr>
      </w:pPr>
    </w:p>
    <w:p w14:paraId="14F66E85" w14:textId="6A1D2FC4" w:rsidR="00717C66" w:rsidRPr="00A72E2D" w:rsidRDefault="00717C66" w:rsidP="00717C66">
      <w:pPr>
        <w:spacing w:line="360" w:lineRule="auto"/>
        <w:rPr>
          <w:lang w:val="it-IT"/>
        </w:rPr>
      </w:pPr>
    </w:p>
    <w:p w14:paraId="7CBE6152" w14:textId="2EA86EF1" w:rsidR="00A63A53" w:rsidRPr="00A72E2D" w:rsidRDefault="00A63A53" w:rsidP="00717C66">
      <w:pPr>
        <w:spacing w:line="360" w:lineRule="auto"/>
        <w:rPr>
          <w:lang w:val="it-IT"/>
        </w:rPr>
      </w:pPr>
    </w:p>
    <w:p w14:paraId="0EB4D99D" w14:textId="4B0D0924" w:rsidR="00A63A53" w:rsidRPr="00A72E2D" w:rsidRDefault="00A63A53" w:rsidP="00717C66">
      <w:pPr>
        <w:spacing w:line="360" w:lineRule="auto"/>
        <w:rPr>
          <w:lang w:val="it-IT"/>
        </w:rPr>
      </w:pPr>
    </w:p>
    <w:p w14:paraId="4E249141" w14:textId="77777777" w:rsidR="00A63A53" w:rsidRPr="00A72E2D" w:rsidRDefault="00A63A53" w:rsidP="00717C66">
      <w:pPr>
        <w:spacing w:line="360" w:lineRule="auto"/>
        <w:rPr>
          <w:lang w:val="it-IT"/>
        </w:rPr>
      </w:pPr>
    </w:p>
    <w:p w14:paraId="535116C3" w14:textId="66299EBC" w:rsidR="00717C66" w:rsidRDefault="00717C66" w:rsidP="00717C66">
      <w:pPr>
        <w:spacing w:line="360" w:lineRule="auto"/>
        <w:rPr>
          <w:lang w:val="it-IT"/>
        </w:rPr>
      </w:pPr>
    </w:p>
    <w:p w14:paraId="65BB8828" w14:textId="66635C04" w:rsidR="00A72E2D" w:rsidRDefault="00A72E2D" w:rsidP="00717C66">
      <w:pPr>
        <w:spacing w:line="360" w:lineRule="auto"/>
        <w:rPr>
          <w:lang w:val="it-IT"/>
        </w:rPr>
      </w:pPr>
    </w:p>
    <w:p w14:paraId="0CCDFE77" w14:textId="77777777" w:rsidR="00A72E2D" w:rsidRPr="00A72E2D" w:rsidRDefault="00A72E2D" w:rsidP="00717C66">
      <w:pPr>
        <w:spacing w:line="360" w:lineRule="auto"/>
        <w:rPr>
          <w:lang w:val="it-IT"/>
        </w:rPr>
      </w:pPr>
    </w:p>
    <w:p w14:paraId="32727F57" w14:textId="4C454509" w:rsidR="005F5A0D" w:rsidRPr="002E3AD0" w:rsidRDefault="00A72E2D" w:rsidP="005F5A0D">
      <w:pPr>
        <w:pStyle w:val="berschrift2"/>
        <w:numPr>
          <w:ilvl w:val="1"/>
          <w:numId w:val="1"/>
        </w:numPr>
        <w:tabs>
          <w:tab w:val="clear" w:pos="397"/>
        </w:tabs>
        <w:rPr>
          <w:lang w:val="en-US"/>
        </w:rPr>
      </w:pPr>
      <w:bookmarkStart w:id="12" w:name="_Toc125553216"/>
      <w:r w:rsidRPr="00A72E2D">
        <w:rPr>
          <w:lang w:val="en-US"/>
        </w:rPr>
        <w:t>Registrazione nell'applicazione TecRMI Service Book</w:t>
      </w:r>
      <w:bookmarkEnd w:id="12"/>
    </w:p>
    <w:p w14:paraId="0BFA202D" w14:textId="3B192F50" w:rsidR="002F5C67" w:rsidRPr="000E642E" w:rsidRDefault="000E642E" w:rsidP="000E642E">
      <w:pPr>
        <w:spacing w:line="360" w:lineRule="auto"/>
        <w:rPr>
          <w:lang w:val="it-IT"/>
        </w:rPr>
      </w:pPr>
      <w:r w:rsidRPr="000E642E">
        <w:rPr>
          <w:lang w:val="it-IT"/>
        </w:rPr>
        <w:t>Dopo che TecRMI avrà preso tutte le disposizioni per l'utilizzo del sistema, riceverete un'e-mail con una password temporanea e il vostro nome utente. Inserite questi dati nella schermata di login sotto</w:t>
      </w:r>
      <w:r w:rsidR="002F5C67" w:rsidRPr="000E642E">
        <w:rPr>
          <w:lang w:val="it-IT"/>
        </w:rPr>
        <w:t xml:space="preserve"> </w:t>
      </w:r>
      <w:hyperlink r:id="rId12" w:history="1">
        <w:r w:rsidR="002F5C67" w:rsidRPr="000E642E">
          <w:rPr>
            <w:rStyle w:val="Hyperlink"/>
            <w:color w:val="0070C0"/>
            <w:u w:val="single"/>
            <w:lang w:val="it-IT"/>
          </w:rPr>
          <w:t>https://dsb.tecalliance.net/</w:t>
        </w:r>
      </w:hyperlink>
      <w:r w:rsidR="002F5C67" w:rsidRPr="000E642E">
        <w:rPr>
          <w:lang w:val="it-IT"/>
        </w:rPr>
        <w:t>:</w:t>
      </w:r>
    </w:p>
    <w:p w14:paraId="07F3A10A" w14:textId="25A5D267" w:rsidR="007B3393" w:rsidRPr="000E642E" w:rsidRDefault="000E642E" w:rsidP="002F5C67">
      <w:pPr>
        <w:spacing w:line="360" w:lineRule="auto"/>
        <w:jc w:val="both"/>
        <w:rPr>
          <w:lang w:val="it-IT"/>
        </w:rPr>
      </w:pPr>
      <w:r w:rsidRPr="00AD701E">
        <w:rPr>
          <w:noProof/>
          <w:lang w:val="en-US"/>
        </w:rPr>
        <w:drawing>
          <wp:anchor distT="0" distB="0" distL="114300" distR="114300" simplePos="0" relativeHeight="251646976" behindDoc="0" locked="0" layoutInCell="1" allowOverlap="1" wp14:anchorId="0F621911" wp14:editId="658570F0">
            <wp:simplePos x="0" y="0"/>
            <wp:positionH relativeFrom="margin">
              <wp:align>center</wp:align>
            </wp:positionH>
            <wp:positionV relativeFrom="paragraph">
              <wp:posOffset>34925</wp:posOffset>
            </wp:positionV>
            <wp:extent cx="4590332" cy="4143375"/>
            <wp:effectExtent l="0" t="0" r="1270" b="0"/>
            <wp:wrapNone/>
            <wp:docPr id="42" name="Picture 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websit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90332" cy="4143375"/>
                    </a:xfrm>
                    <a:prstGeom prst="rect">
                      <a:avLst/>
                    </a:prstGeom>
                  </pic:spPr>
                </pic:pic>
              </a:graphicData>
            </a:graphic>
            <wp14:sizeRelH relativeFrom="margin">
              <wp14:pctWidth>0</wp14:pctWidth>
            </wp14:sizeRelH>
            <wp14:sizeRelV relativeFrom="margin">
              <wp14:pctHeight>0</wp14:pctHeight>
            </wp14:sizeRelV>
          </wp:anchor>
        </w:drawing>
      </w:r>
    </w:p>
    <w:p w14:paraId="034DA2BD" w14:textId="77777777" w:rsidR="00F109DB" w:rsidRPr="000E642E" w:rsidRDefault="00F109DB" w:rsidP="00717C66">
      <w:pPr>
        <w:spacing w:line="360" w:lineRule="auto"/>
        <w:rPr>
          <w:lang w:val="it-IT"/>
        </w:rPr>
      </w:pPr>
    </w:p>
    <w:p w14:paraId="13E3CC8C" w14:textId="0E97A2FB" w:rsidR="00601BA6" w:rsidRPr="000E642E" w:rsidRDefault="00601BA6" w:rsidP="00D630B1">
      <w:pPr>
        <w:spacing w:line="360" w:lineRule="auto"/>
        <w:rPr>
          <w:lang w:val="it-IT"/>
        </w:rPr>
      </w:pPr>
    </w:p>
    <w:p w14:paraId="79C2E752" w14:textId="5E5394F8" w:rsidR="00601BA6" w:rsidRPr="000E642E" w:rsidRDefault="00601BA6" w:rsidP="00D630B1">
      <w:pPr>
        <w:spacing w:line="360" w:lineRule="auto"/>
        <w:rPr>
          <w:lang w:val="it-IT"/>
        </w:rPr>
      </w:pPr>
    </w:p>
    <w:p w14:paraId="08ABA9FA" w14:textId="77777777" w:rsidR="00601BA6" w:rsidRPr="000E642E" w:rsidRDefault="00601BA6" w:rsidP="00D630B1">
      <w:pPr>
        <w:spacing w:line="360" w:lineRule="auto"/>
        <w:rPr>
          <w:lang w:val="it-IT"/>
        </w:rPr>
      </w:pPr>
    </w:p>
    <w:p w14:paraId="104B0616" w14:textId="77777777" w:rsidR="00601BA6" w:rsidRPr="000E642E" w:rsidRDefault="00601BA6" w:rsidP="00D630B1">
      <w:pPr>
        <w:spacing w:line="360" w:lineRule="auto"/>
        <w:rPr>
          <w:lang w:val="it-IT"/>
        </w:rPr>
      </w:pPr>
    </w:p>
    <w:p w14:paraId="790CBB87" w14:textId="77777777" w:rsidR="00601BA6" w:rsidRPr="000E642E" w:rsidRDefault="00601BA6" w:rsidP="00D630B1">
      <w:pPr>
        <w:spacing w:line="360" w:lineRule="auto"/>
        <w:rPr>
          <w:lang w:val="it-IT"/>
        </w:rPr>
      </w:pPr>
    </w:p>
    <w:p w14:paraId="5B62DFC6" w14:textId="77777777" w:rsidR="00601BA6" w:rsidRPr="000E642E" w:rsidRDefault="00601BA6" w:rsidP="00D630B1">
      <w:pPr>
        <w:spacing w:line="360" w:lineRule="auto"/>
        <w:rPr>
          <w:lang w:val="it-IT"/>
        </w:rPr>
      </w:pPr>
    </w:p>
    <w:p w14:paraId="69B5BE34" w14:textId="77777777" w:rsidR="00601BA6" w:rsidRPr="000E642E" w:rsidRDefault="00601BA6" w:rsidP="00D630B1">
      <w:pPr>
        <w:spacing w:line="360" w:lineRule="auto"/>
        <w:rPr>
          <w:lang w:val="it-IT"/>
        </w:rPr>
      </w:pPr>
    </w:p>
    <w:p w14:paraId="71BC10CF" w14:textId="77777777" w:rsidR="00601BA6" w:rsidRPr="000E642E" w:rsidRDefault="00601BA6" w:rsidP="00D630B1">
      <w:pPr>
        <w:spacing w:line="360" w:lineRule="auto"/>
        <w:rPr>
          <w:lang w:val="it-IT"/>
        </w:rPr>
      </w:pPr>
    </w:p>
    <w:p w14:paraId="6DB4280F" w14:textId="77777777" w:rsidR="00601BA6" w:rsidRPr="000E642E" w:rsidRDefault="00601BA6" w:rsidP="00D630B1">
      <w:pPr>
        <w:spacing w:line="360" w:lineRule="auto"/>
        <w:rPr>
          <w:lang w:val="it-IT"/>
        </w:rPr>
      </w:pPr>
    </w:p>
    <w:p w14:paraId="2B2B2FB3" w14:textId="77777777" w:rsidR="00601BA6" w:rsidRPr="000E642E" w:rsidRDefault="00601BA6" w:rsidP="00D630B1">
      <w:pPr>
        <w:spacing w:line="360" w:lineRule="auto"/>
        <w:rPr>
          <w:lang w:val="it-IT"/>
        </w:rPr>
      </w:pPr>
    </w:p>
    <w:p w14:paraId="32C62450" w14:textId="77777777" w:rsidR="00601BA6" w:rsidRPr="000E642E" w:rsidRDefault="00601BA6" w:rsidP="00D630B1">
      <w:pPr>
        <w:spacing w:line="360" w:lineRule="auto"/>
        <w:rPr>
          <w:lang w:val="it-IT"/>
        </w:rPr>
      </w:pPr>
    </w:p>
    <w:p w14:paraId="25CEC9B4" w14:textId="77777777" w:rsidR="00601BA6" w:rsidRPr="000E642E" w:rsidRDefault="00601BA6" w:rsidP="00D630B1">
      <w:pPr>
        <w:spacing w:line="360" w:lineRule="auto"/>
        <w:rPr>
          <w:lang w:val="it-IT"/>
        </w:rPr>
      </w:pPr>
    </w:p>
    <w:p w14:paraId="2F64465A" w14:textId="77777777" w:rsidR="00601BA6" w:rsidRPr="000E642E" w:rsidRDefault="00601BA6" w:rsidP="00D630B1">
      <w:pPr>
        <w:spacing w:line="360" w:lineRule="auto"/>
        <w:rPr>
          <w:lang w:val="it-IT"/>
        </w:rPr>
      </w:pPr>
    </w:p>
    <w:p w14:paraId="5372525B" w14:textId="77777777" w:rsidR="00601BA6" w:rsidRPr="000E642E" w:rsidRDefault="00601BA6" w:rsidP="00D630B1">
      <w:pPr>
        <w:spacing w:line="360" w:lineRule="auto"/>
        <w:rPr>
          <w:lang w:val="it-IT"/>
        </w:rPr>
      </w:pPr>
    </w:p>
    <w:p w14:paraId="7BEA3291" w14:textId="77777777" w:rsidR="00601BA6" w:rsidRPr="000E642E" w:rsidRDefault="00601BA6" w:rsidP="00D630B1">
      <w:pPr>
        <w:spacing w:line="360" w:lineRule="auto"/>
        <w:rPr>
          <w:lang w:val="it-IT"/>
        </w:rPr>
      </w:pPr>
    </w:p>
    <w:p w14:paraId="1EE59578" w14:textId="77777777" w:rsidR="00601BA6" w:rsidRPr="000E642E" w:rsidRDefault="00601BA6" w:rsidP="00D630B1">
      <w:pPr>
        <w:spacing w:line="360" w:lineRule="auto"/>
        <w:rPr>
          <w:lang w:val="it-IT"/>
        </w:rPr>
      </w:pPr>
    </w:p>
    <w:p w14:paraId="035512C1" w14:textId="688556D0" w:rsidR="00E9774B" w:rsidRDefault="00E9774B" w:rsidP="00601BA6">
      <w:pPr>
        <w:spacing w:line="360" w:lineRule="auto"/>
        <w:jc w:val="both"/>
        <w:rPr>
          <w:lang w:val="it-IT"/>
        </w:rPr>
      </w:pPr>
    </w:p>
    <w:p w14:paraId="5E605CF3" w14:textId="4FA7442D" w:rsidR="0043195A" w:rsidRPr="000E642E" w:rsidRDefault="0043195A" w:rsidP="00601BA6">
      <w:pPr>
        <w:spacing w:line="360" w:lineRule="auto"/>
        <w:jc w:val="both"/>
        <w:rPr>
          <w:lang w:val="it-IT"/>
        </w:rPr>
      </w:pPr>
      <w:r w:rsidRPr="0043195A">
        <w:rPr>
          <w:lang w:val="it-IT"/>
        </w:rPr>
        <w:drawing>
          <wp:inline distT="0" distB="0" distL="0" distR="0" wp14:anchorId="5EEF576D" wp14:editId="69970362">
            <wp:extent cx="6299835" cy="5293360"/>
            <wp:effectExtent l="0" t="0" r="5715" b="254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99835" cy="5293360"/>
                    </a:xfrm>
                    <a:prstGeom prst="rect">
                      <a:avLst/>
                    </a:prstGeom>
                  </pic:spPr>
                </pic:pic>
              </a:graphicData>
            </a:graphic>
          </wp:inline>
        </w:drawing>
      </w:r>
    </w:p>
    <w:p w14:paraId="7A1CB41E" w14:textId="63353656" w:rsidR="00644303" w:rsidRPr="00644303" w:rsidRDefault="00644303" w:rsidP="00601BA6">
      <w:pPr>
        <w:spacing w:line="360" w:lineRule="auto"/>
        <w:rPr>
          <w:lang w:val="it-IT"/>
        </w:rPr>
      </w:pPr>
      <w:r w:rsidRPr="00644303">
        <w:rPr>
          <w:lang w:val="it-IT"/>
        </w:rPr>
        <w:t>Dopo aver effettuato l'accesso, è necessario impostare una nuova password.</w:t>
      </w:r>
    </w:p>
    <w:p w14:paraId="22195CC5" w14:textId="77777777" w:rsidR="00644303" w:rsidRPr="00644303" w:rsidRDefault="00601BA6" w:rsidP="00644303">
      <w:pPr>
        <w:spacing w:line="360" w:lineRule="auto"/>
        <w:rPr>
          <w:bCs/>
          <w:lang w:val="it-IT"/>
        </w:rPr>
      </w:pPr>
      <w:r w:rsidRPr="00644303">
        <w:rPr>
          <w:lang w:val="it-IT"/>
        </w:rPr>
        <w:br/>
      </w:r>
      <w:r w:rsidR="00644303" w:rsidRPr="00644303">
        <w:rPr>
          <w:b/>
          <w:lang w:val="it-IT"/>
        </w:rPr>
        <w:t xml:space="preserve">Nota: </w:t>
      </w:r>
      <w:r w:rsidR="00644303" w:rsidRPr="00644303">
        <w:rPr>
          <w:bCs/>
          <w:lang w:val="it-IT"/>
        </w:rPr>
        <w:t>assicurarsi che la password sia conforme alle regole della password:</w:t>
      </w:r>
    </w:p>
    <w:p w14:paraId="4208B17B" w14:textId="37315E0A" w:rsidR="00644303" w:rsidRPr="00644303" w:rsidRDefault="00644303" w:rsidP="00EB0377">
      <w:pPr>
        <w:pStyle w:val="Listenabsatz"/>
        <w:numPr>
          <w:ilvl w:val="0"/>
          <w:numId w:val="40"/>
        </w:numPr>
        <w:spacing w:line="360" w:lineRule="auto"/>
        <w:rPr>
          <w:bCs/>
          <w:lang w:val="it-IT"/>
        </w:rPr>
      </w:pPr>
      <w:r w:rsidRPr="00644303">
        <w:rPr>
          <w:bCs/>
          <w:lang w:val="it-IT"/>
        </w:rPr>
        <w:t>Almeno 12 caratteri</w:t>
      </w:r>
    </w:p>
    <w:p w14:paraId="628D9333" w14:textId="155057F4" w:rsidR="00644303" w:rsidRPr="00644303" w:rsidRDefault="00644303" w:rsidP="00EB0377">
      <w:pPr>
        <w:pStyle w:val="Listenabsatz"/>
        <w:numPr>
          <w:ilvl w:val="0"/>
          <w:numId w:val="40"/>
        </w:numPr>
        <w:spacing w:line="360" w:lineRule="auto"/>
        <w:rPr>
          <w:bCs/>
          <w:lang w:val="it-IT"/>
        </w:rPr>
      </w:pPr>
      <w:r w:rsidRPr="00644303">
        <w:rPr>
          <w:bCs/>
          <w:lang w:val="it-IT"/>
        </w:rPr>
        <w:t>almeno una lettera maiuscola e una minuscola</w:t>
      </w:r>
    </w:p>
    <w:p w14:paraId="01413754" w14:textId="4EF4CAB9" w:rsidR="00C7499D" w:rsidRPr="00C96CC7" w:rsidRDefault="00644303" w:rsidP="00EB0377">
      <w:pPr>
        <w:pStyle w:val="Listenabsatz"/>
        <w:numPr>
          <w:ilvl w:val="0"/>
          <w:numId w:val="40"/>
        </w:numPr>
        <w:spacing w:line="360" w:lineRule="auto"/>
        <w:rPr>
          <w:bCs/>
        </w:rPr>
      </w:pPr>
      <w:r w:rsidRPr="00644303">
        <w:rPr>
          <w:bCs/>
          <w:lang w:val="en"/>
        </w:rPr>
        <w:t>Almeno un numero</w:t>
      </w:r>
    </w:p>
    <w:p w14:paraId="2011FD24" w14:textId="35A234D8" w:rsidR="00C96CC7" w:rsidRDefault="00C96CC7" w:rsidP="00C96CC7">
      <w:pPr>
        <w:spacing w:line="360" w:lineRule="auto"/>
        <w:rPr>
          <w:bCs/>
        </w:rPr>
      </w:pPr>
    </w:p>
    <w:p w14:paraId="2AD20229" w14:textId="67F2F7CB" w:rsidR="00C96CC7" w:rsidRPr="00C96CC7" w:rsidRDefault="00C96CC7" w:rsidP="00C96CC7">
      <w:pPr>
        <w:spacing w:line="360" w:lineRule="auto"/>
        <w:rPr>
          <w:bCs/>
        </w:rPr>
      </w:pPr>
      <w:r w:rsidRPr="00C96CC7">
        <w:rPr>
          <w:bCs/>
          <w:lang w:val="it-IT"/>
        </w:rPr>
        <w:t xml:space="preserve">In seguito, esiste la possibilità di verificare l'utente per il recupero dell'account. A tal fine, è necessario selezionare il metodo di verifica "E-Mail". Dopo poco tempo si riceverà un codice di verifica nella casella di posta elettronica. </w:t>
      </w:r>
      <w:r w:rsidRPr="00C96CC7">
        <w:rPr>
          <w:bCs/>
        </w:rPr>
        <w:t>Inseritelo nell'applicazione e l'account sarà verificato.</w:t>
      </w:r>
    </w:p>
    <w:p w14:paraId="058B7C4B" w14:textId="7003BBC3" w:rsidR="0022451D" w:rsidRPr="00D53402" w:rsidRDefault="00A928BB" w:rsidP="00D53402">
      <w:pPr>
        <w:pStyle w:val="berschrift2"/>
        <w:spacing w:line="360" w:lineRule="auto"/>
        <w:jc w:val="both"/>
      </w:pPr>
      <w:bookmarkStart w:id="13" w:name="_Toc125553217"/>
      <w:r w:rsidRPr="00A928BB">
        <w:t>Reimpostare la password</w:t>
      </w:r>
      <w:r w:rsidRPr="00D53402">
        <w:rPr>
          <w:b w:val="0"/>
          <w:bCs w:val="0"/>
          <w:sz w:val="20"/>
          <w:szCs w:val="20"/>
          <w:lang w:val="it-IT"/>
        </w:rPr>
        <w:t>:</w:t>
      </w:r>
      <w:bookmarkEnd w:id="13"/>
    </w:p>
    <w:p w14:paraId="58E17E82" w14:textId="646A42AC" w:rsidR="0022451D" w:rsidRPr="00D53402" w:rsidRDefault="00D53402" w:rsidP="00D53402">
      <w:pPr>
        <w:spacing w:line="360" w:lineRule="auto"/>
        <w:rPr>
          <w:lang w:val="it-IT"/>
        </w:rPr>
      </w:pPr>
      <w:r w:rsidRPr="00D53402">
        <w:rPr>
          <w:szCs w:val="20"/>
          <w:lang w:val="it-IT"/>
        </w:rPr>
        <w:t>La password può essere ripristinata in qualsiasi momento. A tal fine, confermare il pulsante "Reimposta password" nella schermata di accesso</w:t>
      </w:r>
    </w:p>
    <w:p w14:paraId="095E3741" w14:textId="5A471B27" w:rsidR="0022451D" w:rsidRPr="00A928BB" w:rsidRDefault="00D53402" w:rsidP="00572B57">
      <w:pPr>
        <w:spacing w:line="360" w:lineRule="auto"/>
        <w:jc w:val="center"/>
        <w:rPr>
          <w:lang w:val="it-IT"/>
        </w:rPr>
      </w:pPr>
      <w:r w:rsidRPr="00D53402">
        <w:rPr>
          <w:b/>
          <w:bCs/>
          <w:noProof/>
          <w:szCs w:val="20"/>
        </w:rPr>
        <w:drawing>
          <wp:anchor distT="0" distB="0" distL="114300" distR="114300" simplePos="0" relativeHeight="251648000" behindDoc="0" locked="0" layoutInCell="1" allowOverlap="1" wp14:anchorId="514E433C" wp14:editId="60DEAEAE">
            <wp:simplePos x="0" y="0"/>
            <wp:positionH relativeFrom="page">
              <wp:posOffset>1387566</wp:posOffset>
            </wp:positionH>
            <wp:positionV relativeFrom="paragraph">
              <wp:posOffset>112395</wp:posOffset>
            </wp:positionV>
            <wp:extent cx="4589780" cy="4143375"/>
            <wp:effectExtent l="0" t="0" r="1270" b="9525"/>
            <wp:wrapNone/>
            <wp:docPr id="43" name="Picture 4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websit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89780" cy="4143375"/>
                    </a:xfrm>
                    <a:prstGeom prst="rect">
                      <a:avLst/>
                    </a:prstGeom>
                  </pic:spPr>
                </pic:pic>
              </a:graphicData>
            </a:graphic>
            <wp14:sizeRelH relativeFrom="margin">
              <wp14:pctWidth>0</wp14:pctWidth>
            </wp14:sizeRelH>
            <wp14:sizeRelV relativeFrom="margin">
              <wp14:pctHeight>0</wp14:pctHeight>
            </wp14:sizeRelV>
          </wp:anchor>
        </w:drawing>
      </w:r>
    </w:p>
    <w:p w14:paraId="39D95CCB" w14:textId="1D2C0EE3" w:rsidR="0022451D" w:rsidRPr="00A928BB" w:rsidRDefault="0022451D" w:rsidP="00572B57">
      <w:pPr>
        <w:spacing w:line="360" w:lineRule="auto"/>
        <w:jc w:val="center"/>
        <w:rPr>
          <w:lang w:val="it-IT"/>
        </w:rPr>
      </w:pPr>
    </w:p>
    <w:p w14:paraId="706F04FD" w14:textId="77777777" w:rsidR="0022451D" w:rsidRPr="00A928BB" w:rsidRDefault="0022451D" w:rsidP="00572B57">
      <w:pPr>
        <w:spacing w:line="360" w:lineRule="auto"/>
        <w:jc w:val="center"/>
        <w:rPr>
          <w:lang w:val="it-IT"/>
        </w:rPr>
      </w:pPr>
    </w:p>
    <w:p w14:paraId="3FFDC33D" w14:textId="77777777" w:rsidR="0022451D" w:rsidRPr="00A928BB" w:rsidRDefault="0022451D" w:rsidP="00572B57">
      <w:pPr>
        <w:spacing w:line="360" w:lineRule="auto"/>
        <w:jc w:val="center"/>
        <w:rPr>
          <w:lang w:val="it-IT"/>
        </w:rPr>
      </w:pPr>
    </w:p>
    <w:p w14:paraId="470D940A" w14:textId="56476535" w:rsidR="0022451D" w:rsidRPr="00A928BB" w:rsidRDefault="0022451D" w:rsidP="00572B57">
      <w:pPr>
        <w:spacing w:line="360" w:lineRule="auto"/>
        <w:jc w:val="center"/>
        <w:rPr>
          <w:lang w:val="it-IT"/>
        </w:rPr>
      </w:pPr>
    </w:p>
    <w:p w14:paraId="4AC39049" w14:textId="41B1F148" w:rsidR="0022451D" w:rsidRPr="00A928BB" w:rsidRDefault="0022451D" w:rsidP="00572B57">
      <w:pPr>
        <w:spacing w:line="360" w:lineRule="auto"/>
        <w:jc w:val="center"/>
        <w:rPr>
          <w:lang w:val="it-IT"/>
        </w:rPr>
      </w:pPr>
    </w:p>
    <w:p w14:paraId="6282309E" w14:textId="5490B309" w:rsidR="0022451D" w:rsidRPr="00A928BB" w:rsidRDefault="0022451D" w:rsidP="00572B57">
      <w:pPr>
        <w:spacing w:line="360" w:lineRule="auto"/>
        <w:jc w:val="center"/>
        <w:rPr>
          <w:lang w:val="it-IT"/>
        </w:rPr>
      </w:pPr>
    </w:p>
    <w:p w14:paraId="4E31468C" w14:textId="60D92870" w:rsidR="0022451D" w:rsidRPr="00A928BB" w:rsidRDefault="0022451D" w:rsidP="00572B57">
      <w:pPr>
        <w:spacing w:line="360" w:lineRule="auto"/>
        <w:jc w:val="center"/>
        <w:rPr>
          <w:lang w:val="it-IT"/>
        </w:rPr>
      </w:pPr>
    </w:p>
    <w:p w14:paraId="7AEE82B4" w14:textId="09BB9687" w:rsidR="0022451D" w:rsidRPr="00A928BB" w:rsidRDefault="006E7504" w:rsidP="00572B57">
      <w:pPr>
        <w:spacing w:line="360" w:lineRule="auto"/>
        <w:jc w:val="center"/>
        <w:rPr>
          <w:lang w:val="it-IT"/>
        </w:rPr>
      </w:pPr>
      <w:r>
        <w:rPr>
          <w:noProof/>
        </w:rPr>
        <mc:AlternateContent>
          <mc:Choice Requires="wps">
            <w:drawing>
              <wp:anchor distT="0" distB="0" distL="114300" distR="114300" simplePos="0" relativeHeight="251649024" behindDoc="0" locked="0" layoutInCell="1" allowOverlap="1" wp14:anchorId="363065E3" wp14:editId="68396104">
                <wp:simplePos x="0" y="0"/>
                <wp:positionH relativeFrom="margin">
                  <wp:posOffset>2744366</wp:posOffset>
                </wp:positionH>
                <wp:positionV relativeFrom="paragraph">
                  <wp:posOffset>8738</wp:posOffset>
                </wp:positionV>
                <wp:extent cx="388961" cy="116006"/>
                <wp:effectExtent l="0" t="0" r="11430" b="17780"/>
                <wp:wrapNone/>
                <wp:docPr id="208" name="Rechteck 208"/>
                <wp:cNvGraphicFramePr/>
                <a:graphic xmlns:a="http://schemas.openxmlformats.org/drawingml/2006/main">
                  <a:graphicData uri="http://schemas.microsoft.com/office/word/2010/wordprocessingShape">
                    <wps:wsp>
                      <wps:cNvSpPr/>
                      <wps:spPr>
                        <a:xfrm>
                          <a:off x="0" y="0"/>
                          <a:ext cx="388961" cy="116006"/>
                        </a:xfrm>
                        <a:prstGeom prst="rect">
                          <a:avLst/>
                        </a:prstGeom>
                        <a:noFill/>
                        <a:ln w="6350">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DFDE4" id="Rechteck 208" o:spid="_x0000_s1026" style="position:absolute;margin-left:216.1pt;margin-top:.7pt;width:30.65pt;height:9.15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" filled="f" strokecolor="red" strokeweight=".5pt">
                <v:textbox inset="2mm,2mm,2mm,2mm"/>
                <w10:wrap anchorx="margin"/>
              </v:rect>
            </w:pict>
          </mc:Fallback>
        </mc:AlternateContent>
      </w:r>
    </w:p>
    <w:p w14:paraId="02B1AAF7" w14:textId="2EDC2AF2" w:rsidR="0022451D" w:rsidRPr="00A928BB" w:rsidRDefault="0022451D" w:rsidP="00572B57">
      <w:pPr>
        <w:spacing w:line="360" w:lineRule="auto"/>
        <w:jc w:val="center"/>
        <w:rPr>
          <w:lang w:val="it-IT"/>
        </w:rPr>
      </w:pPr>
    </w:p>
    <w:p w14:paraId="7A65E266" w14:textId="31AB6E59" w:rsidR="0022451D" w:rsidRPr="00A928BB" w:rsidRDefault="0022451D" w:rsidP="00572B57">
      <w:pPr>
        <w:spacing w:line="360" w:lineRule="auto"/>
        <w:jc w:val="center"/>
        <w:rPr>
          <w:lang w:val="it-IT"/>
        </w:rPr>
      </w:pPr>
    </w:p>
    <w:p w14:paraId="18B51996" w14:textId="76A34D61" w:rsidR="0022451D" w:rsidRPr="00A928BB" w:rsidRDefault="0022451D" w:rsidP="00572B57">
      <w:pPr>
        <w:spacing w:line="360" w:lineRule="auto"/>
        <w:jc w:val="center"/>
        <w:rPr>
          <w:lang w:val="it-IT"/>
        </w:rPr>
      </w:pPr>
    </w:p>
    <w:p w14:paraId="71DC83C9" w14:textId="7A4AE895" w:rsidR="0022451D" w:rsidRPr="00A928BB" w:rsidRDefault="0022451D" w:rsidP="00572B57">
      <w:pPr>
        <w:spacing w:line="360" w:lineRule="auto"/>
        <w:jc w:val="center"/>
        <w:rPr>
          <w:lang w:val="it-IT"/>
        </w:rPr>
      </w:pPr>
    </w:p>
    <w:p w14:paraId="5089B693" w14:textId="4E2DFD38" w:rsidR="0022451D" w:rsidRPr="00A928BB" w:rsidRDefault="0022451D" w:rsidP="00572B57">
      <w:pPr>
        <w:spacing w:line="360" w:lineRule="auto"/>
        <w:jc w:val="center"/>
        <w:rPr>
          <w:lang w:val="it-IT"/>
        </w:rPr>
      </w:pPr>
    </w:p>
    <w:p w14:paraId="555822B0" w14:textId="31378F82" w:rsidR="0022451D" w:rsidRPr="00A928BB" w:rsidRDefault="0022451D" w:rsidP="00572B57">
      <w:pPr>
        <w:spacing w:line="360" w:lineRule="auto"/>
        <w:jc w:val="center"/>
        <w:rPr>
          <w:lang w:val="it-IT"/>
        </w:rPr>
      </w:pPr>
    </w:p>
    <w:p w14:paraId="3B893256" w14:textId="6D94961A" w:rsidR="0022451D" w:rsidRPr="00A928BB" w:rsidRDefault="0022451D" w:rsidP="00572B57">
      <w:pPr>
        <w:spacing w:line="360" w:lineRule="auto"/>
        <w:jc w:val="center"/>
        <w:rPr>
          <w:lang w:val="it-IT"/>
        </w:rPr>
      </w:pPr>
    </w:p>
    <w:p w14:paraId="016E77E3" w14:textId="77777777" w:rsidR="0022451D" w:rsidRPr="00A928BB" w:rsidRDefault="0022451D" w:rsidP="00572B57">
      <w:pPr>
        <w:spacing w:line="360" w:lineRule="auto"/>
        <w:jc w:val="center"/>
        <w:rPr>
          <w:lang w:val="it-IT"/>
        </w:rPr>
      </w:pPr>
    </w:p>
    <w:bookmarkEnd w:id="1"/>
    <w:p w14:paraId="06A46BB4" w14:textId="74E995FC" w:rsidR="00A928BB" w:rsidRDefault="00A928BB" w:rsidP="00572B57">
      <w:pPr>
        <w:spacing w:line="360" w:lineRule="auto"/>
        <w:jc w:val="both"/>
        <w:rPr>
          <w:lang w:val="it-IT"/>
        </w:rPr>
      </w:pPr>
    </w:p>
    <w:p w14:paraId="402BD730" w14:textId="2C15D48E" w:rsidR="00D53402" w:rsidRDefault="00D53402" w:rsidP="00572B57">
      <w:pPr>
        <w:spacing w:line="360" w:lineRule="auto"/>
        <w:jc w:val="both"/>
        <w:rPr>
          <w:lang w:val="it-IT"/>
        </w:rPr>
      </w:pPr>
    </w:p>
    <w:p w14:paraId="5C881893" w14:textId="6C239E72" w:rsidR="0043195A" w:rsidRDefault="0043195A" w:rsidP="00572B57">
      <w:pPr>
        <w:spacing w:line="360" w:lineRule="auto"/>
        <w:jc w:val="both"/>
        <w:rPr>
          <w:lang w:val="it-IT"/>
        </w:rPr>
      </w:pPr>
    </w:p>
    <w:p w14:paraId="2D82783F" w14:textId="05417F32" w:rsidR="0043195A" w:rsidRDefault="0043195A" w:rsidP="00572B57">
      <w:pPr>
        <w:spacing w:line="360" w:lineRule="auto"/>
        <w:jc w:val="both"/>
        <w:rPr>
          <w:lang w:val="it-IT"/>
        </w:rPr>
      </w:pPr>
      <w:r w:rsidRPr="0043195A">
        <w:rPr>
          <w:lang w:val="it-IT"/>
        </w:rPr>
        <w:drawing>
          <wp:inline distT="0" distB="0" distL="0" distR="0" wp14:anchorId="3CB957B6" wp14:editId="1AF2E2B8">
            <wp:extent cx="6299835" cy="5179060"/>
            <wp:effectExtent l="0" t="0" r="5715" b="254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99835" cy="5179060"/>
                    </a:xfrm>
                    <a:prstGeom prst="rect">
                      <a:avLst/>
                    </a:prstGeom>
                  </pic:spPr>
                </pic:pic>
              </a:graphicData>
            </a:graphic>
          </wp:inline>
        </w:drawing>
      </w:r>
    </w:p>
    <w:p w14:paraId="13A9C928" w14:textId="77777777" w:rsidR="00D53402" w:rsidRPr="00D53402" w:rsidRDefault="00D53402" w:rsidP="00572B57">
      <w:pPr>
        <w:spacing w:line="360" w:lineRule="auto"/>
        <w:jc w:val="both"/>
        <w:rPr>
          <w:lang w:val="it-IT"/>
        </w:rPr>
      </w:pPr>
    </w:p>
    <w:p w14:paraId="3C099EF6" w14:textId="77777777" w:rsidR="00572B57" w:rsidRPr="00572B57" w:rsidRDefault="00572B57" w:rsidP="00572B57">
      <w:pPr>
        <w:spacing w:line="360" w:lineRule="auto"/>
        <w:rPr>
          <w:lang w:val="it-IT"/>
        </w:rPr>
      </w:pPr>
      <w:r w:rsidRPr="00572B57">
        <w:rPr>
          <w:lang w:val="it-IT"/>
        </w:rPr>
        <w:t>È quindi necessario inserire l'indirizzo e-mail dell'utente. Poco dopo, un codice di verifica viene inviato alla casella di posta elettronica dell'utente. Questo codice deve essere inserito nell'applicazione per poter impostare una nuova password. Quando si imposta la password, prestare attenzione alle linee guida per la password.</w:t>
      </w:r>
    </w:p>
    <w:p w14:paraId="7315AEC3" w14:textId="77777777" w:rsidR="003F05C1" w:rsidRPr="00572B57" w:rsidRDefault="003F05C1" w:rsidP="00572B57">
      <w:pPr>
        <w:spacing w:line="360" w:lineRule="auto"/>
        <w:jc w:val="both"/>
        <w:rPr>
          <w:lang w:val="it-IT"/>
        </w:rPr>
      </w:pPr>
    </w:p>
    <w:p w14:paraId="5CFD98D4" w14:textId="6A5DF116" w:rsidR="003F05C1" w:rsidRPr="00572B57" w:rsidRDefault="00572B57" w:rsidP="00572B57">
      <w:pPr>
        <w:spacing w:line="360" w:lineRule="auto"/>
        <w:jc w:val="both"/>
        <w:rPr>
          <w:bCs/>
          <w:lang w:val="it-IT"/>
        </w:rPr>
      </w:pPr>
      <w:r w:rsidRPr="00572B57">
        <w:rPr>
          <w:b/>
          <w:lang w:val="it-IT"/>
        </w:rPr>
        <w:t xml:space="preserve">Nota: </w:t>
      </w:r>
      <w:r w:rsidRPr="00572B57">
        <w:rPr>
          <w:bCs/>
          <w:lang w:val="it-IT"/>
        </w:rPr>
        <w:t>se si è dimenticata la password, è possibile reimpostarla in qualsiasi momento seguendo la procedura descritta sopra.</w:t>
      </w:r>
    </w:p>
    <w:p w14:paraId="57727DF2" w14:textId="3121EB76" w:rsidR="001B4125" w:rsidRPr="00572B57" w:rsidRDefault="00C735D7" w:rsidP="00917286">
      <w:pPr>
        <w:pStyle w:val="berschrift1"/>
        <w:numPr>
          <w:ilvl w:val="0"/>
          <w:numId w:val="1"/>
        </w:numPr>
        <w:rPr>
          <w:color w:val="2B2C3A" w:themeColor="text1"/>
          <w:lang w:val="en-GB"/>
        </w:rPr>
      </w:pPr>
      <w:bookmarkStart w:id="14" w:name="_Toc125553218"/>
      <w:r w:rsidRPr="00C735D7">
        <w:rPr>
          <w:color w:val="2B2C3A" w:themeColor="text1"/>
          <w:lang w:val="en-GB"/>
        </w:rPr>
        <w:t>Funzionalità dell'applicazione TecRMI Service Book</w:t>
      </w:r>
      <w:bookmarkEnd w:id="14"/>
    </w:p>
    <w:p w14:paraId="3BE82DE7" w14:textId="0F4D3382" w:rsidR="001B4125" w:rsidRDefault="00C735D7" w:rsidP="001B4125">
      <w:pPr>
        <w:pStyle w:val="berschrift2"/>
      </w:pPr>
      <w:bookmarkStart w:id="15" w:name="_Toc125553219"/>
      <w:r w:rsidRPr="00C735D7">
        <w:t>Cruscotto</w:t>
      </w:r>
      <w:bookmarkEnd w:id="15"/>
    </w:p>
    <w:p w14:paraId="19DDB5DC" w14:textId="5B78AAB0" w:rsidR="00FA2DF4" w:rsidRPr="001E66D8" w:rsidRDefault="001E66D8" w:rsidP="00FA2DF4">
      <w:pPr>
        <w:spacing w:line="360" w:lineRule="auto"/>
        <w:jc w:val="both"/>
        <w:rPr>
          <w:lang w:val="it-IT"/>
        </w:rPr>
      </w:pPr>
      <w:r w:rsidRPr="001E66D8">
        <w:rPr>
          <w:lang w:val="it-IT"/>
        </w:rPr>
        <w:t>Per accedere al cruscotto delle voci di servizio, è necessario selezionare il pulsante Voci di servizio nella selezione subito dopo il login:</w:t>
      </w:r>
    </w:p>
    <w:p w14:paraId="2F420DC0" w14:textId="3F390CC9" w:rsidR="00BD71BE" w:rsidRPr="001E66D8" w:rsidRDefault="004F7651" w:rsidP="001B4125">
      <w:pPr>
        <w:rPr>
          <w:lang w:val="it-IT"/>
        </w:rPr>
      </w:pPr>
      <w:r>
        <w:rPr>
          <w:noProof/>
        </w:rPr>
        <mc:AlternateContent>
          <mc:Choice Requires="wps">
            <w:drawing>
              <wp:anchor distT="0" distB="0" distL="114300" distR="114300" simplePos="0" relativeHeight="251586560" behindDoc="0" locked="0" layoutInCell="1" allowOverlap="1" wp14:anchorId="7961A8C5" wp14:editId="4AE1ED52">
                <wp:simplePos x="0" y="0"/>
                <wp:positionH relativeFrom="margin">
                  <wp:posOffset>104676</wp:posOffset>
                </wp:positionH>
                <wp:positionV relativeFrom="paragraph">
                  <wp:posOffset>393684</wp:posOffset>
                </wp:positionV>
                <wp:extent cx="3040083" cy="1359724"/>
                <wp:effectExtent l="0" t="0" r="27305" b="12065"/>
                <wp:wrapNone/>
                <wp:docPr id="211" name="Rechteck 211"/>
                <wp:cNvGraphicFramePr/>
                <a:graphic xmlns:a="http://schemas.openxmlformats.org/drawingml/2006/main">
                  <a:graphicData uri="http://schemas.microsoft.com/office/word/2010/wordprocessingShape">
                    <wps:wsp>
                      <wps:cNvSpPr/>
                      <wps:spPr>
                        <a:xfrm>
                          <a:off x="0" y="0"/>
                          <a:ext cx="3040083" cy="1359724"/>
                        </a:xfrm>
                        <a:prstGeom prst="rect">
                          <a:avLst/>
                        </a:prstGeom>
                        <a:noFill/>
                        <a:ln w="6350">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803F3" id="Rechteck 211" o:spid="_x0000_s1026" style="position:absolute;margin-left:8.25pt;margin-top:31pt;width:239.4pt;height:107.05pt;z-index:251586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" filled="f" strokecolor="red" strokeweight=".5pt">
                <v:textbox inset="2mm,2mm,2mm,2mm"/>
                <w10:wrap anchorx="margin"/>
              </v:rect>
            </w:pict>
          </mc:Fallback>
        </mc:AlternateContent>
      </w:r>
      <w:r w:rsidR="00536B10" w:rsidRPr="00790DA4">
        <w:rPr>
          <w:noProof/>
        </w:rPr>
        <mc:AlternateContent>
          <mc:Choice Requires="wpg">
            <w:drawing>
              <wp:anchor distT="0" distB="0" distL="114300" distR="114300" simplePos="0" relativeHeight="251595776" behindDoc="0" locked="0" layoutInCell="1" allowOverlap="1" wp14:anchorId="59B083CB" wp14:editId="42D77CC5">
                <wp:simplePos x="0" y="0"/>
                <wp:positionH relativeFrom="margin">
                  <wp:posOffset>0</wp:posOffset>
                </wp:positionH>
                <wp:positionV relativeFrom="paragraph">
                  <wp:posOffset>163195</wp:posOffset>
                </wp:positionV>
                <wp:extent cx="6300000" cy="2012400"/>
                <wp:effectExtent l="0" t="0" r="5715" b="6985"/>
                <wp:wrapTopAndBottom/>
                <wp:docPr id="8" name="Group 8"/>
                <wp:cNvGraphicFramePr/>
                <a:graphic xmlns:a="http://schemas.openxmlformats.org/drawingml/2006/main">
                  <a:graphicData uri="http://schemas.microsoft.com/office/word/2010/wordprocessingGroup">
                    <wpg:wgp>
                      <wpg:cNvGrpSpPr/>
                      <wpg:grpSpPr>
                        <a:xfrm>
                          <a:off x="0" y="0"/>
                          <a:ext cx="6300000" cy="2012400"/>
                          <a:chOff x="0" y="0"/>
                          <a:chExt cx="11468519" cy="3303145"/>
                        </a:xfrm>
                      </wpg:grpSpPr>
                      <pic:pic xmlns:pic="http://schemas.openxmlformats.org/drawingml/2006/picture">
                        <pic:nvPicPr>
                          <pic:cNvPr id="12" name="Picture 12"/>
                          <pic:cNvPicPr>
                            <a:picLocks noChangeAspect="1"/>
                          </pic:cNvPicPr>
                        </pic:nvPicPr>
                        <pic:blipFill>
                          <a:blip r:embed="rId16"/>
                          <a:stretch>
                            <a:fillRect/>
                          </a:stretch>
                        </pic:blipFill>
                        <pic:spPr>
                          <a:xfrm>
                            <a:off x="0" y="0"/>
                            <a:ext cx="11468519" cy="3303145"/>
                          </a:xfrm>
                          <a:prstGeom prst="rect">
                            <a:avLst/>
                          </a:prstGeom>
                        </pic:spPr>
                      </pic:pic>
                      <wps:wsp>
                        <wps:cNvPr id="13" name="Rectangle 13"/>
                        <wps:cNvSpPr/>
                        <wps:spPr>
                          <a:xfrm>
                            <a:off x="200968" y="704516"/>
                            <a:ext cx="5533292" cy="2270928"/>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9A9FB7D" id="Group 8" o:spid="_x0000_s1026" style="position:absolute;margin-left:0;margin-top:12.85pt;width:496.05pt;height:158.45pt;z-index:251595776;mso-position-horizontal-relative:margin;mso-width-relative:margin;mso-height-relative:margin" coordsize="114685,33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4685;height:33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">
                  <v:imagedata r:id="rId17" o:title=""/>
                </v:shape>
                <v:rect id="Rectangle 13" o:spid="_x0000_s1028" style="position:absolute;left:2009;top:7045;width:55333;height:22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" filled="f" strokecolor="red" strokeweight="1pt"/>
                <w10:wrap type="topAndBottom" anchorx="margin"/>
              </v:group>
            </w:pict>
          </mc:Fallback>
        </mc:AlternateContent>
      </w:r>
    </w:p>
    <w:p w14:paraId="50E1D941" w14:textId="72F077FE" w:rsidR="002D5648" w:rsidRDefault="002D5648" w:rsidP="001B4125">
      <w:pPr>
        <w:rPr>
          <w:lang w:val="it-IT"/>
        </w:rPr>
      </w:pPr>
    </w:p>
    <w:p w14:paraId="0E385299" w14:textId="12C65C07" w:rsidR="0043195A" w:rsidRPr="001E66D8" w:rsidRDefault="0043195A" w:rsidP="001B4125">
      <w:pPr>
        <w:rPr>
          <w:lang w:val="it-IT"/>
        </w:rPr>
      </w:pPr>
      <w:r w:rsidRPr="0043195A">
        <w:rPr>
          <w:lang w:val="it-IT"/>
        </w:rPr>
        <w:drawing>
          <wp:inline distT="0" distB="0" distL="0" distR="0" wp14:anchorId="5EC53981" wp14:editId="783AB032">
            <wp:extent cx="6299835" cy="1982470"/>
            <wp:effectExtent l="0" t="0" r="5715"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99835" cy="1982470"/>
                    </a:xfrm>
                    <a:prstGeom prst="rect">
                      <a:avLst/>
                    </a:prstGeom>
                  </pic:spPr>
                </pic:pic>
              </a:graphicData>
            </a:graphic>
          </wp:inline>
        </w:drawing>
      </w:r>
    </w:p>
    <w:p w14:paraId="29378000" w14:textId="123AE28F" w:rsidR="00167081" w:rsidRPr="00E60707" w:rsidRDefault="00E60707" w:rsidP="00167081">
      <w:pPr>
        <w:spacing w:line="360" w:lineRule="auto"/>
        <w:rPr>
          <w:lang w:val="it-IT"/>
        </w:rPr>
      </w:pPr>
      <w:r w:rsidRPr="00E60707">
        <w:rPr>
          <w:lang w:val="it-IT"/>
        </w:rPr>
        <w:t>Nel cruscotto per le voci di servizio è possibile vedere tutte le operazioni effettuate con il relativo stato e altre informazioni.</w:t>
      </w:r>
    </w:p>
    <w:p w14:paraId="51363F17" w14:textId="77777777" w:rsidR="00167081" w:rsidRPr="00E60707" w:rsidRDefault="00167081" w:rsidP="00167081">
      <w:pPr>
        <w:rPr>
          <w:lang w:val="it-IT"/>
        </w:rPr>
      </w:pPr>
    </w:p>
    <w:p w14:paraId="291F2CF3" w14:textId="16F4DA1C" w:rsidR="00167081" w:rsidRPr="00125C60" w:rsidRDefault="00167081" w:rsidP="00167081">
      <w:pPr>
        <w:rPr>
          <w:lang w:val="it-IT"/>
        </w:rPr>
      </w:pPr>
      <w:r>
        <w:rPr>
          <w:noProof/>
        </w:rPr>
        <w:drawing>
          <wp:anchor distT="0" distB="0" distL="114300" distR="114300" simplePos="0" relativeHeight="251596800" behindDoc="0" locked="0" layoutInCell="1" allowOverlap="1" wp14:anchorId="283936D1" wp14:editId="5FDA64E3">
            <wp:simplePos x="0" y="0"/>
            <wp:positionH relativeFrom="column">
              <wp:posOffset>433705</wp:posOffset>
            </wp:positionH>
            <wp:positionV relativeFrom="paragraph">
              <wp:posOffset>211981</wp:posOffset>
            </wp:positionV>
            <wp:extent cx="200060" cy="195943"/>
            <wp:effectExtent l="0" t="0" r="0" b="0"/>
            <wp:wrapNone/>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0060" cy="195943"/>
                    </a:xfrm>
                    <a:prstGeom prst="rect">
                      <a:avLst/>
                    </a:prstGeom>
                  </pic:spPr>
                </pic:pic>
              </a:graphicData>
            </a:graphic>
            <wp14:sizeRelH relativeFrom="margin">
              <wp14:pctWidth>0</wp14:pctWidth>
            </wp14:sizeRelH>
            <wp14:sizeRelV relativeFrom="margin">
              <wp14:pctHeight>0</wp14:pctHeight>
            </wp14:sizeRelV>
          </wp:anchor>
        </w:drawing>
      </w:r>
      <w:r w:rsidR="00E60707" w:rsidRPr="00E60707">
        <w:rPr>
          <w:lang w:val="it-IT"/>
        </w:rPr>
        <w:t xml:space="preserve"> Qui si fa una distinzione tra tre diversi status</w:t>
      </w:r>
      <w:r w:rsidRPr="00125C60">
        <w:rPr>
          <w:lang w:val="it-IT"/>
        </w:rPr>
        <w:t>:</w:t>
      </w:r>
    </w:p>
    <w:p w14:paraId="2C0C26B8" w14:textId="0A185528" w:rsidR="00167081" w:rsidRDefault="00167081" w:rsidP="001352CA">
      <w:pPr>
        <w:pStyle w:val="Listenabsatz"/>
        <w:numPr>
          <w:ilvl w:val="0"/>
          <w:numId w:val="15"/>
        </w:numPr>
        <w:spacing w:line="360" w:lineRule="auto"/>
      </w:pPr>
      <w:r w:rsidRPr="00125C60">
        <w:rPr>
          <w:lang w:val="it-IT"/>
        </w:rPr>
        <w:t xml:space="preserve">       </w:t>
      </w:r>
      <w:r w:rsidR="00E60707" w:rsidRPr="00E60707">
        <w:rPr>
          <w:lang w:val="it-IT"/>
        </w:rPr>
        <w:t xml:space="preserve">Aperto </w:t>
      </w:r>
      <w:r w:rsidRPr="00DE02F5">
        <w:t xml:space="preserve"> </w:t>
      </w:r>
    </w:p>
    <w:p w14:paraId="69361C69" w14:textId="708BC7C8" w:rsidR="00167081" w:rsidRPr="00125C60" w:rsidRDefault="00167081" w:rsidP="001352CA">
      <w:pPr>
        <w:pStyle w:val="Listenabsatz"/>
        <w:numPr>
          <w:ilvl w:val="1"/>
          <w:numId w:val="17"/>
        </w:numPr>
        <w:spacing w:line="360" w:lineRule="auto"/>
        <w:rPr>
          <w:lang w:val="it-IT"/>
        </w:rPr>
      </w:pPr>
      <w:r>
        <w:rPr>
          <w:noProof/>
        </w:rPr>
        <w:drawing>
          <wp:anchor distT="0" distB="0" distL="114300" distR="114300" simplePos="0" relativeHeight="251597824" behindDoc="0" locked="0" layoutInCell="1" allowOverlap="1" wp14:anchorId="2147D992" wp14:editId="585D31B4">
            <wp:simplePos x="0" y="0"/>
            <wp:positionH relativeFrom="column">
              <wp:posOffset>435610</wp:posOffset>
            </wp:positionH>
            <wp:positionV relativeFrom="paragraph">
              <wp:posOffset>457835</wp:posOffset>
            </wp:positionV>
            <wp:extent cx="200025" cy="168910"/>
            <wp:effectExtent l="0" t="0" r="9525" b="2540"/>
            <wp:wrapNone/>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r="14407"/>
                    <a:stretch/>
                  </pic:blipFill>
                  <pic:spPr bwMode="auto">
                    <a:xfrm>
                      <a:off x="0" y="0"/>
                      <a:ext cx="200025" cy="168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5C60" w:rsidRPr="00125C60">
        <w:rPr>
          <w:lang w:val="it-IT"/>
        </w:rPr>
        <w:t>Tutte le domande in questo stato devono ancora essere elaborate e quindi presentate per la registrazione da parte di TecAlliance.</w:t>
      </w:r>
    </w:p>
    <w:p w14:paraId="5BECD17E" w14:textId="18CA2EA7" w:rsidR="00167081" w:rsidRDefault="00167081" w:rsidP="001352CA">
      <w:pPr>
        <w:pStyle w:val="Listenabsatz"/>
        <w:numPr>
          <w:ilvl w:val="0"/>
          <w:numId w:val="15"/>
        </w:numPr>
        <w:spacing w:line="360" w:lineRule="auto"/>
      </w:pPr>
      <w:r w:rsidRPr="00125C60">
        <w:rPr>
          <w:lang w:val="it-IT"/>
        </w:rPr>
        <w:t xml:space="preserve">       </w:t>
      </w:r>
      <w:r w:rsidR="008D1313" w:rsidRPr="008D1313">
        <w:rPr>
          <w:lang w:val="it-IT"/>
        </w:rPr>
        <w:t>Dati trasmessi</w:t>
      </w:r>
      <w:r>
        <w:rPr>
          <w:lang w:val="en"/>
        </w:rPr>
        <w:t xml:space="preserve"> </w:t>
      </w:r>
    </w:p>
    <w:p w14:paraId="272DB773" w14:textId="2C6C72E1" w:rsidR="00167081" w:rsidRPr="00E06D66" w:rsidRDefault="00167081" w:rsidP="001352CA">
      <w:pPr>
        <w:pStyle w:val="Listenabsatz"/>
        <w:numPr>
          <w:ilvl w:val="1"/>
          <w:numId w:val="18"/>
        </w:numPr>
        <w:spacing w:line="360" w:lineRule="auto"/>
        <w:rPr>
          <w:lang w:val="it-IT"/>
        </w:rPr>
      </w:pPr>
      <w:r>
        <w:rPr>
          <w:noProof/>
        </w:rPr>
        <w:drawing>
          <wp:anchor distT="0" distB="0" distL="114300" distR="114300" simplePos="0" relativeHeight="251598848" behindDoc="0" locked="0" layoutInCell="1" allowOverlap="1" wp14:anchorId="2FEFD477" wp14:editId="0A48AD0C">
            <wp:simplePos x="0" y="0"/>
            <wp:positionH relativeFrom="column">
              <wp:posOffset>464185</wp:posOffset>
            </wp:positionH>
            <wp:positionV relativeFrom="paragraph">
              <wp:posOffset>459105</wp:posOffset>
            </wp:positionV>
            <wp:extent cx="168100" cy="171049"/>
            <wp:effectExtent l="0" t="0" r="3810" b="635"/>
            <wp:wrapNone/>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8100" cy="171049"/>
                    </a:xfrm>
                    <a:prstGeom prst="rect">
                      <a:avLst/>
                    </a:prstGeom>
                  </pic:spPr>
                </pic:pic>
              </a:graphicData>
            </a:graphic>
            <wp14:sizeRelH relativeFrom="margin">
              <wp14:pctWidth>0</wp14:pctWidth>
            </wp14:sizeRelH>
            <wp14:sizeRelV relativeFrom="margin">
              <wp14:pctHeight>0</wp14:pctHeight>
            </wp14:sizeRelV>
          </wp:anchor>
        </w:drawing>
      </w:r>
      <w:r w:rsidR="00E06D66" w:rsidRPr="00E06D66">
        <w:rPr>
          <w:lang w:val="it-IT"/>
        </w:rPr>
        <w:t>Tutte le applicazioni in questo stato sono state richieste da voi per la registrazione presso TecAlliance e saranno inserite a breve nel portale del produttore.</w:t>
      </w:r>
    </w:p>
    <w:p w14:paraId="1FE3871A" w14:textId="59266321" w:rsidR="00167081" w:rsidRDefault="00167081" w:rsidP="001352CA">
      <w:pPr>
        <w:pStyle w:val="Listenabsatz"/>
        <w:numPr>
          <w:ilvl w:val="0"/>
          <w:numId w:val="15"/>
        </w:numPr>
        <w:spacing w:line="360" w:lineRule="auto"/>
      </w:pPr>
      <w:r w:rsidRPr="00E06D66">
        <w:rPr>
          <w:lang w:val="it-IT"/>
        </w:rPr>
        <w:t xml:space="preserve">       </w:t>
      </w:r>
      <w:r w:rsidR="000235E3">
        <w:rPr>
          <w:lang w:val="en"/>
        </w:rPr>
        <w:t>Ent</w:t>
      </w:r>
      <w:r w:rsidR="00562FBC">
        <w:rPr>
          <w:lang w:val="en"/>
        </w:rPr>
        <w:t>rata</w:t>
      </w:r>
    </w:p>
    <w:p w14:paraId="76C2BF7E" w14:textId="14116A08" w:rsidR="00167081" w:rsidRPr="00562FBC" w:rsidRDefault="00562FBC" w:rsidP="00EB0377">
      <w:pPr>
        <w:pStyle w:val="Listenabsatz"/>
        <w:numPr>
          <w:ilvl w:val="1"/>
          <w:numId w:val="26"/>
        </w:numPr>
        <w:spacing w:line="360" w:lineRule="auto"/>
        <w:rPr>
          <w:lang w:val="it-IT"/>
        </w:rPr>
      </w:pPr>
      <w:r w:rsidRPr="00562FBC">
        <w:rPr>
          <w:lang w:val="it-IT"/>
        </w:rPr>
        <w:t>Tutte le domande in questo stato sono state inserite da TecAlliance nel portale del produttore e sono quindi completate.</w:t>
      </w:r>
    </w:p>
    <w:p w14:paraId="73BC2B84" w14:textId="6ABA693E" w:rsidR="001B4125" w:rsidRPr="00562FBC" w:rsidRDefault="00C42EC2" w:rsidP="00C4607B">
      <w:pPr>
        <w:tabs>
          <w:tab w:val="clear" w:pos="397"/>
          <w:tab w:val="clear" w:pos="794"/>
          <w:tab w:val="clear" w:pos="1191"/>
        </w:tabs>
        <w:spacing w:before="0" w:after="200" w:line="276" w:lineRule="auto"/>
        <w:contextualSpacing w:val="0"/>
        <w:jc w:val="both"/>
        <w:rPr>
          <w:lang w:val="it-IT"/>
        </w:rPr>
      </w:pPr>
      <w:r w:rsidRPr="00562FBC">
        <w:rPr>
          <w:lang w:val="it-IT"/>
        </w:rPr>
        <w:br w:type="page"/>
      </w:r>
    </w:p>
    <w:p w14:paraId="3A51E2CF" w14:textId="15724C8B" w:rsidR="00062EC0" w:rsidRPr="001F509D" w:rsidRDefault="001F509D" w:rsidP="00062EC0">
      <w:pPr>
        <w:spacing w:line="360" w:lineRule="auto"/>
        <w:rPr>
          <w:lang w:val="it-IT"/>
        </w:rPr>
      </w:pPr>
      <w:r w:rsidRPr="001F509D">
        <w:rPr>
          <w:lang w:val="it-IT"/>
        </w:rPr>
        <w:t>Nella dashboard è possibile eseguire le seguenti "azioni":</w:t>
      </w:r>
    </w:p>
    <w:p w14:paraId="7276FAD5" w14:textId="1D3420AB" w:rsidR="00062EC0" w:rsidRDefault="00062EC0" w:rsidP="001352CA">
      <w:pPr>
        <w:pStyle w:val="Listenabsatz"/>
        <w:numPr>
          <w:ilvl w:val="0"/>
          <w:numId w:val="16"/>
        </w:numPr>
        <w:spacing w:line="360" w:lineRule="auto"/>
      </w:pPr>
      <w:r>
        <w:rPr>
          <w:noProof/>
        </w:rPr>
        <w:drawing>
          <wp:anchor distT="0" distB="0" distL="114300" distR="114300" simplePos="0" relativeHeight="251600896" behindDoc="0" locked="0" layoutInCell="1" allowOverlap="1" wp14:anchorId="5DC2238E" wp14:editId="6333A580">
            <wp:simplePos x="0" y="0"/>
            <wp:positionH relativeFrom="column">
              <wp:posOffset>462915</wp:posOffset>
            </wp:positionH>
            <wp:positionV relativeFrom="paragraph">
              <wp:posOffset>8255</wp:posOffset>
            </wp:positionV>
            <wp:extent cx="187427" cy="193675"/>
            <wp:effectExtent l="0" t="0" r="3175" b="0"/>
            <wp:wrapNone/>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7427" cy="193675"/>
                    </a:xfrm>
                    <a:prstGeom prst="rect">
                      <a:avLst/>
                    </a:prstGeom>
                  </pic:spPr>
                </pic:pic>
              </a:graphicData>
            </a:graphic>
            <wp14:sizeRelH relativeFrom="margin">
              <wp14:pctWidth>0</wp14:pctWidth>
            </wp14:sizeRelH>
            <wp14:sizeRelV relativeFrom="margin">
              <wp14:pctHeight>0</wp14:pctHeight>
            </wp14:sizeRelV>
          </wp:anchor>
        </w:drawing>
      </w:r>
      <w:r w:rsidRPr="001F509D">
        <w:rPr>
          <w:lang w:val="it-IT"/>
        </w:rPr>
        <w:t xml:space="preserve">       </w:t>
      </w:r>
      <w:r w:rsidR="001F509D" w:rsidRPr="001F509D">
        <w:rPr>
          <w:lang w:val="it-IT"/>
        </w:rPr>
        <w:t>Modifica delle applicazioni</w:t>
      </w:r>
    </w:p>
    <w:p w14:paraId="5981C333" w14:textId="7C970CA8" w:rsidR="00062EC0" w:rsidRPr="001F509D" w:rsidRDefault="001F509D" w:rsidP="001352CA">
      <w:pPr>
        <w:pStyle w:val="Listenabsatz"/>
        <w:numPr>
          <w:ilvl w:val="1"/>
          <w:numId w:val="16"/>
        </w:numPr>
        <w:spacing w:line="360" w:lineRule="auto"/>
        <w:rPr>
          <w:lang w:val="it-IT"/>
        </w:rPr>
      </w:pPr>
      <w:r w:rsidRPr="001F509D">
        <w:rPr>
          <w:lang w:val="it-IT"/>
        </w:rPr>
        <w:t>o Possibile solo per le applicazioni in stato "Aperto".</w:t>
      </w:r>
    </w:p>
    <w:p w14:paraId="622A6540" w14:textId="50DA3208" w:rsidR="00062EC0" w:rsidRDefault="00062EC0" w:rsidP="001352CA">
      <w:pPr>
        <w:pStyle w:val="Listenabsatz"/>
        <w:numPr>
          <w:ilvl w:val="0"/>
          <w:numId w:val="16"/>
        </w:numPr>
        <w:spacing w:line="360" w:lineRule="auto"/>
      </w:pPr>
      <w:r>
        <w:rPr>
          <w:noProof/>
        </w:rPr>
        <w:drawing>
          <wp:anchor distT="0" distB="0" distL="114300" distR="114300" simplePos="0" relativeHeight="251599872" behindDoc="0" locked="0" layoutInCell="1" allowOverlap="1" wp14:anchorId="17A1C8C5" wp14:editId="212352FE">
            <wp:simplePos x="0" y="0"/>
            <wp:positionH relativeFrom="column">
              <wp:posOffset>462915</wp:posOffset>
            </wp:positionH>
            <wp:positionV relativeFrom="paragraph">
              <wp:posOffset>19685</wp:posOffset>
            </wp:positionV>
            <wp:extent cx="159994" cy="149225"/>
            <wp:effectExtent l="0" t="0" r="0" b="3175"/>
            <wp:wrapNone/>
            <wp:docPr id="25" name="Grafik 2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Icon&#10;&#10;Description automatically generated"/>
                    <pic:cNvPicPr/>
                  </pic:nvPicPr>
                  <pic:blipFill rotWithShape="1">
                    <a:blip r:embed="rId23">
                      <a:extLst>
                        <a:ext uri="{28A0092B-C50C-407E-A947-70E740481C1C}">
                          <a14:useLocalDpi xmlns:a14="http://schemas.microsoft.com/office/drawing/2010/main" val="0"/>
                        </a:ext>
                      </a:extLst>
                    </a:blip>
                    <a:srcRect l="17309" t="18955" r="16025" b="17647"/>
                    <a:stretch/>
                  </pic:blipFill>
                  <pic:spPr bwMode="auto">
                    <a:xfrm>
                      <a:off x="0" y="0"/>
                      <a:ext cx="159994" cy="149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F509D">
        <w:rPr>
          <w:lang w:val="it-IT"/>
        </w:rPr>
        <w:t xml:space="preserve">       </w:t>
      </w:r>
      <w:r w:rsidR="00F8583B" w:rsidRPr="00F8583B">
        <w:rPr>
          <w:lang w:val="en"/>
        </w:rPr>
        <w:t>Cancellare le richieste</w:t>
      </w:r>
    </w:p>
    <w:p w14:paraId="57893B3A" w14:textId="77777777" w:rsidR="00F8583B" w:rsidRDefault="00F8583B" w:rsidP="00F8583B">
      <w:pPr>
        <w:pStyle w:val="Listenabsatz"/>
        <w:numPr>
          <w:ilvl w:val="0"/>
          <w:numId w:val="16"/>
        </w:numPr>
        <w:spacing w:line="360" w:lineRule="auto"/>
        <w:rPr>
          <w:lang w:val="it-IT"/>
        </w:rPr>
      </w:pPr>
      <w:r w:rsidRPr="00F8583B">
        <w:rPr>
          <w:lang w:val="it-IT"/>
        </w:rPr>
        <w:t>La cancellazione di un'Applicazione può essere effettuata solo fornendo una motivazione</w:t>
      </w:r>
    </w:p>
    <w:p w14:paraId="0389AA81" w14:textId="5180C99D" w:rsidR="00062EC0" w:rsidRPr="00BE7956" w:rsidRDefault="00062EC0" w:rsidP="00F8583B">
      <w:pPr>
        <w:pStyle w:val="Listenabsatz"/>
        <w:numPr>
          <w:ilvl w:val="0"/>
          <w:numId w:val="16"/>
        </w:numPr>
        <w:spacing w:line="360" w:lineRule="auto"/>
        <w:rPr>
          <w:lang w:val="it-IT"/>
        </w:rPr>
      </w:pPr>
      <w:r>
        <w:rPr>
          <w:noProof/>
        </w:rPr>
        <w:drawing>
          <wp:anchor distT="0" distB="0" distL="114300" distR="114300" simplePos="0" relativeHeight="251601920" behindDoc="0" locked="0" layoutInCell="1" allowOverlap="1" wp14:anchorId="763E2102" wp14:editId="4F61076D">
            <wp:simplePos x="0" y="0"/>
            <wp:positionH relativeFrom="column">
              <wp:posOffset>443564</wp:posOffset>
            </wp:positionH>
            <wp:positionV relativeFrom="paragraph">
              <wp:posOffset>230505</wp:posOffset>
            </wp:positionV>
            <wp:extent cx="165323" cy="172838"/>
            <wp:effectExtent l="0" t="0" r="6350" b="0"/>
            <wp:wrapNone/>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65323" cy="172838"/>
                    </a:xfrm>
                    <a:prstGeom prst="rect">
                      <a:avLst/>
                    </a:prstGeom>
                  </pic:spPr>
                </pic:pic>
              </a:graphicData>
            </a:graphic>
          </wp:anchor>
        </w:drawing>
      </w:r>
      <w:r w:rsidR="00BE7956" w:rsidRPr="00BE7956">
        <w:rPr>
          <w:lang w:val="it-IT"/>
        </w:rPr>
        <w:t>- Possibile solo per le applicazioni in stato "Aperto".</w:t>
      </w:r>
    </w:p>
    <w:p w14:paraId="535EC16C" w14:textId="6D21A801" w:rsidR="00062EC0" w:rsidRPr="00CB5E8A" w:rsidRDefault="00062EC0" w:rsidP="001352CA">
      <w:pPr>
        <w:pStyle w:val="Listenabsatz"/>
        <w:numPr>
          <w:ilvl w:val="0"/>
          <w:numId w:val="16"/>
        </w:numPr>
        <w:spacing w:line="360" w:lineRule="auto"/>
        <w:rPr>
          <w:lang w:val="en-US"/>
        </w:rPr>
      </w:pPr>
      <w:r w:rsidRPr="00BE7956">
        <w:rPr>
          <w:lang w:val="it-IT"/>
        </w:rPr>
        <w:t xml:space="preserve">       </w:t>
      </w:r>
      <w:r w:rsidR="003C5E0E" w:rsidRPr="003C5E0E">
        <w:rPr>
          <w:lang w:val="en"/>
        </w:rPr>
        <w:t>Panoramica delle voci già richieste</w:t>
      </w:r>
    </w:p>
    <w:p w14:paraId="752F2CAA" w14:textId="2AACDF4A" w:rsidR="00062EC0" w:rsidRPr="003C5E0E" w:rsidRDefault="00062EC0" w:rsidP="00EB0377">
      <w:pPr>
        <w:pStyle w:val="Listenabsatz"/>
        <w:numPr>
          <w:ilvl w:val="1"/>
          <w:numId w:val="27"/>
        </w:numPr>
        <w:spacing w:line="360" w:lineRule="auto"/>
        <w:rPr>
          <w:lang w:val="it-IT"/>
        </w:rPr>
      </w:pPr>
      <w:r>
        <w:rPr>
          <w:noProof/>
          <w:lang w:val="en"/>
        </w:rPr>
        <w:drawing>
          <wp:anchor distT="0" distB="0" distL="114300" distR="114300" simplePos="0" relativeHeight="251602944" behindDoc="0" locked="0" layoutInCell="1" allowOverlap="1" wp14:anchorId="3A7DD7B6" wp14:editId="5866B7F6">
            <wp:simplePos x="0" y="0"/>
            <wp:positionH relativeFrom="column">
              <wp:posOffset>443865</wp:posOffset>
            </wp:positionH>
            <wp:positionV relativeFrom="paragraph">
              <wp:posOffset>211344</wp:posOffset>
            </wp:positionV>
            <wp:extent cx="159889" cy="197510"/>
            <wp:effectExtent l="0" t="0" r="0" b="0"/>
            <wp:wrapNone/>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59889" cy="197510"/>
                    </a:xfrm>
                    <a:prstGeom prst="rect">
                      <a:avLst/>
                    </a:prstGeom>
                  </pic:spPr>
                </pic:pic>
              </a:graphicData>
            </a:graphic>
            <wp14:sizeRelH relativeFrom="margin">
              <wp14:pctWidth>0</wp14:pctWidth>
            </wp14:sizeRelH>
            <wp14:sizeRelV relativeFrom="margin">
              <wp14:pctHeight>0</wp14:pctHeight>
            </wp14:sizeRelV>
          </wp:anchor>
        </w:drawing>
      </w:r>
      <w:r w:rsidR="003C5E0E" w:rsidRPr="003C5E0E">
        <w:rPr>
          <w:lang w:val="it-IT"/>
        </w:rPr>
        <w:t>Possibile solo per le applicazioni nello stato "Dati trasmessi" e "Inseriti".</w:t>
      </w:r>
    </w:p>
    <w:p w14:paraId="2DD16D32" w14:textId="35CCEA7A" w:rsidR="00062EC0" w:rsidRPr="000D1B46" w:rsidRDefault="00062EC0" w:rsidP="001352CA">
      <w:pPr>
        <w:pStyle w:val="Listenabsatz"/>
        <w:numPr>
          <w:ilvl w:val="0"/>
          <w:numId w:val="16"/>
        </w:numPr>
        <w:spacing w:line="360" w:lineRule="auto"/>
        <w:rPr>
          <w:lang w:val="it-IT"/>
        </w:rPr>
      </w:pPr>
      <w:r w:rsidRPr="003C5E0E">
        <w:rPr>
          <w:lang w:val="it-IT"/>
        </w:rPr>
        <w:t xml:space="preserve">       </w:t>
      </w:r>
      <w:r w:rsidR="000D1B46" w:rsidRPr="000D1B46">
        <w:rPr>
          <w:lang w:val="it-IT"/>
        </w:rPr>
        <w:t>Scaricare la prova di immatricolazione del proprietario del veicolo</w:t>
      </w:r>
    </w:p>
    <w:p w14:paraId="2A90534B" w14:textId="66666D6F" w:rsidR="004D18A1" w:rsidRPr="000D1B46" w:rsidRDefault="000D1B46" w:rsidP="00EB0377">
      <w:pPr>
        <w:pStyle w:val="Listenabsatz"/>
        <w:numPr>
          <w:ilvl w:val="1"/>
          <w:numId w:val="28"/>
        </w:numPr>
        <w:spacing w:line="360" w:lineRule="auto"/>
        <w:rPr>
          <w:lang w:val="it-IT"/>
        </w:rPr>
      </w:pPr>
      <w:r w:rsidRPr="000D1B46">
        <w:rPr>
          <w:lang w:val="it-IT"/>
        </w:rPr>
        <w:t>Possibile solo per le applicazioni nello stato "Inserito" e se il costruttore del veicolo fornisce una stampa corrispondente.</w:t>
      </w:r>
    </w:p>
    <w:p w14:paraId="0D586EFD" w14:textId="0259CCAD" w:rsidR="005B1012" w:rsidRPr="00AC49A3" w:rsidRDefault="00AC49A3" w:rsidP="00252523">
      <w:pPr>
        <w:pStyle w:val="Listenabsatz"/>
        <w:tabs>
          <w:tab w:val="clear" w:pos="397"/>
          <w:tab w:val="clear" w:pos="794"/>
          <w:tab w:val="clear" w:pos="1191"/>
        </w:tabs>
        <w:spacing w:line="360" w:lineRule="auto"/>
        <w:ind w:left="0"/>
        <w:jc w:val="both"/>
        <w:rPr>
          <w:lang w:val="it-IT"/>
        </w:rPr>
      </w:pPr>
      <w:r w:rsidRPr="00AC49A3">
        <w:rPr>
          <w:lang w:val="it-IT"/>
        </w:rPr>
        <w:t xml:space="preserve">Nella dashboard è disponibile anche un'opzione per filtrare le applicazioni. A tale scopo, fare clic sul pulsante </w:t>
      </w:r>
      <w:r w:rsidRPr="00C55180">
        <w:rPr>
          <w:b/>
          <w:bCs/>
          <w:lang w:val="it-IT"/>
        </w:rPr>
        <w:t>"Mostra filtro"</w:t>
      </w:r>
      <w:r w:rsidRPr="00AC49A3">
        <w:rPr>
          <w:lang w:val="it-IT"/>
        </w:rPr>
        <w:t xml:space="preserve"> per attivare il filtro. Facendo clic su </w:t>
      </w:r>
      <w:r w:rsidRPr="00C55180">
        <w:rPr>
          <w:b/>
          <w:bCs/>
          <w:lang w:val="it-IT"/>
        </w:rPr>
        <w:t>"Nascondi filtro"</w:t>
      </w:r>
      <w:r w:rsidRPr="00AC49A3">
        <w:rPr>
          <w:lang w:val="it-IT"/>
        </w:rPr>
        <w:t xml:space="preserve"> il filtro scompare di nuovo. Per annullare le impostazioni del filtro, utilizzare il pulsante </w:t>
      </w:r>
      <w:r w:rsidRPr="00C55180">
        <w:rPr>
          <w:b/>
          <w:bCs/>
          <w:lang w:val="it-IT"/>
        </w:rPr>
        <w:t>"Cancella filtro"</w:t>
      </w:r>
      <w:r w:rsidR="002F27F5" w:rsidRPr="00AC49A3">
        <w:rPr>
          <w:noProof/>
          <w:lang w:val="it-IT"/>
        </w:rPr>
        <w:t>.</w:t>
      </w:r>
      <w:r w:rsidR="00EC00C5" w:rsidRPr="00AC49A3">
        <w:rPr>
          <w:noProof/>
          <w:lang w:val="it-IT"/>
        </w:rPr>
        <w:t xml:space="preserve"> </w:t>
      </w:r>
    </w:p>
    <w:p w14:paraId="2D0D132A" w14:textId="52C8D2AF" w:rsidR="001B4125" w:rsidRPr="00496E7C" w:rsidRDefault="00496E7C" w:rsidP="001B4125">
      <w:pPr>
        <w:pStyle w:val="berschrift2"/>
        <w:rPr>
          <w:lang w:val="it-IT"/>
        </w:rPr>
      </w:pPr>
      <w:bookmarkStart w:id="16" w:name="_Toc125553220"/>
      <w:r w:rsidRPr="00496E7C">
        <w:rPr>
          <w:lang w:val="it-IT"/>
        </w:rPr>
        <w:t>Salvataggio delle voci aperte durante la modifica</w:t>
      </w:r>
      <w:bookmarkEnd w:id="16"/>
    </w:p>
    <w:p w14:paraId="69FA2A4D" w14:textId="40469D7A" w:rsidR="00252523" w:rsidRPr="001F6F67" w:rsidRDefault="00252523" w:rsidP="00252523">
      <w:pPr>
        <w:spacing w:line="360" w:lineRule="auto"/>
        <w:jc w:val="both"/>
        <w:rPr>
          <w:lang w:val="it-IT"/>
        </w:rPr>
      </w:pPr>
      <w:r>
        <w:rPr>
          <w:noProof/>
        </w:rPr>
        <w:drawing>
          <wp:anchor distT="0" distB="0" distL="114300" distR="114300" simplePos="0" relativeHeight="251603968" behindDoc="0" locked="0" layoutInCell="1" allowOverlap="1" wp14:anchorId="744BA139" wp14:editId="65CDA475">
            <wp:simplePos x="0" y="0"/>
            <wp:positionH relativeFrom="margin">
              <wp:align>left</wp:align>
            </wp:positionH>
            <wp:positionV relativeFrom="paragraph">
              <wp:posOffset>183886</wp:posOffset>
            </wp:positionV>
            <wp:extent cx="744855" cy="259080"/>
            <wp:effectExtent l="0" t="0" r="0" b="7620"/>
            <wp:wrapSquare wrapText="bothSides"/>
            <wp:docPr id="218" name="Grafik 21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Grafik 218" descr="Logo&#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44855" cy="259080"/>
                    </a:xfrm>
                    <a:prstGeom prst="rect">
                      <a:avLst/>
                    </a:prstGeom>
                  </pic:spPr>
                </pic:pic>
              </a:graphicData>
            </a:graphic>
            <wp14:sizeRelH relativeFrom="margin">
              <wp14:pctWidth>0</wp14:pctWidth>
            </wp14:sizeRelH>
            <wp14:sizeRelV relativeFrom="margin">
              <wp14:pctHeight>0</wp14:pctHeight>
            </wp14:sizeRelV>
          </wp:anchor>
        </w:drawing>
      </w:r>
      <w:r w:rsidR="005406A4">
        <w:rPr>
          <w:noProof/>
        </w:rPr>
        <mc:AlternateContent>
          <mc:Choice Requires="wps">
            <w:drawing>
              <wp:anchor distT="0" distB="0" distL="114300" distR="114300" simplePos="0" relativeHeight="251604992" behindDoc="0" locked="0" layoutInCell="1" allowOverlap="1" wp14:anchorId="58180D37" wp14:editId="289DF86C">
                <wp:simplePos x="0" y="0"/>
                <wp:positionH relativeFrom="margin">
                  <wp:posOffset>0</wp:posOffset>
                </wp:positionH>
                <wp:positionV relativeFrom="paragraph">
                  <wp:posOffset>674370</wp:posOffset>
                </wp:positionV>
                <wp:extent cx="710565" cy="262890"/>
                <wp:effectExtent l="0" t="0" r="13335" b="22860"/>
                <wp:wrapNone/>
                <wp:docPr id="81" name="Rechteck 81"/>
                <wp:cNvGraphicFramePr/>
                <a:graphic xmlns:a="http://schemas.openxmlformats.org/drawingml/2006/main">
                  <a:graphicData uri="http://schemas.microsoft.com/office/word/2010/wordprocessingShape">
                    <wps:wsp>
                      <wps:cNvSpPr/>
                      <wps:spPr>
                        <a:xfrm>
                          <a:off x="0" y="0"/>
                          <a:ext cx="710565" cy="262890"/>
                        </a:xfrm>
                        <a:prstGeom prst="rect">
                          <a:avLst/>
                        </a:prstGeom>
                        <a:noFill/>
                        <a:ln w="12700">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0CEB9" id="Rechteck 81" o:spid="_x0000_s1026" style="position:absolute;margin-left:0;margin-top:53.1pt;width:55.95pt;height:20.7pt;z-index:25160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" filled="f" strokecolor="red" strokeweight="1pt">
                <v:textbox inset="2mm,2mm,2mm,2mm"/>
                <w10:wrap anchorx="margin"/>
              </v:rect>
            </w:pict>
          </mc:Fallback>
        </mc:AlternateContent>
      </w:r>
      <w:r w:rsidR="002A7313" w:rsidRPr="002A7313">
        <w:rPr>
          <w:lang w:val="it-IT"/>
        </w:rPr>
        <w:t xml:space="preserve"> Il salvataggio dei dati inseriti avviene automaticamente. Se si desidera annullare la modifica, è sufficiente fare clic sul pulsante</w:t>
      </w:r>
      <w:r w:rsidR="009A6D4E" w:rsidRPr="002A7313">
        <w:rPr>
          <w:lang w:val="it-IT"/>
        </w:rPr>
        <w:t xml:space="preserve"> </w:t>
      </w:r>
      <w:r w:rsidR="001F6F67" w:rsidRPr="001F6F67">
        <w:rPr>
          <w:lang w:val="it-IT"/>
        </w:rPr>
        <w:t>per tornare al cruscotto. Se i dati inseriti sono stati confermati facendo clic su "Continua", le voci sono state salvate</w:t>
      </w:r>
      <w:r w:rsidR="009A6D4E" w:rsidRPr="001F6F67">
        <w:rPr>
          <w:lang w:val="it-IT"/>
        </w:rPr>
        <w:t>.</w:t>
      </w:r>
    </w:p>
    <w:p w14:paraId="68C6B578" w14:textId="7DACECAF" w:rsidR="001B4125" w:rsidRDefault="00EC00C5" w:rsidP="001B4125">
      <w:pPr>
        <w:spacing w:line="360" w:lineRule="auto"/>
        <w:rPr>
          <w:lang w:val="en-US"/>
        </w:rPr>
      </w:pPr>
      <w:r w:rsidRPr="00EC00C5">
        <w:rPr>
          <w:noProof/>
          <w:lang w:val="en-US"/>
        </w:rPr>
        <w:drawing>
          <wp:anchor distT="0" distB="0" distL="114300" distR="114300" simplePos="0" relativeHeight="251689984" behindDoc="0" locked="0" layoutInCell="1" allowOverlap="1" wp14:anchorId="053C33B4" wp14:editId="67B04B21">
            <wp:simplePos x="0" y="0"/>
            <wp:positionH relativeFrom="column">
              <wp:posOffset>5453325</wp:posOffset>
            </wp:positionH>
            <wp:positionV relativeFrom="paragraph">
              <wp:posOffset>24240</wp:posOffset>
            </wp:positionV>
            <wp:extent cx="357505" cy="166370"/>
            <wp:effectExtent l="0" t="0" r="4445" b="508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57505" cy="16637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88960" behindDoc="0" locked="0" layoutInCell="1" allowOverlap="1" wp14:anchorId="4A861675" wp14:editId="663A5A8A">
                <wp:simplePos x="0" y="0"/>
                <wp:positionH relativeFrom="column">
                  <wp:posOffset>5167078</wp:posOffset>
                </wp:positionH>
                <wp:positionV relativeFrom="paragraph">
                  <wp:posOffset>40640</wp:posOffset>
                </wp:positionV>
                <wp:extent cx="659958" cy="150468"/>
                <wp:effectExtent l="0" t="0" r="26035" b="21590"/>
                <wp:wrapNone/>
                <wp:docPr id="158" name="Rectangle 158"/>
                <wp:cNvGraphicFramePr/>
                <a:graphic xmlns:a="http://schemas.openxmlformats.org/drawingml/2006/main">
                  <a:graphicData uri="http://schemas.microsoft.com/office/word/2010/wordprocessingShape">
                    <wps:wsp>
                      <wps:cNvSpPr/>
                      <wps:spPr>
                        <a:xfrm>
                          <a:off x="0" y="0"/>
                          <a:ext cx="659958" cy="150468"/>
                        </a:xfrm>
                        <a:prstGeom prst="rect">
                          <a:avLst/>
                        </a:prstGeom>
                        <a:solidFill>
                          <a:schemeClr val="bg1"/>
                        </a:solidFill>
                        <a:ln w="6350">
                          <a:solidFill>
                            <a:schemeClr val="bg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anchor>
            </w:drawing>
          </mc:Choice>
          <mc:Fallback>
            <w:pict>
              <v:rect w14:anchorId="72602195" id="Rectangle 158" o:spid="_x0000_s1026" style="position:absolute;margin-left:406.85pt;margin-top:3.2pt;width:51.95pt;height:11.8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" fillcolor="white [3212]" strokecolor="white [3212]" strokeweight=".5pt">
                <v:textbox inset="2mm,2mm,2mm,2mm"/>
              </v:rect>
            </w:pict>
          </mc:Fallback>
        </mc:AlternateContent>
      </w:r>
      <w:r w:rsidR="0098757E" w:rsidRPr="00D60A3B">
        <w:rPr>
          <w:noProof/>
        </w:rPr>
        <w:drawing>
          <wp:inline distT="0" distB="0" distL="0" distR="0" wp14:anchorId="6589B815" wp14:editId="28C9CF1A">
            <wp:extent cx="6299835" cy="2665730"/>
            <wp:effectExtent l="0" t="0" r="5715" b="1270"/>
            <wp:docPr id="15" name="Picture 2" descr="Graphical user interface, text, application, email&#10;&#10;Description automatically generated">
              <a:extLst xmlns:a="http://schemas.openxmlformats.org/drawingml/2006/main">
                <a:ext uri="{FF2B5EF4-FFF2-40B4-BE49-F238E27FC236}">
                  <a16:creationId xmlns:a16="http://schemas.microsoft.com/office/drawing/2014/main" id="{D0001D2C-DD2A-4A8F-8262-52E4D6AAD5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 descr="Graphical user interface, text, application, email&#10;&#10;Description automatically generated">
                      <a:extLst>
                        <a:ext uri="{FF2B5EF4-FFF2-40B4-BE49-F238E27FC236}">
                          <a16:creationId xmlns:a16="http://schemas.microsoft.com/office/drawing/2014/main" id="{D0001D2C-DD2A-4A8F-8262-52E4D6AAD51A}"/>
                        </a:ext>
                      </a:extLst>
                    </pic:cNvPr>
                    <pic:cNvPicPr>
                      <a:picLocks noChangeAspect="1"/>
                    </pic:cNvPicPr>
                  </pic:nvPicPr>
                  <pic:blipFill>
                    <a:blip r:embed="rId29"/>
                    <a:stretch>
                      <a:fillRect/>
                    </a:stretch>
                  </pic:blipFill>
                  <pic:spPr>
                    <a:xfrm>
                      <a:off x="0" y="0"/>
                      <a:ext cx="6299835" cy="2665730"/>
                    </a:xfrm>
                    <a:prstGeom prst="rect">
                      <a:avLst/>
                    </a:prstGeom>
                  </pic:spPr>
                </pic:pic>
              </a:graphicData>
            </a:graphic>
          </wp:inline>
        </w:drawing>
      </w:r>
    </w:p>
    <w:p w14:paraId="6E00F6D3" w14:textId="7209B87F" w:rsidR="00706456" w:rsidRPr="009A6D4E" w:rsidRDefault="00706456" w:rsidP="001B4125">
      <w:pPr>
        <w:spacing w:line="360" w:lineRule="auto"/>
        <w:rPr>
          <w:lang w:val="en-US"/>
        </w:rPr>
      </w:pPr>
      <w:r w:rsidRPr="00706456">
        <w:rPr>
          <w:lang w:val="en-US"/>
        </w:rPr>
        <w:drawing>
          <wp:inline distT="0" distB="0" distL="0" distR="0" wp14:anchorId="79F7C630" wp14:editId="38EEE53E">
            <wp:extent cx="6299835" cy="2903855"/>
            <wp:effectExtent l="0" t="0" r="5715" b="0"/>
            <wp:docPr id="113" name="Grafik 11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Grafik 113" descr="Ein Bild, das Text enthält.&#10;&#10;Automatisch generierte Beschreibung"/>
                    <pic:cNvPicPr/>
                  </pic:nvPicPr>
                  <pic:blipFill>
                    <a:blip r:embed="rId30"/>
                    <a:stretch>
                      <a:fillRect/>
                    </a:stretch>
                  </pic:blipFill>
                  <pic:spPr>
                    <a:xfrm>
                      <a:off x="0" y="0"/>
                      <a:ext cx="6299835" cy="2903855"/>
                    </a:xfrm>
                    <a:prstGeom prst="rect">
                      <a:avLst/>
                    </a:prstGeom>
                  </pic:spPr>
                </pic:pic>
              </a:graphicData>
            </a:graphic>
          </wp:inline>
        </w:drawing>
      </w:r>
    </w:p>
    <w:p w14:paraId="6F4BCC2F" w14:textId="49AD23DB" w:rsidR="001B4125" w:rsidRDefault="001F6F67" w:rsidP="001B4125">
      <w:pPr>
        <w:pStyle w:val="berschrift2"/>
      </w:pPr>
      <w:bookmarkStart w:id="17" w:name="_Toc125553221"/>
      <w:r w:rsidRPr="001F6F67">
        <w:t>Creare una nuova voce</w:t>
      </w:r>
      <w:bookmarkEnd w:id="17"/>
    </w:p>
    <w:p w14:paraId="6BD43665" w14:textId="6CC17067" w:rsidR="001B4125" w:rsidRPr="00821834" w:rsidRDefault="007F2F9F" w:rsidP="001B4125">
      <w:pPr>
        <w:pStyle w:val="berschrift3"/>
      </w:pPr>
      <w:bookmarkStart w:id="18" w:name="_Toc125553222"/>
      <w:r w:rsidRPr="007F2F9F">
        <w:t>Identificazione del veicolo</w:t>
      </w:r>
      <w:bookmarkEnd w:id="18"/>
    </w:p>
    <w:p w14:paraId="59F34F00" w14:textId="74383B54" w:rsidR="00252523" w:rsidRPr="007F2F9F" w:rsidRDefault="007F2F9F" w:rsidP="00D92BC2">
      <w:pPr>
        <w:jc w:val="both"/>
        <w:rPr>
          <w:noProof/>
          <w:lang w:val="it-IT"/>
        </w:rPr>
      </w:pPr>
      <w:r w:rsidRPr="007F2F9F">
        <w:rPr>
          <w:noProof/>
          <w:lang w:val="it-IT"/>
        </w:rPr>
        <w:t xml:space="preserve">Per creare una nuova voce, fare clic sul pulsante </w:t>
      </w:r>
      <w:r w:rsidRPr="007F2F9F">
        <w:rPr>
          <w:b/>
          <w:bCs/>
          <w:noProof/>
          <w:lang w:val="it-IT"/>
        </w:rPr>
        <w:t>"Nuova voce"</w:t>
      </w:r>
      <w:r w:rsidRPr="007F2F9F">
        <w:rPr>
          <w:noProof/>
          <w:lang w:val="it-IT"/>
        </w:rPr>
        <w:t xml:space="preserve"> nel cruscotto delle voci di servizio.</w:t>
      </w:r>
    </w:p>
    <w:p w14:paraId="1795A390" w14:textId="77777777" w:rsidR="00AF4A1C" w:rsidRPr="007F2F9F" w:rsidRDefault="00AF4A1C" w:rsidP="00912FB7">
      <w:pPr>
        <w:spacing w:line="360" w:lineRule="auto"/>
        <w:jc w:val="both"/>
        <w:rPr>
          <w:noProof/>
          <w:lang w:val="it-IT"/>
        </w:rPr>
      </w:pPr>
    </w:p>
    <w:p w14:paraId="2123F35E" w14:textId="4C5C67A7" w:rsidR="009D17B3" w:rsidRDefault="00912FB7" w:rsidP="00912FB7">
      <w:pPr>
        <w:spacing w:line="360" w:lineRule="auto"/>
        <w:jc w:val="both"/>
        <w:rPr>
          <w:lang w:val="it-IT"/>
        </w:rPr>
      </w:pPr>
      <w:r w:rsidRPr="00912FB7">
        <w:rPr>
          <w:lang w:val="it-IT"/>
        </w:rPr>
        <w:t>Si apre la prima fase della creazione di una voce "Identificazione del veicolo".</w:t>
      </w:r>
    </w:p>
    <w:p w14:paraId="10015387" w14:textId="77777777" w:rsidR="00912FB7" w:rsidRPr="00912FB7" w:rsidRDefault="00912FB7" w:rsidP="00912FB7">
      <w:pPr>
        <w:spacing w:line="360" w:lineRule="auto"/>
        <w:jc w:val="both"/>
        <w:rPr>
          <w:lang w:val="it-IT"/>
        </w:rPr>
      </w:pPr>
    </w:p>
    <w:p w14:paraId="7C8A865E" w14:textId="4396FD8D" w:rsidR="001B4125" w:rsidRPr="00912FB7" w:rsidRDefault="00912FB7" w:rsidP="001B4125">
      <w:pPr>
        <w:rPr>
          <w:lang w:val="it-IT"/>
        </w:rPr>
      </w:pPr>
      <w:r w:rsidRPr="00912FB7">
        <w:rPr>
          <w:b/>
          <w:bCs/>
          <w:lang w:val="it-IT"/>
        </w:rPr>
        <w:t xml:space="preserve">Nota: </w:t>
      </w:r>
      <w:r w:rsidRPr="00912FB7">
        <w:rPr>
          <w:lang w:val="it-IT"/>
        </w:rPr>
        <w:t>in qualità di Org-Admin, il ramo a cui si è attualmente assegnati viene visualizzato nel margine superiore sinistro.</w:t>
      </w:r>
    </w:p>
    <w:p w14:paraId="6951BDE8" w14:textId="26FDB6DD" w:rsidR="001B4125" w:rsidRPr="00912FB7" w:rsidRDefault="007215A8" w:rsidP="001B4125">
      <w:pPr>
        <w:rPr>
          <w:lang w:val="it-IT"/>
        </w:rPr>
      </w:pPr>
      <w:commentRangeStart w:id="19"/>
      <w:r>
        <w:rPr>
          <w:noProof/>
          <w:lang w:val="en-US"/>
        </w:rPr>
        <mc:AlternateContent>
          <mc:Choice Requires="wpg">
            <w:drawing>
              <wp:anchor distT="0" distB="0" distL="114300" distR="114300" simplePos="0" relativeHeight="251692032" behindDoc="0" locked="0" layoutInCell="1" allowOverlap="1" wp14:anchorId="6E5D0C28" wp14:editId="713F1983">
                <wp:simplePos x="0" y="0"/>
                <wp:positionH relativeFrom="column">
                  <wp:posOffset>452313</wp:posOffset>
                </wp:positionH>
                <wp:positionV relativeFrom="paragraph">
                  <wp:posOffset>18139</wp:posOffset>
                </wp:positionV>
                <wp:extent cx="5136515" cy="3259151"/>
                <wp:effectExtent l="0" t="0" r="6985" b="0"/>
                <wp:wrapNone/>
                <wp:docPr id="161" name="Group 161"/>
                <wp:cNvGraphicFramePr/>
                <a:graphic xmlns:a="http://schemas.openxmlformats.org/drawingml/2006/main">
                  <a:graphicData uri="http://schemas.microsoft.com/office/word/2010/wordprocessingGroup">
                    <wpg:wgp>
                      <wpg:cNvGrpSpPr/>
                      <wpg:grpSpPr>
                        <a:xfrm>
                          <a:off x="0" y="0"/>
                          <a:ext cx="5136515" cy="3259151"/>
                          <a:chOff x="0" y="0"/>
                          <a:chExt cx="5136515" cy="3259151"/>
                        </a:xfrm>
                      </wpg:grpSpPr>
                      <wpg:grpSp>
                        <wpg:cNvPr id="155" name="Group 155"/>
                        <wpg:cNvGrpSpPr/>
                        <wpg:grpSpPr>
                          <a:xfrm>
                            <a:off x="0" y="7951"/>
                            <a:ext cx="5136515" cy="3251200"/>
                            <a:chOff x="0" y="0"/>
                            <a:chExt cx="5136515" cy="3251200"/>
                          </a:xfrm>
                        </wpg:grpSpPr>
                        <wpg:grpSp>
                          <wpg:cNvPr id="18" name="Group 18"/>
                          <wpg:cNvGrpSpPr/>
                          <wpg:grpSpPr>
                            <a:xfrm>
                              <a:off x="0" y="0"/>
                              <a:ext cx="5136515" cy="3251200"/>
                              <a:chOff x="0" y="0"/>
                              <a:chExt cx="5136515" cy="3251200"/>
                            </a:xfrm>
                          </wpg:grpSpPr>
                          <pic:pic xmlns:pic="http://schemas.openxmlformats.org/drawingml/2006/picture">
                            <pic:nvPicPr>
                              <pic:cNvPr id="4" name="Picture 4" descr="Graphical user interface, text, application, email&#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36515" cy="3251200"/>
                              </a:xfrm>
                              <a:prstGeom prst="rect">
                                <a:avLst/>
                              </a:prstGeom>
                            </pic:spPr>
                          </pic:pic>
                          <wps:wsp>
                            <wps:cNvPr id="14" name="Rechteck 81"/>
                            <wps:cNvSpPr/>
                            <wps:spPr>
                              <a:xfrm>
                                <a:off x="95416" y="230588"/>
                                <a:ext cx="1248355" cy="151075"/>
                              </a:xfrm>
                              <a:prstGeom prst="rect">
                                <a:avLst/>
                              </a:prstGeom>
                              <a:noFill/>
                              <a:ln w="12700">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wpg:grpSp>
                        <pic:pic xmlns:pic="http://schemas.openxmlformats.org/drawingml/2006/picture">
                          <pic:nvPicPr>
                            <pic:cNvPr id="150" name="Picture 150"/>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4110825" y="23854"/>
                              <a:ext cx="635635" cy="156845"/>
                            </a:xfrm>
                            <a:prstGeom prst="rect">
                              <a:avLst/>
                            </a:prstGeom>
                          </pic:spPr>
                        </pic:pic>
                      </wpg:grpSp>
                      <wps:wsp>
                        <wps:cNvPr id="159" name="Rectangle 159"/>
                        <wps:cNvSpPr/>
                        <wps:spPr>
                          <a:xfrm>
                            <a:off x="4063117" y="39756"/>
                            <a:ext cx="652007" cy="95416"/>
                          </a:xfrm>
                          <a:prstGeom prst="rect">
                            <a:avLst/>
                          </a:prstGeom>
                          <a:solidFill>
                            <a:schemeClr val="bg1"/>
                          </a:solidFill>
                          <a:ln w="6350">
                            <a:solidFill>
                              <a:schemeClr val="bg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pic:pic xmlns:pic="http://schemas.openxmlformats.org/drawingml/2006/picture">
                        <pic:nvPicPr>
                          <pic:cNvPr id="160" name="Picture 16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4420925" y="0"/>
                            <a:ext cx="324485" cy="150495"/>
                          </a:xfrm>
                          <a:prstGeom prst="rect">
                            <a:avLst/>
                          </a:prstGeom>
                        </pic:spPr>
                      </pic:pic>
                    </wpg:wgp>
                  </a:graphicData>
                </a:graphic>
              </wp:anchor>
            </w:drawing>
          </mc:Choice>
          <mc:Fallback>
            <w:pict>
              <v:group w14:anchorId="74A7B32E" id="Group 161" o:spid="_x0000_s1026" style="position:absolute;margin-left:35.6pt;margin-top:1.45pt;width:404.45pt;height:256.65pt;z-index:251692032" coordsize="51365,32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">
                <v:group id="Group 155" o:spid="_x0000_s1027" style="position:absolute;top:79;width:51365;height:32512" coordsize="51365,32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group id="Group 18" o:spid="_x0000_s1028" style="position:absolute;width:51365;height:32512" coordsize="51365,32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4" o:spid="_x0000_s1029" type="#_x0000_t75" alt="Graphical user interface, text, application, email&#10;&#10;Description automatically generated" style="position:absolute;width:51365;height:32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">
                      <v:imagedata r:id="rId33" o:title="Graphical user interface, text, application, email&#10;&#10;Description automatically generated"/>
                    </v:shape>
                    <v:rect id="Rechteck 81" o:spid="_x0000_s1030" style="position:absolute;left:954;top:2305;width:12483;height:1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" filled="f" strokecolor="red" strokeweight="1pt">
                      <v:textbox inset="2mm,2mm,2mm,2mm"/>
                    </v:rect>
                  </v:group>
                  <v:shape id="Picture 150" o:spid="_x0000_s1031" type="#_x0000_t75" style="position:absolute;left:41108;top:238;width:6356;height:1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">
                    <v:imagedata r:id="rId34" o:title=""/>
                  </v:shape>
                </v:group>
                <v:rect id="Rectangle 159" o:spid="_x0000_s1032" style="position:absolute;left:40631;top:397;width:6520;height: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" fillcolor="white [3212]" strokecolor="white [3212]" strokeweight=".5pt">
                  <v:textbox inset="2mm,2mm,2mm,2mm"/>
                </v:rect>
                <v:shape id="Picture 160" o:spid="_x0000_s1033" type="#_x0000_t75" style="position:absolute;left:44209;width:3245;height:1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">
                  <v:imagedata r:id="rId35" o:title=""/>
                </v:shape>
              </v:group>
            </w:pict>
          </mc:Fallback>
        </mc:AlternateContent>
      </w:r>
      <w:commentRangeEnd w:id="19"/>
      <w:r w:rsidR="0043195A">
        <w:rPr>
          <w:rStyle w:val="Kommentarzeichen"/>
          <w:rFonts w:asciiTheme="minorHAnsi" w:hAnsiTheme="minorHAnsi"/>
        </w:rPr>
        <w:commentReference w:id="19"/>
      </w:r>
    </w:p>
    <w:p w14:paraId="1A7F76D0" w14:textId="1E9E9102" w:rsidR="001B4125" w:rsidRPr="00912FB7" w:rsidRDefault="001B4125" w:rsidP="00267169">
      <w:pPr>
        <w:jc w:val="center"/>
        <w:rPr>
          <w:lang w:val="it-IT"/>
        </w:rPr>
      </w:pPr>
    </w:p>
    <w:p w14:paraId="725DE8BE" w14:textId="675720CF" w:rsidR="007A6CD6" w:rsidRPr="00912FB7" w:rsidRDefault="007A6CD6" w:rsidP="00267169">
      <w:pPr>
        <w:jc w:val="center"/>
        <w:rPr>
          <w:lang w:val="it-IT"/>
        </w:rPr>
      </w:pPr>
    </w:p>
    <w:p w14:paraId="556DEA70" w14:textId="46D2AC97" w:rsidR="007A6CD6" w:rsidRPr="00912FB7" w:rsidRDefault="007A6CD6" w:rsidP="00267169">
      <w:pPr>
        <w:jc w:val="center"/>
        <w:rPr>
          <w:lang w:val="it-IT"/>
        </w:rPr>
      </w:pPr>
    </w:p>
    <w:p w14:paraId="2DFC12CE" w14:textId="3A2B22F8" w:rsidR="007A6CD6" w:rsidRPr="00912FB7" w:rsidRDefault="007A6CD6" w:rsidP="00267169">
      <w:pPr>
        <w:jc w:val="center"/>
        <w:rPr>
          <w:lang w:val="it-IT"/>
        </w:rPr>
      </w:pPr>
    </w:p>
    <w:p w14:paraId="18B80218" w14:textId="06011A2E" w:rsidR="007A6CD6" w:rsidRPr="00912FB7" w:rsidRDefault="007A6CD6" w:rsidP="00267169">
      <w:pPr>
        <w:jc w:val="center"/>
        <w:rPr>
          <w:lang w:val="it-IT"/>
        </w:rPr>
      </w:pPr>
    </w:p>
    <w:p w14:paraId="1ADF81FA" w14:textId="1CD02060" w:rsidR="007A6CD6" w:rsidRPr="00912FB7" w:rsidRDefault="007A6CD6" w:rsidP="00267169">
      <w:pPr>
        <w:jc w:val="center"/>
        <w:rPr>
          <w:lang w:val="it-IT"/>
        </w:rPr>
      </w:pPr>
    </w:p>
    <w:p w14:paraId="4BB96416" w14:textId="47AEA586" w:rsidR="007A6CD6" w:rsidRPr="00912FB7" w:rsidRDefault="007A6CD6" w:rsidP="00267169">
      <w:pPr>
        <w:jc w:val="center"/>
        <w:rPr>
          <w:lang w:val="it-IT"/>
        </w:rPr>
      </w:pPr>
    </w:p>
    <w:p w14:paraId="48330C4A" w14:textId="5F553DF1" w:rsidR="007A6CD6" w:rsidRPr="00912FB7" w:rsidRDefault="007A6CD6" w:rsidP="00267169">
      <w:pPr>
        <w:jc w:val="center"/>
        <w:rPr>
          <w:lang w:val="it-IT"/>
        </w:rPr>
      </w:pPr>
    </w:p>
    <w:p w14:paraId="523D7FF8" w14:textId="0046C88E" w:rsidR="007A6CD6" w:rsidRPr="00912FB7" w:rsidRDefault="007A6CD6" w:rsidP="00267169">
      <w:pPr>
        <w:jc w:val="center"/>
        <w:rPr>
          <w:lang w:val="it-IT"/>
        </w:rPr>
      </w:pPr>
    </w:p>
    <w:p w14:paraId="21DC7BE1" w14:textId="77777777" w:rsidR="007A6CD6" w:rsidRPr="00912FB7" w:rsidRDefault="007A6CD6" w:rsidP="00267169">
      <w:pPr>
        <w:jc w:val="center"/>
        <w:rPr>
          <w:lang w:val="it-IT"/>
        </w:rPr>
      </w:pPr>
    </w:p>
    <w:p w14:paraId="0349246E" w14:textId="60FA4BCD" w:rsidR="007A6CD6" w:rsidRPr="00912FB7" w:rsidRDefault="007A6CD6" w:rsidP="00267169">
      <w:pPr>
        <w:jc w:val="center"/>
        <w:rPr>
          <w:lang w:val="it-IT"/>
        </w:rPr>
      </w:pPr>
    </w:p>
    <w:p w14:paraId="6BE67F03" w14:textId="77777777" w:rsidR="00E27C8A" w:rsidRPr="00912FB7" w:rsidRDefault="00E27C8A" w:rsidP="00267169">
      <w:pPr>
        <w:jc w:val="center"/>
        <w:rPr>
          <w:lang w:val="it-IT"/>
        </w:rPr>
      </w:pPr>
    </w:p>
    <w:p w14:paraId="13424790" w14:textId="4302F787" w:rsidR="00E27C8A" w:rsidRPr="00912FB7" w:rsidRDefault="00E27C8A" w:rsidP="00267169">
      <w:pPr>
        <w:jc w:val="center"/>
        <w:rPr>
          <w:lang w:val="it-IT"/>
        </w:rPr>
      </w:pPr>
    </w:p>
    <w:p w14:paraId="3BDA9612" w14:textId="4BBC09A1" w:rsidR="003E77CC" w:rsidRPr="00912FB7" w:rsidRDefault="003E77CC" w:rsidP="00267169">
      <w:pPr>
        <w:jc w:val="center"/>
        <w:rPr>
          <w:lang w:val="it-IT"/>
        </w:rPr>
      </w:pPr>
    </w:p>
    <w:p w14:paraId="07CA3E35" w14:textId="013A0E54" w:rsidR="003E77CC" w:rsidRPr="00912FB7" w:rsidRDefault="003E77CC" w:rsidP="00267169">
      <w:pPr>
        <w:jc w:val="center"/>
        <w:rPr>
          <w:lang w:val="it-IT"/>
        </w:rPr>
      </w:pPr>
    </w:p>
    <w:p w14:paraId="28A50805" w14:textId="1A94580B" w:rsidR="00706456" w:rsidRDefault="00706456" w:rsidP="00267169">
      <w:pPr>
        <w:jc w:val="center"/>
        <w:rPr>
          <w:lang w:val="it-IT"/>
        </w:rPr>
      </w:pPr>
    </w:p>
    <w:p w14:paraId="48025BBD" w14:textId="743361E3" w:rsidR="00706456" w:rsidRPr="00912FB7" w:rsidRDefault="00706456" w:rsidP="00267169">
      <w:pPr>
        <w:jc w:val="center"/>
        <w:rPr>
          <w:lang w:val="it-IT"/>
        </w:rPr>
      </w:pPr>
      <w:r w:rsidRPr="00706456">
        <w:rPr>
          <w:lang w:val="it-IT"/>
        </w:rPr>
        <w:drawing>
          <wp:inline distT="0" distB="0" distL="0" distR="0" wp14:anchorId="723F324E" wp14:editId="264E2FAB">
            <wp:extent cx="6299835" cy="4617085"/>
            <wp:effectExtent l="0" t="0" r="5715" b="0"/>
            <wp:docPr id="118" name="Grafik 11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Grafik 118" descr="Ein Bild, das Text enthält.&#10;&#10;Automatisch generierte Beschreibung"/>
                    <pic:cNvPicPr/>
                  </pic:nvPicPr>
                  <pic:blipFill>
                    <a:blip r:embed="rId40"/>
                    <a:stretch>
                      <a:fillRect/>
                    </a:stretch>
                  </pic:blipFill>
                  <pic:spPr>
                    <a:xfrm>
                      <a:off x="0" y="0"/>
                      <a:ext cx="6299835" cy="4617085"/>
                    </a:xfrm>
                    <a:prstGeom prst="rect">
                      <a:avLst/>
                    </a:prstGeom>
                  </pic:spPr>
                </pic:pic>
              </a:graphicData>
            </a:graphic>
          </wp:inline>
        </w:drawing>
      </w:r>
    </w:p>
    <w:p w14:paraId="6491DDBF" w14:textId="77777777" w:rsidR="00E27C8A" w:rsidRPr="00912FB7" w:rsidRDefault="00E27C8A" w:rsidP="00267169">
      <w:pPr>
        <w:jc w:val="center"/>
        <w:rPr>
          <w:lang w:val="it-IT"/>
        </w:rPr>
      </w:pPr>
    </w:p>
    <w:p w14:paraId="38098481" w14:textId="77777777" w:rsidR="007A6CD6" w:rsidRPr="00912FB7" w:rsidRDefault="007A6CD6" w:rsidP="00267169">
      <w:pPr>
        <w:jc w:val="center"/>
        <w:rPr>
          <w:lang w:val="it-IT"/>
        </w:rPr>
      </w:pPr>
    </w:p>
    <w:p w14:paraId="3BA52713" w14:textId="6826372D" w:rsidR="007A6CD6" w:rsidRPr="00912FB7" w:rsidRDefault="007A6CD6" w:rsidP="00267169">
      <w:pPr>
        <w:jc w:val="center"/>
        <w:rPr>
          <w:lang w:val="it-IT"/>
        </w:rPr>
      </w:pPr>
    </w:p>
    <w:p w14:paraId="1D1F9773" w14:textId="512781ED" w:rsidR="00493C08" w:rsidRPr="00912FB7" w:rsidRDefault="00493C08" w:rsidP="00267169">
      <w:pPr>
        <w:jc w:val="center"/>
        <w:rPr>
          <w:lang w:val="it-IT"/>
        </w:rPr>
      </w:pPr>
    </w:p>
    <w:p w14:paraId="43FD4024" w14:textId="6592855C" w:rsidR="00493C08" w:rsidRPr="00912FB7" w:rsidRDefault="00493C08" w:rsidP="00267169">
      <w:pPr>
        <w:jc w:val="center"/>
        <w:rPr>
          <w:lang w:val="it-IT"/>
        </w:rPr>
      </w:pPr>
    </w:p>
    <w:p w14:paraId="411303EC" w14:textId="6AB95D8A" w:rsidR="00493C08" w:rsidRPr="00912FB7" w:rsidRDefault="00493C08" w:rsidP="00267169">
      <w:pPr>
        <w:jc w:val="center"/>
        <w:rPr>
          <w:lang w:val="it-IT"/>
        </w:rPr>
      </w:pPr>
    </w:p>
    <w:p w14:paraId="00853FA2" w14:textId="12E6D34A" w:rsidR="00493C08" w:rsidRPr="00912FB7" w:rsidRDefault="00493C08" w:rsidP="00267169">
      <w:pPr>
        <w:jc w:val="center"/>
        <w:rPr>
          <w:lang w:val="it-IT"/>
        </w:rPr>
      </w:pPr>
    </w:p>
    <w:p w14:paraId="3C448285" w14:textId="2B4FF5FB" w:rsidR="00493C08" w:rsidRPr="00912FB7" w:rsidRDefault="00493C08" w:rsidP="00267169">
      <w:pPr>
        <w:jc w:val="center"/>
        <w:rPr>
          <w:lang w:val="it-IT"/>
        </w:rPr>
      </w:pPr>
    </w:p>
    <w:p w14:paraId="359C6F42" w14:textId="4D64FEFB" w:rsidR="00493C08" w:rsidRPr="00912FB7" w:rsidRDefault="00493C08" w:rsidP="00267169">
      <w:pPr>
        <w:jc w:val="center"/>
        <w:rPr>
          <w:lang w:val="it-IT"/>
        </w:rPr>
      </w:pPr>
    </w:p>
    <w:p w14:paraId="3696D261" w14:textId="53119BFE" w:rsidR="00493C08" w:rsidRPr="00912FB7" w:rsidRDefault="00493C08" w:rsidP="00267169">
      <w:pPr>
        <w:jc w:val="center"/>
        <w:rPr>
          <w:lang w:val="it-IT"/>
        </w:rPr>
      </w:pPr>
    </w:p>
    <w:p w14:paraId="659A476C" w14:textId="6AB2E681" w:rsidR="00493C08" w:rsidRPr="00912FB7" w:rsidRDefault="00493C08" w:rsidP="00267169">
      <w:pPr>
        <w:jc w:val="center"/>
        <w:rPr>
          <w:lang w:val="it-IT"/>
        </w:rPr>
      </w:pPr>
    </w:p>
    <w:p w14:paraId="6C41CEC2" w14:textId="33A5D7E5" w:rsidR="00493C08" w:rsidRPr="00912FB7" w:rsidRDefault="00493C08" w:rsidP="00267169">
      <w:pPr>
        <w:jc w:val="center"/>
        <w:rPr>
          <w:lang w:val="it-IT"/>
        </w:rPr>
      </w:pPr>
    </w:p>
    <w:p w14:paraId="7C5849EC" w14:textId="6218EBDA" w:rsidR="00493C08" w:rsidRPr="00912FB7" w:rsidRDefault="00493C08" w:rsidP="00267169">
      <w:pPr>
        <w:jc w:val="center"/>
        <w:rPr>
          <w:lang w:val="it-IT"/>
        </w:rPr>
      </w:pPr>
    </w:p>
    <w:p w14:paraId="711CF39E" w14:textId="7EBAE40A" w:rsidR="00493C08" w:rsidRPr="00912FB7" w:rsidRDefault="00493C08" w:rsidP="00267169">
      <w:pPr>
        <w:jc w:val="center"/>
        <w:rPr>
          <w:lang w:val="it-IT"/>
        </w:rPr>
      </w:pPr>
    </w:p>
    <w:p w14:paraId="62CB4659" w14:textId="6CA5851A" w:rsidR="00493C08" w:rsidRPr="00912FB7" w:rsidRDefault="00493C08" w:rsidP="00267169">
      <w:pPr>
        <w:jc w:val="center"/>
        <w:rPr>
          <w:lang w:val="it-IT"/>
        </w:rPr>
      </w:pPr>
    </w:p>
    <w:p w14:paraId="24F01D79" w14:textId="2AA77B82" w:rsidR="00364788" w:rsidRPr="00912FB7" w:rsidRDefault="00364788" w:rsidP="00267169">
      <w:pPr>
        <w:jc w:val="center"/>
        <w:rPr>
          <w:lang w:val="it-IT"/>
        </w:rPr>
      </w:pPr>
    </w:p>
    <w:p w14:paraId="7639E7D1" w14:textId="267F229B" w:rsidR="00364788" w:rsidRPr="00912FB7" w:rsidRDefault="00364788" w:rsidP="00267169">
      <w:pPr>
        <w:jc w:val="center"/>
        <w:rPr>
          <w:lang w:val="it-IT"/>
        </w:rPr>
      </w:pPr>
    </w:p>
    <w:p w14:paraId="765F5A83" w14:textId="43205B5C" w:rsidR="00364788" w:rsidRPr="00912FB7" w:rsidRDefault="00364788" w:rsidP="00267169">
      <w:pPr>
        <w:jc w:val="center"/>
        <w:rPr>
          <w:lang w:val="it-IT"/>
        </w:rPr>
      </w:pPr>
    </w:p>
    <w:p w14:paraId="4B5DB75B" w14:textId="654FFD37" w:rsidR="00364788" w:rsidRPr="00912FB7" w:rsidRDefault="00364788" w:rsidP="00267169">
      <w:pPr>
        <w:jc w:val="center"/>
        <w:rPr>
          <w:lang w:val="it-IT"/>
        </w:rPr>
      </w:pPr>
    </w:p>
    <w:p w14:paraId="48B21B0B" w14:textId="73C45CB2" w:rsidR="00364788" w:rsidRPr="00912FB7" w:rsidRDefault="00364788" w:rsidP="00267169">
      <w:pPr>
        <w:jc w:val="center"/>
        <w:rPr>
          <w:lang w:val="it-IT"/>
        </w:rPr>
      </w:pPr>
    </w:p>
    <w:p w14:paraId="4F25017D" w14:textId="778E3638" w:rsidR="00364788" w:rsidRPr="00666B92" w:rsidRDefault="00666B92" w:rsidP="00364788">
      <w:pPr>
        <w:pStyle w:val="berschrift4"/>
        <w:rPr>
          <w:sz w:val="28"/>
          <w:szCs w:val="24"/>
          <w:lang w:val="it-IT"/>
        </w:rPr>
      </w:pPr>
      <w:bookmarkStart w:id="20" w:name="_Toc125553223"/>
      <w:r w:rsidRPr="00666B92">
        <w:rPr>
          <w:sz w:val="28"/>
          <w:szCs w:val="24"/>
          <w:lang w:val="it-IT"/>
        </w:rPr>
        <w:t>Identificazione del veicolo specifica per paese</w:t>
      </w:r>
      <w:bookmarkEnd w:id="20"/>
    </w:p>
    <w:p w14:paraId="6E85A480" w14:textId="575FA602" w:rsidR="00063C1D" w:rsidRPr="005E05CC" w:rsidRDefault="005E05CC" w:rsidP="00B746C7">
      <w:pPr>
        <w:spacing w:line="360" w:lineRule="auto"/>
        <w:jc w:val="both"/>
        <w:rPr>
          <w:lang w:val="it-IT"/>
        </w:rPr>
      </w:pPr>
      <w:r w:rsidRPr="005E05CC">
        <w:rPr>
          <w:lang w:val="it-IT"/>
        </w:rPr>
        <w:t>Nel caso in cui si desideri inserire il servizio su un veicolo non immatricolato nel Paese della propria organizzazione, è possibile selezionare l'identificazione del veicolo tramite il menu a tendina. Il sistema utilizza quindi automaticamente le informazioni necessarie per identificare il veicolo (ad esempio, l'HSN/TSN in DE / AT, il numero di immatricolazione in NO e il tipo di Svizzera in CH, ecc.)</w:t>
      </w:r>
    </w:p>
    <w:p w14:paraId="71DDD55F" w14:textId="5F45640D" w:rsidR="00FA1956" w:rsidRPr="005E05CC" w:rsidRDefault="00E9294B" w:rsidP="00FA1956">
      <w:pPr>
        <w:rPr>
          <w:lang w:val="it-IT"/>
        </w:rPr>
      </w:pPr>
      <w:r>
        <w:rPr>
          <w:noProof/>
          <w:lang w:val="en-US"/>
        </w:rPr>
        <mc:AlternateContent>
          <mc:Choice Requires="wpg">
            <w:drawing>
              <wp:anchor distT="0" distB="0" distL="114300" distR="114300" simplePos="0" relativeHeight="251650048" behindDoc="0" locked="0" layoutInCell="1" allowOverlap="1" wp14:anchorId="256FC390" wp14:editId="7C4BCD36">
                <wp:simplePos x="0" y="0"/>
                <wp:positionH relativeFrom="column">
                  <wp:posOffset>-911</wp:posOffset>
                </wp:positionH>
                <wp:positionV relativeFrom="paragraph">
                  <wp:posOffset>22087</wp:posOffset>
                </wp:positionV>
                <wp:extent cx="6299835" cy="3569970"/>
                <wp:effectExtent l="0" t="0" r="5715" b="0"/>
                <wp:wrapNone/>
                <wp:docPr id="27" name="Group 27"/>
                <wp:cNvGraphicFramePr/>
                <a:graphic xmlns:a="http://schemas.openxmlformats.org/drawingml/2006/main">
                  <a:graphicData uri="http://schemas.microsoft.com/office/word/2010/wordprocessingGroup">
                    <wpg:wgp>
                      <wpg:cNvGrpSpPr/>
                      <wpg:grpSpPr>
                        <a:xfrm>
                          <a:off x="0" y="0"/>
                          <a:ext cx="6299835" cy="3569970"/>
                          <a:chOff x="0" y="0"/>
                          <a:chExt cx="6299835" cy="3569970"/>
                        </a:xfrm>
                      </wpg:grpSpPr>
                      <pic:pic xmlns:pic="http://schemas.openxmlformats.org/drawingml/2006/picture">
                        <pic:nvPicPr>
                          <pic:cNvPr id="20" name="Picture 20" descr="Graphical user interface, text, application, email&#10;&#10;Description automatically generated"/>
                          <pic:cNvPicPr>
                            <a:picLocks noChangeAspect="1"/>
                          </pic:cNvPicPr>
                        </pic:nvPicPr>
                        <pic:blipFill rotWithShape="1">
                          <a:blip r:embed="rId41">
                            <a:extLst>
                              <a:ext uri="{28A0092B-C50C-407E-A947-70E740481C1C}">
                                <a14:useLocalDpi xmlns:a14="http://schemas.microsoft.com/office/drawing/2010/main" val="0"/>
                              </a:ext>
                            </a:extLst>
                          </a:blip>
                          <a:srcRect b="2997"/>
                          <a:stretch/>
                        </pic:blipFill>
                        <pic:spPr bwMode="auto">
                          <a:xfrm>
                            <a:off x="0" y="0"/>
                            <a:ext cx="6299835" cy="3569970"/>
                          </a:xfrm>
                          <a:prstGeom prst="rect">
                            <a:avLst/>
                          </a:prstGeom>
                          <a:ln>
                            <a:noFill/>
                          </a:ln>
                          <a:extLst>
                            <a:ext uri="{53640926-AAD7-44D8-BBD7-CCE9431645EC}">
                              <a14:shadowObscured xmlns:a14="http://schemas.microsoft.com/office/drawing/2010/main"/>
                            </a:ext>
                          </a:extLst>
                        </pic:spPr>
                      </pic:pic>
                      <wps:wsp>
                        <wps:cNvPr id="21" name="Rechteck 81"/>
                        <wps:cNvSpPr/>
                        <wps:spPr>
                          <a:xfrm>
                            <a:off x="2130949" y="1653871"/>
                            <a:ext cx="4079020" cy="405517"/>
                          </a:xfrm>
                          <a:prstGeom prst="rect">
                            <a:avLst/>
                          </a:prstGeom>
                          <a:noFill/>
                          <a:ln w="12700">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wps:wsp>
                        <wps:cNvPr id="23" name="Rechteck 81"/>
                        <wps:cNvSpPr/>
                        <wps:spPr>
                          <a:xfrm>
                            <a:off x="2154803" y="882595"/>
                            <a:ext cx="636105" cy="604299"/>
                          </a:xfrm>
                          <a:prstGeom prst="rect">
                            <a:avLst/>
                          </a:prstGeom>
                          <a:noFill/>
                          <a:ln w="12700">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wpg:wgp>
                  </a:graphicData>
                </a:graphic>
              </wp:anchor>
            </w:drawing>
          </mc:Choice>
          <mc:Fallback>
            <w:pict>
              <v:group w14:anchorId="1AD7ACA4" id="Group 27" o:spid="_x0000_s1026" style="position:absolute;margin-left:-.05pt;margin-top:1.75pt;width:496.05pt;height:281.1pt;z-index:251650048" coordsize="62998,356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">
                <v:shape id="Picture 20" o:spid="_x0000_s1027" type="#_x0000_t75" alt="Graphical user interface, text, application, email&#10;&#10;Description automatically generated" style="position:absolute;width:62998;height:35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">
                  <v:imagedata r:id="rId42" o:title="Graphical user interface, text, application, email&#10;&#10;Description automatically generated" cropbottom="1964f"/>
                </v:shape>
                <v:rect id="Rechteck 81" o:spid="_x0000_s1028" style="position:absolute;left:21309;top:16538;width:4079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" filled="f" strokecolor="red" strokeweight="1pt">
                  <v:textbox inset="2mm,2mm,2mm,2mm"/>
                </v:rect>
                <v:rect id="Rechteck 81" o:spid="_x0000_s1029" style="position:absolute;left:21548;top:8825;width:6361;height:60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" filled="f" strokecolor="red" strokeweight="1pt">
                  <v:textbox inset="2mm,2mm,2mm,2mm"/>
                </v:rect>
              </v:group>
            </w:pict>
          </mc:Fallback>
        </mc:AlternateContent>
      </w:r>
    </w:p>
    <w:p w14:paraId="15B03AAF" w14:textId="47B94E33" w:rsidR="00FA1956" w:rsidRPr="005E05CC" w:rsidRDefault="00FA1956" w:rsidP="00FA1956">
      <w:pPr>
        <w:rPr>
          <w:lang w:val="it-IT"/>
        </w:rPr>
      </w:pPr>
    </w:p>
    <w:p w14:paraId="28C3F98F" w14:textId="2B2CAF8B" w:rsidR="00FA1956" w:rsidRPr="005E05CC" w:rsidRDefault="00FA1956" w:rsidP="00FA1956">
      <w:pPr>
        <w:rPr>
          <w:lang w:val="it-IT"/>
        </w:rPr>
      </w:pPr>
    </w:p>
    <w:p w14:paraId="6C57387E" w14:textId="2B515B0D" w:rsidR="00FA1956" w:rsidRPr="005E05CC" w:rsidRDefault="00FA1956" w:rsidP="00FA1956">
      <w:pPr>
        <w:rPr>
          <w:lang w:val="it-IT"/>
        </w:rPr>
      </w:pPr>
    </w:p>
    <w:p w14:paraId="1D6FC2BD" w14:textId="2A848680" w:rsidR="00FA1956" w:rsidRPr="005E05CC" w:rsidRDefault="00FA1956" w:rsidP="00FA1956">
      <w:pPr>
        <w:rPr>
          <w:lang w:val="it-IT"/>
        </w:rPr>
      </w:pPr>
    </w:p>
    <w:p w14:paraId="704EC86C" w14:textId="5ADFE818" w:rsidR="00FA1956" w:rsidRPr="005E05CC" w:rsidRDefault="00FA1956" w:rsidP="00FA1956">
      <w:pPr>
        <w:rPr>
          <w:lang w:val="it-IT"/>
        </w:rPr>
      </w:pPr>
    </w:p>
    <w:p w14:paraId="5806E316" w14:textId="00AD3194" w:rsidR="00FA1956" w:rsidRPr="005E05CC" w:rsidRDefault="00FA1956" w:rsidP="00FA1956">
      <w:pPr>
        <w:rPr>
          <w:lang w:val="it-IT"/>
        </w:rPr>
      </w:pPr>
    </w:p>
    <w:p w14:paraId="6927DF47" w14:textId="1F249085" w:rsidR="00FA1956" w:rsidRPr="005E05CC" w:rsidRDefault="00FA1956" w:rsidP="00FA1956">
      <w:pPr>
        <w:rPr>
          <w:lang w:val="it-IT"/>
        </w:rPr>
      </w:pPr>
    </w:p>
    <w:p w14:paraId="51D8E541" w14:textId="27FE8133" w:rsidR="00FA1956" w:rsidRPr="005E05CC" w:rsidRDefault="00FA1956" w:rsidP="00FA1956">
      <w:pPr>
        <w:rPr>
          <w:lang w:val="it-IT"/>
        </w:rPr>
      </w:pPr>
    </w:p>
    <w:p w14:paraId="0BFFFCFB" w14:textId="51BD52B5" w:rsidR="00FA1956" w:rsidRPr="005E05CC" w:rsidRDefault="00FA1956" w:rsidP="00FA1956">
      <w:pPr>
        <w:rPr>
          <w:lang w:val="it-IT"/>
        </w:rPr>
      </w:pPr>
    </w:p>
    <w:p w14:paraId="6113F40A" w14:textId="4655F709" w:rsidR="00FA1956" w:rsidRPr="005E05CC" w:rsidRDefault="00FA1956" w:rsidP="00FA1956">
      <w:pPr>
        <w:rPr>
          <w:lang w:val="it-IT"/>
        </w:rPr>
      </w:pPr>
    </w:p>
    <w:p w14:paraId="13003E1C" w14:textId="5850F5A7" w:rsidR="00FA1956" w:rsidRPr="005E05CC" w:rsidRDefault="00FA1956" w:rsidP="00FA1956">
      <w:pPr>
        <w:rPr>
          <w:lang w:val="it-IT"/>
        </w:rPr>
      </w:pPr>
    </w:p>
    <w:p w14:paraId="50E6A6D1" w14:textId="3B9A7891" w:rsidR="00FA1956" w:rsidRPr="005E05CC" w:rsidRDefault="00FA1956" w:rsidP="00FA1956">
      <w:pPr>
        <w:rPr>
          <w:lang w:val="it-IT"/>
        </w:rPr>
      </w:pPr>
    </w:p>
    <w:p w14:paraId="301027F2" w14:textId="29F33414" w:rsidR="00FA1956" w:rsidRPr="005E05CC" w:rsidRDefault="00FA1956" w:rsidP="00FA1956">
      <w:pPr>
        <w:rPr>
          <w:lang w:val="it-IT"/>
        </w:rPr>
      </w:pPr>
    </w:p>
    <w:p w14:paraId="7221A7D3" w14:textId="6530CB48" w:rsidR="0083768C" w:rsidRPr="005E05CC" w:rsidRDefault="0083768C" w:rsidP="00FA1956">
      <w:pPr>
        <w:rPr>
          <w:lang w:val="it-IT"/>
        </w:rPr>
      </w:pPr>
    </w:p>
    <w:p w14:paraId="1BF375BB" w14:textId="77777777" w:rsidR="0083768C" w:rsidRPr="005E05CC" w:rsidRDefault="0083768C" w:rsidP="00FA1956">
      <w:pPr>
        <w:rPr>
          <w:lang w:val="it-IT"/>
        </w:rPr>
      </w:pPr>
    </w:p>
    <w:p w14:paraId="0719B930" w14:textId="00E21DD0" w:rsidR="00FA1956" w:rsidRPr="005E05CC" w:rsidRDefault="00FA1956" w:rsidP="00FA1956">
      <w:pPr>
        <w:rPr>
          <w:lang w:val="it-IT"/>
        </w:rPr>
      </w:pPr>
    </w:p>
    <w:p w14:paraId="7D9E70F4" w14:textId="458A79DA" w:rsidR="00FA1956" w:rsidRPr="005E05CC" w:rsidRDefault="00FA1956" w:rsidP="00FA1956">
      <w:pPr>
        <w:rPr>
          <w:lang w:val="it-IT"/>
        </w:rPr>
      </w:pPr>
    </w:p>
    <w:p w14:paraId="7E34E353" w14:textId="47E626D3" w:rsidR="00FA1956" w:rsidRPr="005E05CC" w:rsidRDefault="00FA1956" w:rsidP="00FA1956">
      <w:pPr>
        <w:rPr>
          <w:lang w:val="it-IT"/>
        </w:rPr>
      </w:pPr>
    </w:p>
    <w:p w14:paraId="3A297EFA" w14:textId="64F9074C" w:rsidR="00FA1956" w:rsidRPr="005E05CC" w:rsidRDefault="00FA1956" w:rsidP="00FA1956">
      <w:pPr>
        <w:rPr>
          <w:lang w:val="it-IT"/>
        </w:rPr>
      </w:pPr>
    </w:p>
    <w:p w14:paraId="4099DD94" w14:textId="69D650FA" w:rsidR="00FA1956" w:rsidRPr="005E05CC" w:rsidRDefault="00FA1956" w:rsidP="00FA1956">
      <w:pPr>
        <w:rPr>
          <w:lang w:val="it-IT"/>
        </w:rPr>
      </w:pPr>
    </w:p>
    <w:p w14:paraId="5DED7B55" w14:textId="208776C9" w:rsidR="00FA1956" w:rsidRDefault="00FA1956" w:rsidP="00FA1956">
      <w:pPr>
        <w:rPr>
          <w:lang w:val="it-IT"/>
        </w:rPr>
      </w:pPr>
    </w:p>
    <w:p w14:paraId="07E4B153" w14:textId="17BD93CA" w:rsidR="00706456" w:rsidRPr="005E05CC" w:rsidRDefault="00706456" w:rsidP="00FA1956">
      <w:pPr>
        <w:rPr>
          <w:lang w:val="it-IT"/>
        </w:rPr>
      </w:pPr>
      <w:r w:rsidRPr="00706456">
        <w:rPr>
          <w:lang w:val="it-IT"/>
        </w:rPr>
        <w:drawing>
          <wp:inline distT="0" distB="0" distL="0" distR="0" wp14:anchorId="5EDB78E2" wp14:editId="045812B5">
            <wp:extent cx="6299835" cy="3916045"/>
            <wp:effectExtent l="0" t="0" r="5715" b="8255"/>
            <wp:docPr id="120" name="Grafik 1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Grafik 120" descr="Ein Bild, das Text enthält.&#10;&#10;Automatisch generierte Beschreibung"/>
                    <pic:cNvPicPr/>
                  </pic:nvPicPr>
                  <pic:blipFill>
                    <a:blip r:embed="rId43"/>
                    <a:stretch>
                      <a:fillRect/>
                    </a:stretch>
                  </pic:blipFill>
                  <pic:spPr>
                    <a:xfrm>
                      <a:off x="0" y="0"/>
                      <a:ext cx="6299835" cy="3916045"/>
                    </a:xfrm>
                    <a:prstGeom prst="rect">
                      <a:avLst/>
                    </a:prstGeom>
                  </pic:spPr>
                </pic:pic>
              </a:graphicData>
            </a:graphic>
          </wp:inline>
        </w:drawing>
      </w:r>
    </w:p>
    <w:p w14:paraId="1A9477A5" w14:textId="77777777" w:rsidR="00FA1956" w:rsidRPr="005E05CC" w:rsidRDefault="00FA1956" w:rsidP="005E05CC">
      <w:pPr>
        <w:spacing w:line="360" w:lineRule="auto"/>
        <w:rPr>
          <w:lang w:val="it-IT"/>
        </w:rPr>
      </w:pPr>
    </w:p>
    <w:p w14:paraId="00FB19AC" w14:textId="77777777" w:rsidR="005E05CC" w:rsidRPr="005E05CC" w:rsidRDefault="005E05CC" w:rsidP="005E05CC">
      <w:pPr>
        <w:spacing w:line="360" w:lineRule="auto"/>
        <w:rPr>
          <w:lang w:val="it-IT"/>
        </w:rPr>
      </w:pPr>
      <w:r w:rsidRPr="005E05CC">
        <w:rPr>
          <w:b/>
          <w:bCs/>
          <w:lang w:val="it-IT"/>
        </w:rPr>
        <w:t xml:space="preserve">Nota: </w:t>
      </w:r>
      <w:r w:rsidRPr="005E05CC">
        <w:rPr>
          <w:lang w:val="it-IT"/>
        </w:rPr>
        <w:t xml:space="preserve">l'identificazione del veicolo specifica per paese è attualmente disponibile solo per Germania e Austria, Svizzera e Norvegia. </w:t>
      </w:r>
    </w:p>
    <w:p w14:paraId="3C147F13" w14:textId="77777777" w:rsidR="005E05CC" w:rsidRPr="00F8051D" w:rsidRDefault="005E05CC" w:rsidP="005E05CC">
      <w:pPr>
        <w:spacing w:line="360" w:lineRule="auto"/>
        <w:rPr>
          <w:lang w:val="it-IT"/>
        </w:rPr>
      </w:pPr>
      <w:r w:rsidRPr="005E05CC">
        <w:rPr>
          <w:b/>
          <w:bCs/>
          <w:lang w:val="it-IT"/>
        </w:rPr>
        <w:t xml:space="preserve">Nota: </w:t>
      </w:r>
      <w:r w:rsidRPr="005E05CC">
        <w:rPr>
          <w:lang w:val="it-IT"/>
        </w:rPr>
        <w:t xml:space="preserve">L'identificazione del veicolo per la Norvegia può essere effettuata solo se sono disponibili i dati di accesso corrispondenti per il servizio di identificazione. </w:t>
      </w:r>
      <w:r w:rsidRPr="00F8051D">
        <w:rPr>
          <w:lang w:val="it-IT"/>
        </w:rPr>
        <w:t>Si veda il capitolo 2.5.2.2.</w:t>
      </w:r>
    </w:p>
    <w:p w14:paraId="01F1ED6B" w14:textId="392DCB02" w:rsidR="00DF7D74" w:rsidRPr="00F8051D" w:rsidRDefault="00DF7D74" w:rsidP="009E75D6">
      <w:pPr>
        <w:spacing w:line="360" w:lineRule="auto"/>
        <w:rPr>
          <w:lang w:val="it-IT"/>
        </w:rPr>
      </w:pPr>
    </w:p>
    <w:p w14:paraId="2CD1DADB" w14:textId="09C5C6D9" w:rsidR="00DF7D74" w:rsidRPr="00F8051D" w:rsidRDefault="00DF7D74" w:rsidP="009E75D6">
      <w:pPr>
        <w:spacing w:line="360" w:lineRule="auto"/>
        <w:rPr>
          <w:lang w:val="it-IT"/>
        </w:rPr>
      </w:pPr>
    </w:p>
    <w:p w14:paraId="036A2AA8" w14:textId="1AF32EDF" w:rsidR="00DF7D74" w:rsidRPr="00F8051D" w:rsidRDefault="00DF7D74" w:rsidP="009E75D6">
      <w:pPr>
        <w:spacing w:line="360" w:lineRule="auto"/>
        <w:rPr>
          <w:lang w:val="it-IT"/>
        </w:rPr>
      </w:pPr>
    </w:p>
    <w:p w14:paraId="7E59F18E" w14:textId="77777777" w:rsidR="00DF7D74" w:rsidRPr="00F8051D" w:rsidRDefault="00DF7D74" w:rsidP="009E75D6">
      <w:pPr>
        <w:spacing w:line="360" w:lineRule="auto"/>
        <w:rPr>
          <w:lang w:val="it-IT"/>
        </w:rPr>
      </w:pPr>
    </w:p>
    <w:p w14:paraId="212123CA" w14:textId="20A259E5" w:rsidR="007A6CD6" w:rsidRPr="00F8051D" w:rsidRDefault="007A6CD6" w:rsidP="00FA1956">
      <w:pPr>
        <w:rPr>
          <w:lang w:val="it-IT"/>
        </w:rPr>
      </w:pPr>
    </w:p>
    <w:p w14:paraId="715ED4D2" w14:textId="27FDADF0" w:rsidR="00DF7D74" w:rsidRPr="00F8051D" w:rsidRDefault="00F8051D" w:rsidP="00F75BFA">
      <w:pPr>
        <w:pStyle w:val="berschrift4"/>
        <w:rPr>
          <w:sz w:val="28"/>
          <w:szCs w:val="24"/>
          <w:lang w:val="it-IT"/>
        </w:rPr>
      </w:pPr>
      <w:bookmarkStart w:id="21" w:name="_Toc125553224"/>
      <w:r w:rsidRPr="00F8051D">
        <w:rPr>
          <w:sz w:val="28"/>
          <w:szCs w:val="24"/>
          <w:lang w:val="it-IT"/>
        </w:rPr>
        <w:t>Lettura automatica del documento di immatricolazione del veicolo</w:t>
      </w:r>
      <w:bookmarkEnd w:id="21"/>
    </w:p>
    <w:p w14:paraId="51D62371" w14:textId="77777777" w:rsidR="00F8051D" w:rsidRPr="00F8051D" w:rsidRDefault="00F8051D" w:rsidP="00F8051D">
      <w:pPr>
        <w:spacing w:line="360" w:lineRule="auto"/>
        <w:rPr>
          <w:lang w:val="it-IT"/>
        </w:rPr>
      </w:pPr>
      <w:r w:rsidRPr="00F8051D">
        <w:rPr>
          <w:lang w:val="it-IT"/>
        </w:rPr>
        <w:t xml:space="preserve">Per una più rapida identificazione del veicolo, TecAlliance offre la possibilità di leggere il documento di immatricolazione del veicolo direttamente tramite il Service Book di TecRMI. </w:t>
      </w:r>
    </w:p>
    <w:p w14:paraId="477E72F9" w14:textId="1F1A7793" w:rsidR="00413D49" w:rsidRPr="00F8051D" w:rsidRDefault="00F8051D" w:rsidP="00F8051D">
      <w:pPr>
        <w:spacing w:line="360" w:lineRule="auto"/>
        <w:rPr>
          <w:lang w:val="it-IT"/>
        </w:rPr>
      </w:pPr>
      <w:r w:rsidRPr="00F8051D">
        <w:rPr>
          <w:lang w:val="it-IT"/>
        </w:rPr>
        <w:t>A tal fine, fare clic sul pulsante "Leggi il documento di immatricolazione" e caricare l'immagine del documento di immatricolazione dal proprio sistema.</w:t>
      </w:r>
    </w:p>
    <w:p w14:paraId="2EFC1A79" w14:textId="47418145" w:rsidR="006D3F36" w:rsidRPr="00933AA8" w:rsidRDefault="00933AA8" w:rsidP="00413D49">
      <w:pPr>
        <w:spacing w:line="360" w:lineRule="auto"/>
        <w:jc w:val="both"/>
        <w:rPr>
          <w:lang w:val="it-IT"/>
        </w:rPr>
      </w:pPr>
      <w:r w:rsidRPr="00933AA8">
        <w:rPr>
          <w:b/>
          <w:bCs/>
          <w:lang w:val="it-IT"/>
        </w:rPr>
        <w:t>Nota:</w:t>
      </w:r>
      <w:r w:rsidRPr="00933AA8">
        <w:rPr>
          <w:lang w:val="it-IT"/>
        </w:rPr>
        <w:t xml:space="preserve"> questa funzione è possibile solo per i documenti di circolazione autorizzati in Germania.</w:t>
      </w:r>
    </w:p>
    <w:p w14:paraId="716D7133" w14:textId="77777777" w:rsidR="00706456" w:rsidRDefault="00706456" w:rsidP="00620E9A">
      <w:pPr>
        <w:spacing w:line="360" w:lineRule="auto"/>
        <w:jc w:val="both"/>
        <w:rPr>
          <w:lang w:val="it-IT"/>
        </w:rPr>
      </w:pPr>
    </w:p>
    <w:p w14:paraId="571D6B70" w14:textId="08BEEB5E" w:rsidR="00E27C8A" w:rsidRPr="00933AA8" w:rsidRDefault="00706456" w:rsidP="00620E9A">
      <w:pPr>
        <w:spacing w:line="360" w:lineRule="auto"/>
        <w:jc w:val="both"/>
        <w:rPr>
          <w:lang w:val="it-IT"/>
        </w:rPr>
      </w:pPr>
      <w:r w:rsidRPr="00706456">
        <w:rPr>
          <w:lang w:val="it-IT"/>
        </w:rPr>
        <w:drawing>
          <wp:inline distT="0" distB="0" distL="0" distR="0" wp14:anchorId="1F582F4C" wp14:editId="34181283">
            <wp:extent cx="5672514" cy="4160758"/>
            <wp:effectExtent l="0" t="0" r="4445" b="0"/>
            <wp:docPr id="124" name="Grafik 1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Grafik 124" descr="Ein Bild, das Text enthält.&#10;&#10;Automatisch generierte Beschreibung"/>
                    <pic:cNvPicPr/>
                  </pic:nvPicPr>
                  <pic:blipFill>
                    <a:blip r:embed="rId44"/>
                    <a:stretch>
                      <a:fillRect/>
                    </a:stretch>
                  </pic:blipFill>
                  <pic:spPr>
                    <a:xfrm>
                      <a:off x="0" y="0"/>
                      <a:ext cx="5677012" cy="4164057"/>
                    </a:xfrm>
                    <a:prstGeom prst="rect">
                      <a:avLst/>
                    </a:prstGeom>
                  </pic:spPr>
                </pic:pic>
              </a:graphicData>
            </a:graphic>
          </wp:inline>
        </w:drawing>
      </w:r>
      <w:r w:rsidR="003439E2">
        <w:rPr>
          <w:noProof/>
        </w:rPr>
        <mc:AlternateContent>
          <mc:Choice Requires="wps">
            <w:drawing>
              <wp:anchor distT="0" distB="0" distL="114300" distR="114300" simplePos="0" relativeHeight="251607040" behindDoc="0" locked="0" layoutInCell="1" allowOverlap="1" wp14:anchorId="2AF9CD1B" wp14:editId="4C79D0F5">
                <wp:simplePos x="0" y="0"/>
                <wp:positionH relativeFrom="column">
                  <wp:posOffset>2216785</wp:posOffset>
                </wp:positionH>
                <wp:positionV relativeFrom="paragraph">
                  <wp:posOffset>508418</wp:posOffset>
                </wp:positionV>
                <wp:extent cx="3694770" cy="408878"/>
                <wp:effectExtent l="0" t="0" r="20320" b="10795"/>
                <wp:wrapNone/>
                <wp:docPr id="30" name="Rectangle 30"/>
                <wp:cNvGraphicFramePr/>
                <a:graphic xmlns:a="http://schemas.openxmlformats.org/drawingml/2006/main">
                  <a:graphicData uri="http://schemas.microsoft.com/office/word/2010/wordprocessingShape">
                    <wps:wsp>
                      <wps:cNvSpPr/>
                      <wps:spPr>
                        <a:xfrm>
                          <a:off x="0" y="0"/>
                          <a:ext cx="3694770" cy="408878"/>
                        </a:xfrm>
                        <a:prstGeom prst="rect">
                          <a:avLst/>
                        </a:prstGeom>
                        <a:noFill/>
                        <a:ln w="127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anchor>
            </w:drawing>
          </mc:Choice>
          <mc:Fallback>
            <w:pict>
              <v:rect w14:anchorId="4B04C659" id="Rectangle 30" o:spid="_x0000_s1026" style="position:absolute;margin-left:174.55pt;margin-top:40.05pt;width:290.95pt;height:32.2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" filled="f" strokecolor="red" strokeweight="1pt">
                <v:textbox inset="2mm,2mm,2mm,2mm"/>
              </v:rect>
            </w:pict>
          </mc:Fallback>
        </mc:AlternateContent>
      </w:r>
      <w:r w:rsidR="003439E2" w:rsidRPr="001E7738">
        <w:rPr>
          <w:noProof/>
        </w:rPr>
        <w:drawing>
          <wp:anchor distT="0" distB="0" distL="114300" distR="114300" simplePos="0" relativeHeight="251606016" behindDoc="0" locked="0" layoutInCell="1" allowOverlap="1" wp14:anchorId="2A0B7143" wp14:editId="4F500919">
            <wp:simplePos x="0" y="0"/>
            <wp:positionH relativeFrom="margin">
              <wp:align>center</wp:align>
            </wp:positionH>
            <wp:positionV relativeFrom="paragraph">
              <wp:posOffset>186</wp:posOffset>
            </wp:positionV>
            <wp:extent cx="5717540" cy="3411855"/>
            <wp:effectExtent l="0" t="0" r="0" b="0"/>
            <wp:wrapSquare wrapText="bothSides"/>
            <wp:docPr id="26" name="Picture 2" descr="Graphical user interface, text, application, email&#10;&#10;Description automatically generated">
              <a:extLst xmlns:a="http://schemas.openxmlformats.org/drawingml/2006/main">
                <a:ext uri="{FF2B5EF4-FFF2-40B4-BE49-F238E27FC236}">
                  <a16:creationId xmlns:a16="http://schemas.microsoft.com/office/drawing/2014/main" id="{FDAAB221-6BAA-4185-9046-17F653EEEF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 descr="Graphical user interface, text, application, email&#10;&#10;Description automatically generated">
                      <a:extLst>
                        <a:ext uri="{FF2B5EF4-FFF2-40B4-BE49-F238E27FC236}">
                          <a16:creationId xmlns:a16="http://schemas.microsoft.com/office/drawing/2014/main" id="{FDAAB221-6BAA-4185-9046-17F653EEEF49}"/>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17540" cy="3411855"/>
                    </a:xfrm>
                    <a:prstGeom prst="rect">
                      <a:avLst/>
                    </a:prstGeom>
                  </pic:spPr>
                </pic:pic>
              </a:graphicData>
            </a:graphic>
            <wp14:sizeRelH relativeFrom="margin">
              <wp14:pctWidth>0</wp14:pctWidth>
            </wp14:sizeRelH>
            <wp14:sizeRelV relativeFrom="margin">
              <wp14:pctHeight>0</wp14:pctHeight>
            </wp14:sizeRelV>
          </wp:anchor>
        </w:drawing>
      </w:r>
    </w:p>
    <w:p w14:paraId="4FC73731" w14:textId="77777777" w:rsidR="00933AA8" w:rsidRPr="00933AA8" w:rsidRDefault="00933AA8" w:rsidP="00933AA8">
      <w:pPr>
        <w:spacing w:line="360" w:lineRule="auto"/>
        <w:jc w:val="both"/>
        <w:rPr>
          <w:lang w:val="it-IT"/>
        </w:rPr>
      </w:pPr>
      <w:r w:rsidRPr="00933AA8">
        <w:rPr>
          <w:lang w:val="it-IT"/>
        </w:rPr>
        <w:t xml:space="preserve">Il TecRMI Service Book legge il documento di circolazione caricato e compila automaticamente i campi corrispondenti. </w:t>
      </w:r>
    </w:p>
    <w:p w14:paraId="289D2A9E" w14:textId="77777777" w:rsidR="00933AA8" w:rsidRPr="00933AA8" w:rsidRDefault="00933AA8" w:rsidP="00933AA8">
      <w:pPr>
        <w:spacing w:line="360" w:lineRule="auto"/>
        <w:jc w:val="both"/>
        <w:rPr>
          <w:lang w:val="it-IT"/>
        </w:rPr>
      </w:pPr>
    </w:p>
    <w:p w14:paraId="3078C4BE" w14:textId="77777777" w:rsidR="00933AA8" w:rsidRPr="00933AA8" w:rsidRDefault="00933AA8" w:rsidP="00933AA8">
      <w:pPr>
        <w:spacing w:line="360" w:lineRule="auto"/>
        <w:jc w:val="both"/>
        <w:rPr>
          <w:lang w:val="it-IT"/>
        </w:rPr>
      </w:pPr>
      <w:r w:rsidRPr="00933AA8">
        <w:rPr>
          <w:b/>
          <w:bCs/>
          <w:lang w:val="it-IT"/>
        </w:rPr>
        <w:t>Nota:</w:t>
      </w:r>
      <w:r w:rsidRPr="00933AA8">
        <w:rPr>
          <w:lang w:val="it-IT"/>
        </w:rPr>
        <w:t xml:space="preserve"> quando si carica l'immagine del libretto di circolazione, assicurarsi che sia di buona qualità e che il libretto di circolazione sia fotografato il più possibile piatto e completamente aperto. </w:t>
      </w:r>
    </w:p>
    <w:p w14:paraId="24208298" w14:textId="77777777" w:rsidR="00933AA8" w:rsidRPr="00933AA8" w:rsidRDefault="00933AA8" w:rsidP="00933AA8">
      <w:pPr>
        <w:spacing w:line="360" w:lineRule="auto"/>
        <w:jc w:val="both"/>
        <w:rPr>
          <w:lang w:val="it-IT"/>
        </w:rPr>
      </w:pPr>
    </w:p>
    <w:p w14:paraId="4288FC03" w14:textId="3EBE32D6" w:rsidR="00C42B63" w:rsidRPr="00933AA8" w:rsidRDefault="00933AA8" w:rsidP="00933AA8">
      <w:pPr>
        <w:spacing w:line="360" w:lineRule="auto"/>
        <w:jc w:val="both"/>
        <w:rPr>
          <w:lang w:val="it-IT"/>
        </w:rPr>
      </w:pPr>
      <w:r w:rsidRPr="00933AA8">
        <w:rPr>
          <w:b/>
          <w:bCs/>
          <w:lang w:val="it-IT"/>
        </w:rPr>
        <w:t>Nota:</w:t>
      </w:r>
      <w:r w:rsidRPr="00933AA8">
        <w:rPr>
          <w:lang w:val="it-IT"/>
        </w:rPr>
        <w:t xml:space="preserve"> la lettura del libretto di circolazione può richiedere alcuni secondi</w:t>
      </w:r>
      <w:r w:rsidR="00C42B63" w:rsidRPr="00933AA8">
        <w:rPr>
          <w:lang w:val="it-IT"/>
        </w:rPr>
        <w:t>.</w:t>
      </w:r>
    </w:p>
    <w:p w14:paraId="1C38CCDE" w14:textId="58DB8164" w:rsidR="00C42B63" w:rsidRPr="00933AA8" w:rsidRDefault="00C42B63" w:rsidP="003439E2">
      <w:pPr>
        <w:spacing w:line="360" w:lineRule="auto"/>
        <w:jc w:val="both"/>
        <w:rPr>
          <w:lang w:val="it-IT"/>
        </w:rPr>
      </w:pPr>
    </w:p>
    <w:p w14:paraId="77FFCCF0" w14:textId="7337FEE8" w:rsidR="000A31F2" w:rsidRPr="00933AA8" w:rsidRDefault="000A31F2" w:rsidP="003439E2">
      <w:pPr>
        <w:spacing w:line="360" w:lineRule="auto"/>
        <w:jc w:val="both"/>
        <w:rPr>
          <w:lang w:val="it-IT"/>
        </w:rPr>
      </w:pPr>
    </w:p>
    <w:p w14:paraId="463B0517" w14:textId="77777777" w:rsidR="00B4613D" w:rsidRPr="00933AA8" w:rsidRDefault="00B4613D" w:rsidP="003439E2">
      <w:pPr>
        <w:spacing w:line="360" w:lineRule="auto"/>
        <w:jc w:val="both"/>
        <w:rPr>
          <w:lang w:val="it-IT"/>
        </w:rPr>
      </w:pPr>
    </w:p>
    <w:p w14:paraId="0792432D" w14:textId="5B6ED6D4" w:rsidR="000A31F2" w:rsidRDefault="000A31F2" w:rsidP="003439E2">
      <w:pPr>
        <w:spacing w:line="360" w:lineRule="auto"/>
        <w:jc w:val="both"/>
        <w:rPr>
          <w:lang w:val="it-IT"/>
        </w:rPr>
      </w:pPr>
    </w:p>
    <w:p w14:paraId="46347462" w14:textId="77777777" w:rsidR="009810AF" w:rsidRPr="00933AA8" w:rsidRDefault="009810AF" w:rsidP="003439E2">
      <w:pPr>
        <w:spacing w:line="360" w:lineRule="auto"/>
        <w:jc w:val="both"/>
        <w:rPr>
          <w:lang w:val="it-IT"/>
        </w:rPr>
      </w:pPr>
    </w:p>
    <w:p w14:paraId="321D143F" w14:textId="34986482" w:rsidR="003439E2" w:rsidRPr="009810AF" w:rsidRDefault="009810AF" w:rsidP="003439E2">
      <w:pPr>
        <w:spacing w:line="360" w:lineRule="auto"/>
        <w:jc w:val="both"/>
        <w:rPr>
          <w:lang w:val="it-IT"/>
        </w:rPr>
      </w:pPr>
      <w:r w:rsidRPr="009810AF">
        <w:rPr>
          <w:lang w:val="it-IT"/>
        </w:rPr>
        <w:t xml:space="preserve">Dopo la compilazione dei campi, appare una nota corrispondente. Si prega di controllare i dati inseriti prima di confermare con </w:t>
      </w:r>
      <w:r w:rsidRPr="009810AF">
        <w:rPr>
          <w:b/>
          <w:bCs/>
          <w:lang w:val="it-IT"/>
        </w:rPr>
        <w:t>"Continua"</w:t>
      </w:r>
      <w:r w:rsidRPr="009810AF">
        <w:rPr>
          <w:lang w:val="it-IT"/>
        </w:rPr>
        <w:t>.</w:t>
      </w:r>
    </w:p>
    <w:p w14:paraId="120E1EE2" w14:textId="605C42E4" w:rsidR="000A31F2" w:rsidRPr="009810AF" w:rsidRDefault="006563D0" w:rsidP="003439E2">
      <w:pPr>
        <w:spacing w:line="360" w:lineRule="auto"/>
        <w:jc w:val="both"/>
        <w:rPr>
          <w:lang w:val="it-IT"/>
        </w:rPr>
      </w:pPr>
      <w:r>
        <w:rPr>
          <w:noProof/>
        </w:rPr>
        <w:drawing>
          <wp:anchor distT="0" distB="0" distL="114300" distR="114300" simplePos="0" relativeHeight="251694080" behindDoc="0" locked="0" layoutInCell="1" allowOverlap="1" wp14:anchorId="3A396990" wp14:editId="7167A40B">
            <wp:simplePos x="0" y="0"/>
            <wp:positionH relativeFrom="column">
              <wp:posOffset>5382895</wp:posOffset>
            </wp:positionH>
            <wp:positionV relativeFrom="paragraph">
              <wp:posOffset>41275</wp:posOffset>
            </wp:positionV>
            <wp:extent cx="324485" cy="150495"/>
            <wp:effectExtent l="0" t="0" r="0" b="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24485" cy="150495"/>
                    </a:xfrm>
                    <a:prstGeom prst="rect">
                      <a:avLst/>
                    </a:prstGeom>
                  </pic:spPr>
                </pic:pic>
              </a:graphicData>
            </a:graphic>
          </wp:anchor>
        </w:drawing>
      </w:r>
      <w:r>
        <w:rPr>
          <w:noProof/>
        </w:rPr>
        <mc:AlternateContent>
          <mc:Choice Requires="wps">
            <w:drawing>
              <wp:anchor distT="0" distB="0" distL="114300" distR="114300" simplePos="0" relativeHeight="251693056" behindDoc="0" locked="0" layoutInCell="1" allowOverlap="1" wp14:anchorId="3FE2AC5B" wp14:editId="1CC29F58">
                <wp:simplePos x="0" y="0"/>
                <wp:positionH relativeFrom="column">
                  <wp:posOffset>5025224</wp:posOffset>
                </wp:positionH>
                <wp:positionV relativeFrom="paragraph">
                  <wp:posOffset>81749</wp:posOffset>
                </wp:positionV>
                <wp:extent cx="652007" cy="95416"/>
                <wp:effectExtent l="0" t="0" r="0" b="0"/>
                <wp:wrapNone/>
                <wp:docPr id="162" name="Rectangle 162"/>
                <wp:cNvGraphicFramePr/>
                <a:graphic xmlns:a="http://schemas.openxmlformats.org/drawingml/2006/main">
                  <a:graphicData uri="http://schemas.microsoft.com/office/word/2010/wordprocessingShape">
                    <wps:wsp>
                      <wps:cNvSpPr/>
                      <wps:spPr>
                        <a:xfrm>
                          <a:off x="0" y="0"/>
                          <a:ext cx="652007" cy="95416"/>
                        </a:xfrm>
                        <a:prstGeom prst="rect">
                          <a:avLst/>
                        </a:prstGeom>
                        <a:solidFill>
                          <a:schemeClr val="bg1"/>
                        </a:solidFill>
                        <a:ln w="6350">
                          <a:solidFill>
                            <a:schemeClr val="bg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anchor>
            </w:drawing>
          </mc:Choice>
          <mc:Fallback>
            <w:pict>
              <v:rect w14:anchorId="5F836AFD" id="Rectangle 162" o:spid="_x0000_s1026" style="position:absolute;margin-left:395.7pt;margin-top:6.45pt;width:51.35pt;height:7.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" fillcolor="white [3212]" strokecolor="white [3212]" strokeweight=".5pt">
                <v:textbox inset="2mm,2mm,2mm,2mm"/>
              </v:rect>
            </w:pict>
          </mc:Fallback>
        </mc:AlternateContent>
      </w:r>
      <w:commentRangeStart w:id="22"/>
      <w:r w:rsidR="00033F14">
        <w:rPr>
          <w:noProof/>
          <w:lang w:val="en-US"/>
        </w:rPr>
        <mc:AlternateContent>
          <mc:Choice Requires="wpg">
            <w:drawing>
              <wp:anchor distT="0" distB="0" distL="114300" distR="114300" simplePos="0" relativeHeight="251610112" behindDoc="0" locked="0" layoutInCell="1" allowOverlap="1" wp14:anchorId="17514367" wp14:editId="03D97817">
                <wp:simplePos x="0" y="0"/>
                <wp:positionH relativeFrom="margin">
                  <wp:align>center</wp:align>
                </wp:positionH>
                <wp:positionV relativeFrom="paragraph">
                  <wp:posOffset>4749</wp:posOffset>
                </wp:positionV>
                <wp:extent cx="5997686" cy="3968446"/>
                <wp:effectExtent l="0" t="0" r="3175" b="0"/>
                <wp:wrapNone/>
                <wp:docPr id="41" name="Group 41"/>
                <wp:cNvGraphicFramePr/>
                <a:graphic xmlns:a="http://schemas.openxmlformats.org/drawingml/2006/main">
                  <a:graphicData uri="http://schemas.microsoft.com/office/word/2010/wordprocessingGroup">
                    <wpg:wgp>
                      <wpg:cNvGrpSpPr/>
                      <wpg:grpSpPr>
                        <a:xfrm>
                          <a:off x="0" y="0"/>
                          <a:ext cx="5997686" cy="3968446"/>
                          <a:chOff x="0" y="0"/>
                          <a:chExt cx="6299835" cy="4143375"/>
                        </a:xfrm>
                      </wpg:grpSpPr>
                      <pic:pic xmlns:pic="http://schemas.openxmlformats.org/drawingml/2006/picture">
                        <pic:nvPicPr>
                          <pic:cNvPr id="50" name="Picture 50" descr="Graphical user interface, text, application, email&#10;&#10;Description automatically generated"/>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6299835" cy="4143375"/>
                          </a:xfrm>
                          <a:prstGeom prst="rect">
                            <a:avLst/>
                          </a:prstGeom>
                        </pic:spPr>
                      </pic:pic>
                      <wps:wsp>
                        <wps:cNvPr id="52" name="Rectangle 52"/>
                        <wps:cNvSpPr/>
                        <wps:spPr>
                          <a:xfrm>
                            <a:off x="2170666" y="954077"/>
                            <a:ext cx="4022334" cy="511175"/>
                          </a:xfrm>
                          <a:prstGeom prst="rect">
                            <a:avLst/>
                          </a:prstGeom>
                          <a:noFill/>
                          <a:ln w="127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67BDF5" id="Group 41" o:spid="_x0000_s1026" style="position:absolute;margin-left:0;margin-top:.35pt;width:472.25pt;height:312.5pt;z-index:251610112;mso-position-horizontal:center;mso-position-horizontal-relative:margin;mso-width-relative:margin;mso-height-relative:margin" coordsize="62998,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">
                <v:shape id="Picture 50" o:spid="_x0000_s1027" type="#_x0000_t75" alt="Graphical user interface, text, application, email&#10;&#10;Description automatically generated" style="position:absolute;width:62998;height:41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">
                  <v:imagedata r:id="rId47" o:title="Graphical user interface, text, application, email&#10;&#10;Description automatically generated"/>
                </v:shape>
                <v:rect id="Rectangle 52" o:spid="_x0000_s1028" style="position:absolute;left:21706;top:9540;width:40224;height:5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" filled="f" strokecolor="red" strokeweight="1pt">
                  <v:textbox inset="2mm,2mm,2mm,2mm"/>
                </v:rect>
                <w10:wrap anchorx="margin"/>
              </v:group>
            </w:pict>
          </mc:Fallback>
        </mc:AlternateContent>
      </w:r>
      <w:commentRangeEnd w:id="22"/>
      <w:r w:rsidR="00706456">
        <w:rPr>
          <w:rStyle w:val="Kommentarzeichen"/>
          <w:rFonts w:asciiTheme="minorHAnsi" w:hAnsiTheme="minorHAnsi"/>
        </w:rPr>
        <w:commentReference w:id="22"/>
      </w:r>
    </w:p>
    <w:p w14:paraId="62F9D5F7" w14:textId="7AFE4424" w:rsidR="000A31F2" w:rsidRPr="009810AF" w:rsidRDefault="000A31F2" w:rsidP="003439E2">
      <w:pPr>
        <w:spacing w:line="360" w:lineRule="auto"/>
        <w:jc w:val="both"/>
        <w:rPr>
          <w:lang w:val="it-IT"/>
        </w:rPr>
      </w:pPr>
    </w:p>
    <w:p w14:paraId="7A768AAB" w14:textId="77777777" w:rsidR="000A31F2" w:rsidRPr="009810AF" w:rsidRDefault="000A31F2" w:rsidP="003439E2">
      <w:pPr>
        <w:spacing w:line="360" w:lineRule="auto"/>
        <w:jc w:val="both"/>
        <w:rPr>
          <w:lang w:val="it-IT"/>
        </w:rPr>
      </w:pPr>
    </w:p>
    <w:p w14:paraId="53600CB6" w14:textId="77777777" w:rsidR="000A31F2" w:rsidRPr="009810AF" w:rsidRDefault="000A31F2" w:rsidP="003439E2">
      <w:pPr>
        <w:spacing w:line="360" w:lineRule="auto"/>
        <w:jc w:val="both"/>
        <w:rPr>
          <w:lang w:val="it-IT"/>
        </w:rPr>
      </w:pPr>
    </w:p>
    <w:p w14:paraId="416A8EC1" w14:textId="77777777" w:rsidR="000A31F2" w:rsidRPr="009810AF" w:rsidRDefault="000A31F2" w:rsidP="003439E2">
      <w:pPr>
        <w:spacing w:line="360" w:lineRule="auto"/>
        <w:jc w:val="both"/>
        <w:rPr>
          <w:lang w:val="it-IT"/>
        </w:rPr>
      </w:pPr>
    </w:p>
    <w:p w14:paraId="23ABAD61" w14:textId="77777777" w:rsidR="000A31F2" w:rsidRPr="009810AF" w:rsidRDefault="000A31F2" w:rsidP="003439E2">
      <w:pPr>
        <w:spacing w:line="360" w:lineRule="auto"/>
        <w:jc w:val="both"/>
        <w:rPr>
          <w:lang w:val="it-IT"/>
        </w:rPr>
      </w:pPr>
    </w:p>
    <w:p w14:paraId="5430AB5D" w14:textId="77777777" w:rsidR="000A31F2" w:rsidRPr="009810AF" w:rsidRDefault="000A31F2" w:rsidP="003439E2">
      <w:pPr>
        <w:spacing w:line="360" w:lineRule="auto"/>
        <w:jc w:val="both"/>
        <w:rPr>
          <w:lang w:val="it-IT"/>
        </w:rPr>
      </w:pPr>
    </w:p>
    <w:p w14:paraId="0E588F33" w14:textId="77777777" w:rsidR="000A31F2" w:rsidRPr="009810AF" w:rsidRDefault="000A31F2" w:rsidP="003439E2">
      <w:pPr>
        <w:spacing w:line="360" w:lineRule="auto"/>
        <w:jc w:val="both"/>
        <w:rPr>
          <w:lang w:val="it-IT"/>
        </w:rPr>
      </w:pPr>
    </w:p>
    <w:p w14:paraId="4FFD701B" w14:textId="77777777" w:rsidR="000A31F2" w:rsidRPr="009810AF" w:rsidRDefault="000A31F2" w:rsidP="003439E2">
      <w:pPr>
        <w:spacing w:line="360" w:lineRule="auto"/>
        <w:jc w:val="both"/>
        <w:rPr>
          <w:lang w:val="it-IT"/>
        </w:rPr>
      </w:pPr>
    </w:p>
    <w:p w14:paraId="6FB9A785" w14:textId="77777777" w:rsidR="000A31F2" w:rsidRPr="009810AF" w:rsidRDefault="000A31F2" w:rsidP="003439E2">
      <w:pPr>
        <w:spacing w:line="360" w:lineRule="auto"/>
        <w:jc w:val="both"/>
        <w:rPr>
          <w:lang w:val="it-IT"/>
        </w:rPr>
      </w:pPr>
    </w:p>
    <w:p w14:paraId="3ADF1C0C" w14:textId="77777777" w:rsidR="000A31F2" w:rsidRPr="009810AF" w:rsidRDefault="000A31F2" w:rsidP="003439E2">
      <w:pPr>
        <w:spacing w:line="360" w:lineRule="auto"/>
        <w:jc w:val="both"/>
        <w:rPr>
          <w:lang w:val="it-IT"/>
        </w:rPr>
      </w:pPr>
    </w:p>
    <w:p w14:paraId="70B8A223" w14:textId="77777777" w:rsidR="000A31F2" w:rsidRPr="009810AF" w:rsidRDefault="000A31F2" w:rsidP="003439E2">
      <w:pPr>
        <w:spacing w:line="360" w:lineRule="auto"/>
        <w:jc w:val="both"/>
        <w:rPr>
          <w:lang w:val="it-IT"/>
        </w:rPr>
      </w:pPr>
    </w:p>
    <w:p w14:paraId="52487BB4" w14:textId="77777777" w:rsidR="000A31F2" w:rsidRPr="009810AF" w:rsidRDefault="000A31F2" w:rsidP="003439E2">
      <w:pPr>
        <w:spacing w:line="360" w:lineRule="auto"/>
        <w:jc w:val="both"/>
        <w:rPr>
          <w:lang w:val="it-IT"/>
        </w:rPr>
      </w:pPr>
    </w:p>
    <w:p w14:paraId="46BECA46" w14:textId="77777777" w:rsidR="000A31F2" w:rsidRPr="009810AF" w:rsidRDefault="000A31F2" w:rsidP="003439E2">
      <w:pPr>
        <w:spacing w:line="360" w:lineRule="auto"/>
        <w:jc w:val="both"/>
        <w:rPr>
          <w:lang w:val="it-IT"/>
        </w:rPr>
      </w:pPr>
    </w:p>
    <w:p w14:paraId="088105B0" w14:textId="77777777" w:rsidR="000A31F2" w:rsidRPr="009810AF" w:rsidRDefault="000A31F2" w:rsidP="003439E2">
      <w:pPr>
        <w:spacing w:line="360" w:lineRule="auto"/>
        <w:jc w:val="both"/>
        <w:rPr>
          <w:lang w:val="it-IT"/>
        </w:rPr>
      </w:pPr>
    </w:p>
    <w:p w14:paraId="6E2A07A9" w14:textId="77777777" w:rsidR="000A31F2" w:rsidRPr="009810AF" w:rsidRDefault="000A31F2" w:rsidP="003439E2">
      <w:pPr>
        <w:spacing w:line="360" w:lineRule="auto"/>
        <w:jc w:val="both"/>
        <w:rPr>
          <w:lang w:val="it-IT"/>
        </w:rPr>
      </w:pPr>
    </w:p>
    <w:p w14:paraId="6502C28E" w14:textId="77777777" w:rsidR="000A31F2" w:rsidRPr="009810AF" w:rsidRDefault="000A31F2" w:rsidP="003439E2">
      <w:pPr>
        <w:spacing w:line="360" w:lineRule="auto"/>
        <w:jc w:val="both"/>
        <w:rPr>
          <w:lang w:val="it-IT"/>
        </w:rPr>
      </w:pPr>
    </w:p>
    <w:p w14:paraId="205FB8A8" w14:textId="0704E968" w:rsidR="000A31F2" w:rsidRDefault="000A31F2" w:rsidP="003439E2">
      <w:pPr>
        <w:spacing w:line="360" w:lineRule="auto"/>
        <w:jc w:val="both"/>
        <w:rPr>
          <w:lang w:val="it-IT"/>
        </w:rPr>
      </w:pPr>
    </w:p>
    <w:p w14:paraId="627ADCDF" w14:textId="62C0981B" w:rsidR="00706456" w:rsidRPr="009810AF" w:rsidRDefault="00706456" w:rsidP="003439E2">
      <w:pPr>
        <w:spacing w:line="360" w:lineRule="auto"/>
        <w:jc w:val="both"/>
        <w:rPr>
          <w:lang w:val="it-IT"/>
        </w:rPr>
      </w:pPr>
      <w:r w:rsidRPr="00706456">
        <w:rPr>
          <w:lang w:val="it-IT"/>
        </w:rPr>
        <w:drawing>
          <wp:inline distT="0" distB="0" distL="0" distR="0" wp14:anchorId="11983C99" wp14:editId="7AADC09D">
            <wp:extent cx="6299835" cy="4689475"/>
            <wp:effectExtent l="0" t="0" r="5715" b="0"/>
            <wp:docPr id="130" name="Grafik 13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rafik 130" descr="Ein Bild, das Text enthält.&#10;&#10;Automatisch generierte Beschreibung"/>
                    <pic:cNvPicPr/>
                  </pic:nvPicPr>
                  <pic:blipFill>
                    <a:blip r:embed="rId48"/>
                    <a:stretch>
                      <a:fillRect/>
                    </a:stretch>
                  </pic:blipFill>
                  <pic:spPr>
                    <a:xfrm>
                      <a:off x="0" y="0"/>
                      <a:ext cx="6299835" cy="4689475"/>
                    </a:xfrm>
                    <a:prstGeom prst="rect">
                      <a:avLst/>
                    </a:prstGeom>
                  </pic:spPr>
                </pic:pic>
              </a:graphicData>
            </a:graphic>
          </wp:inline>
        </w:drawing>
      </w:r>
    </w:p>
    <w:p w14:paraId="023E5F01" w14:textId="27507B84" w:rsidR="00033F14" w:rsidRPr="004A5E6C" w:rsidRDefault="004A5E6C" w:rsidP="00190FE6">
      <w:pPr>
        <w:spacing w:line="360" w:lineRule="auto"/>
        <w:jc w:val="both"/>
        <w:rPr>
          <w:lang w:val="it-IT"/>
        </w:rPr>
      </w:pPr>
      <w:r w:rsidRPr="004A5E6C">
        <w:rPr>
          <w:lang w:val="it-IT"/>
        </w:rPr>
        <w:t>Se il documento di circolazione non può essere letto dal TecRMI Service Book, viene visualizzato un messaggio corrispondente. Si prega di riprovare la lettura con un'immagine di qualità superiore del documento di circolazione o di inserire i dati manualmente</w:t>
      </w:r>
      <w:r w:rsidR="00EC36AD" w:rsidRPr="004A5E6C">
        <w:rPr>
          <w:lang w:val="it-IT"/>
        </w:rPr>
        <w:t>.</w:t>
      </w:r>
      <w:r w:rsidR="00F56DE3" w:rsidRPr="004A5E6C">
        <w:rPr>
          <w:noProof/>
          <w:lang w:val="it-IT"/>
        </w:rPr>
        <w:t xml:space="preserve"> </w:t>
      </w:r>
    </w:p>
    <w:p w14:paraId="2AD12B77" w14:textId="26682910" w:rsidR="00033F14" w:rsidRPr="004A5E6C" w:rsidRDefault="00F56DE3" w:rsidP="00190FE6">
      <w:pPr>
        <w:spacing w:line="360" w:lineRule="auto"/>
        <w:jc w:val="both"/>
        <w:rPr>
          <w:lang w:val="it-IT"/>
        </w:rPr>
      </w:pPr>
      <w:r>
        <w:rPr>
          <w:noProof/>
        </w:rPr>
        <mc:AlternateContent>
          <mc:Choice Requires="wps">
            <w:drawing>
              <wp:anchor distT="0" distB="0" distL="114300" distR="114300" simplePos="0" relativeHeight="251695104" behindDoc="0" locked="0" layoutInCell="1" allowOverlap="1" wp14:anchorId="709E94C5" wp14:editId="300D393A">
                <wp:simplePos x="0" y="0"/>
                <wp:positionH relativeFrom="column">
                  <wp:posOffset>5040630</wp:posOffset>
                </wp:positionH>
                <wp:positionV relativeFrom="paragraph">
                  <wp:posOffset>177165</wp:posOffset>
                </wp:positionV>
                <wp:extent cx="651510" cy="95250"/>
                <wp:effectExtent l="0" t="0" r="0" b="0"/>
                <wp:wrapNone/>
                <wp:docPr id="164" name="Rectangle 164"/>
                <wp:cNvGraphicFramePr/>
                <a:graphic xmlns:a="http://schemas.openxmlformats.org/drawingml/2006/main">
                  <a:graphicData uri="http://schemas.microsoft.com/office/word/2010/wordprocessingShape">
                    <wps:wsp>
                      <wps:cNvSpPr/>
                      <wps:spPr>
                        <a:xfrm>
                          <a:off x="0" y="0"/>
                          <a:ext cx="651510" cy="95250"/>
                        </a:xfrm>
                        <a:prstGeom prst="rect">
                          <a:avLst/>
                        </a:prstGeom>
                        <a:solidFill>
                          <a:schemeClr val="bg1"/>
                        </a:solidFill>
                        <a:ln w="6350">
                          <a:solidFill>
                            <a:schemeClr val="bg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anchor>
            </w:drawing>
          </mc:Choice>
          <mc:Fallback>
            <w:pict>
              <v:rect w14:anchorId="6C73514F" id="Rectangle 164" o:spid="_x0000_s1026" style="position:absolute;margin-left:396.9pt;margin-top:13.95pt;width:51.3pt;height:7.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" fillcolor="white [3212]" strokecolor="white [3212]" strokeweight=".5pt">
                <v:textbox inset="2mm,2mm,2mm,2mm"/>
              </v:rect>
            </w:pict>
          </mc:Fallback>
        </mc:AlternateContent>
      </w:r>
      <w:r>
        <w:rPr>
          <w:noProof/>
        </w:rPr>
        <w:drawing>
          <wp:anchor distT="0" distB="0" distL="114300" distR="114300" simplePos="0" relativeHeight="251696128" behindDoc="0" locked="0" layoutInCell="1" allowOverlap="1" wp14:anchorId="344C25E2" wp14:editId="06592A09">
            <wp:simplePos x="0" y="0"/>
            <wp:positionH relativeFrom="column">
              <wp:posOffset>5399267</wp:posOffset>
            </wp:positionH>
            <wp:positionV relativeFrom="paragraph">
              <wp:posOffset>137160</wp:posOffset>
            </wp:positionV>
            <wp:extent cx="324485" cy="150495"/>
            <wp:effectExtent l="0" t="0" r="0" b="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24485" cy="150495"/>
                    </a:xfrm>
                    <a:prstGeom prst="rect">
                      <a:avLst/>
                    </a:prstGeom>
                  </pic:spPr>
                </pic:pic>
              </a:graphicData>
            </a:graphic>
          </wp:anchor>
        </w:drawing>
      </w:r>
      <w:r w:rsidR="00033F14">
        <w:rPr>
          <w:noProof/>
          <w:lang w:val="en-US"/>
        </w:rPr>
        <mc:AlternateContent>
          <mc:Choice Requires="wpg">
            <w:drawing>
              <wp:anchor distT="0" distB="0" distL="114300" distR="114300" simplePos="0" relativeHeight="251608064" behindDoc="0" locked="0" layoutInCell="1" allowOverlap="1" wp14:anchorId="31C909EB" wp14:editId="78522EC7">
                <wp:simplePos x="0" y="0"/>
                <wp:positionH relativeFrom="margin">
                  <wp:align>center</wp:align>
                </wp:positionH>
                <wp:positionV relativeFrom="paragraph">
                  <wp:posOffset>93787</wp:posOffset>
                </wp:positionV>
                <wp:extent cx="6045393" cy="1367625"/>
                <wp:effectExtent l="0" t="0" r="0" b="4445"/>
                <wp:wrapNone/>
                <wp:docPr id="47" name="Group 47"/>
                <wp:cNvGraphicFramePr/>
                <a:graphic xmlns:a="http://schemas.openxmlformats.org/drawingml/2006/main">
                  <a:graphicData uri="http://schemas.microsoft.com/office/word/2010/wordprocessingGroup">
                    <wpg:wgp>
                      <wpg:cNvGrpSpPr/>
                      <wpg:grpSpPr>
                        <a:xfrm>
                          <a:off x="0" y="0"/>
                          <a:ext cx="6045393" cy="1367625"/>
                          <a:chOff x="0" y="0"/>
                          <a:chExt cx="6299835" cy="1391920"/>
                        </a:xfrm>
                      </wpg:grpSpPr>
                      <pic:pic xmlns:pic="http://schemas.openxmlformats.org/drawingml/2006/picture">
                        <pic:nvPicPr>
                          <pic:cNvPr id="49" name="Picture 49" descr="Graphical user interface, website&#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6299835" cy="1391920"/>
                          </a:xfrm>
                          <a:prstGeom prst="rect">
                            <a:avLst/>
                          </a:prstGeom>
                        </pic:spPr>
                      </pic:pic>
                      <wps:wsp>
                        <wps:cNvPr id="51" name="Rectangle 51"/>
                        <wps:cNvSpPr/>
                        <wps:spPr>
                          <a:xfrm>
                            <a:off x="2130949" y="978010"/>
                            <a:ext cx="4054763" cy="369455"/>
                          </a:xfrm>
                          <a:prstGeom prst="rect">
                            <a:avLst/>
                          </a:prstGeom>
                          <a:noFill/>
                          <a:ln w="12700">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5E2D03" id="Group 47" o:spid="_x0000_s1026" style="position:absolute;margin-left:0;margin-top:7.4pt;width:476pt;height:107.7pt;z-index:251608064;mso-position-horizontal:center;mso-position-horizontal-relative:margin;mso-width-relative:margin;mso-height-relative:margin" coordsize="62998,13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">
                <v:shape id="Picture 49" o:spid="_x0000_s1027" type="#_x0000_t75" alt="Graphical user interface, website&#10;&#10;Description automatically generated" style="position:absolute;width:62998;height:13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">
                  <v:imagedata r:id="rId50" o:title="Graphical user interface, website&#10;&#10;Description automatically generated"/>
                </v:shape>
                <v:rect id="Rectangle 51" o:spid="_x0000_s1028" style="position:absolute;left:21309;top:9780;width:4054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" filled="f" strokecolor="red" strokeweight="1pt">
                  <v:textbox inset="2mm,2mm,2mm,2mm"/>
                </v:rect>
                <w10:wrap anchorx="margin"/>
              </v:group>
            </w:pict>
          </mc:Fallback>
        </mc:AlternateContent>
      </w:r>
    </w:p>
    <w:p w14:paraId="2048FB52" w14:textId="4E5F0D5E" w:rsidR="00033F14" w:rsidRPr="004A5E6C" w:rsidRDefault="00033F14" w:rsidP="00190FE6">
      <w:pPr>
        <w:spacing w:line="360" w:lineRule="auto"/>
        <w:jc w:val="both"/>
        <w:rPr>
          <w:lang w:val="it-IT"/>
        </w:rPr>
      </w:pPr>
    </w:p>
    <w:p w14:paraId="2B239E0C" w14:textId="232FC483" w:rsidR="00033F14" w:rsidRPr="004A5E6C" w:rsidRDefault="00033F14" w:rsidP="00190FE6">
      <w:pPr>
        <w:spacing w:line="360" w:lineRule="auto"/>
        <w:jc w:val="both"/>
        <w:rPr>
          <w:lang w:val="it-IT"/>
        </w:rPr>
      </w:pPr>
    </w:p>
    <w:p w14:paraId="23AB8B9F" w14:textId="4D2B7835" w:rsidR="00033F14" w:rsidRPr="004A5E6C" w:rsidRDefault="00033F14" w:rsidP="00190FE6">
      <w:pPr>
        <w:spacing w:line="360" w:lineRule="auto"/>
        <w:jc w:val="both"/>
        <w:rPr>
          <w:lang w:val="it-IT"/>
        </w:rPr>
      </w:pPr>
    </w:p>
    <w:p w14:paraId="43A23691" w14:textId="41144180" w:rsidR="00033F14" w:rsidRPr="004A5E6C" w:rsidRDefault="00033F14" w:rsidP="00190FE6">
      <w:pPr>
        <w:spacing w:line="360" w:lineRule="auto"/>
        <w:jc w:val="both"/>
        <w:rPr>
          <w:lang w:val="it-IT"/>
        </w:rPr>
      </w:pPr>
    </w:p>
    <w:p w14:paraId="4121A9C3" w14:textId="437A64A6" w:rsidR="00033F14" w:rsidRPr="004A5E6C" w:rsidRDefault="00033F14" w:rsidP="00190FE6">
      <w:pPr>
        <w:spacing w:line="360" w:lineRule="auto"/>
        <w:jc w:val="both"/>
        <w:rPr>
          <w:lang w:val="it-IT"/>
        </w:rPr>
      </w:pPr>
    </w:p>
    <w:p w14:paraId="497400BB" w14:textId="4247EB4F" w:rsidR="00033F14" w:rsidRDefault="00033F14" w:rsidP="00190FE6">
      <w:pPr>
        <w:spacing w:line="360" w:lineRule="auto"/>
        <w:jc w:val="both"/>
        <w:rPr>
          <w:lang w:val="it-IT"/>
        </w:rPr>
      </w:pPr>
    </w:p>
    <w:p w14:paraId="5C1AFD67" w14:textId="65D66760" w:rsidR="0006074A" w:rsidRPr="004A5E6C" w:rsidRDefault="0006074A" w:rsidP="00190FE6">
      <w:pPr>
        <w:spacing w:line="360" w:lineRule="auto"/>
        <w:jc w:val="both"/>
        <w:rPr>
          <w:lang w:val="it-IT"/>
        </w:rPr>
      </w:pPr>
      <w:r w:rsidRPr="0006074A">
        <w:rPr>
          <w:lang w:val="it-IT"/>
        </w:rPr>
        <w:drawing>
          <wp:inline distT="0" distB="0" distL="0" distR="0" wp14:anchorId="6D48C7DB" wp14:editId="184F2F4B">
            <wp:extent cx="6299835" cy="1138555"/>
            <wp:effectExtent l="0" t="0" r="5715" b="4445"/>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99835" cy="1138555"/>
                    </a:xfrm>
                    <a:prstGeom prst="rect">
                      <a:avLst/>
                    </a:prstGeom>
                  </pic:spPr>
                </pic:pic>
              </a:graphicData>
            </a:graphic>
          </wp:inline>
        </w:drawing>
      </w:r>
    </w:p>
    <w:p w14:paraId="5BC3EE7F" w14:textId="5CF7FDC8" w:rsidR="00033F14" w:rsidRPr="004A5E6C" w:rsidRDefault="004A5E6C" w:rsidP="00190FE6">
      <w:pPr>
        <w:spacing w:line="360" w:lineRule="auto"/>
        <w:jc w:val="both"/>
        <w:rPr>
          <w:lang w:val="it-IT"/>
        </w:rPr>
      </w:pPr>
      <w:r w:rsidRPr="004A5E6C">
        <w:rPr>
          <w:b/>
          <w:bCs/>
          <w:color w:val="FF0000"/>
          <w:lang w:val="it-IT"/>
        </w:rPr>
        <w:t xml:space="preserve">Nota: </w:t>
      </w:r>
      <w:r w:rsidRPr="004A5E6C">
        <w:rPr>
          <w:color w:val="FF0000"/>
          <w:lang w:val="it-IT"/>
        </w:rPr>
        <w:t>l'integrazione dello scanner dei documenti di circolazione è attualmente in fase di test e può quindi essere utilizzata gratuitamente. Dopo l'implementazione definitiva, in futuro potranno essere sostenuti costi aggiuntivi per l'utilizzo di questa funzione.</w:t>
      </w:r>
    </w:p>
    <w:p w14:paraId="766E3DDB" w14:textId="1C37BDA1" w:rsidR="00033F14" w:rsidRPr="004A5E6C" w:rsidRDefault="00033F14" w:rsidP="00190FE6">
      <w:pPr>
        <w:spacing w:line="360" w:lineRule="auto"/>
        <w:jc w:val="both"/>
        <w:rPr>
          <w:lang w:val="it-IT"/>
        </w:rPr>
      </w:pPr>
    </w:p>
    <w:p w14:paraId="3A694002" w14:textId="52084387" w:rsidR="00467C4D" w:rsidRPr="00616033" w:rsidRDefault="00033F14" w:rsidP="00033F14">
      <w:pPr>
        <w:pStyle w:val="berschrift4"/>
        <w:rPr>
          <w:sz w:val="28"/>
          <w:szCs w:val="24"/>
          <w:lang w:val="it-IT"/>
        </w:rPr>
      </w:pPr>
      <w:r w:rsidRPr="00616033">
        <w:rPr>
          <w:sz w:val="28"/>
          <w:szCs w:val="24"/>
          <w:lang w:val="it-IT"/>
        </w:rPr>
        <w:t xml:space="preserve"> </w:t>
      </w:r>
      <w:bookmarkStart w:id="23" w:name="_Toc125553225"/>
      <w:r w:rsidR="005050ED" w:rsidRPr="005050ED">
        <w:rPr>
          <w:sz w:val="28"/>
          <w:szCs w:val="24"/>
          <w:lang w:val="it-IT"/>
        </w:rPr>
        <w:t>Messaggio di avviso per le voci già esistenti</w:t>
      </w:r>
      <w:bookmarkEnd w:id="23"/>
    </w:p>
    <w:p w14:paraId="22FA9AA9" w14:textId="77777777" w:rsidR="005050ED" w:rsidRPr="005050ED" w:rsidRDefault="005050ED" w:rsidP="005050ED">
      <w:pPr>
        <w:spacing w:line="360" w:lineRule="auto"/>
        <w:jc w:val="both"/>
        <w:rPr>
          <w:lang w:val="it-IT"/>
        </w:rPr>
      </w:pPr>
      <w:r w:rsidRPr="005050ED">
        <w:rPr>
          <w:lang w:val="it-IT"/>
        </w:rPr>
        <w:t>Se si desidera effettuare una registrazione per un veicolo per il quale è già stata effettuata una registrazione negli ultimi 30 giorni, viene visualizzato un messaggio di avviso.  Si può quindi scegliere se visualizzare queste voci o ignorare il messaggio di avviso e chiuderlo.</w:t>
      </w:r>
    </w:p>
    <w:p w14:paraId="354AE503" w14:textId="7EE9C293" w:rsidR="00467C4D" w:rsidRPr="005050ED" w:rsidRDefault="005050ED" w:rsidP="005050ED">
      <w:pPr>
        <w:spacing w:line="360" w:lineRule="auto"/>
        <w:jc w:val="both"/>
        <w:rPr>
          <w:lang w:val="it-IT"/>
        </w:rPr>
      </w:pPr>
      <w:r w:rsidRPr="005050ED">
        <w:rPr>
          <w:b/>
          <w:bCs/>
          <w:lang w:val="it-IT"/>
        </w:rPr>
        <w:t>Nota:</w:t>
      </w:r>
      <w:r w:rsidRPr="005050ED">
        <w:rPr>
          <w:lang w:val="it-IT"/>
        </w:rPr>
        <w:t xml:space="preserve"> il sistema controlla tutte le voci della filiale dell'utente in base al VIN</w:t>
      </w:r>
      <w:r w:rsidR="00DF3D80" w:rsidRPr="005050ED">
        <w:rPr>
          <w:lang w:val="it-IT"/>
        </w:rPr>
        <w:t>.</w:t>
      </w:r>
    </w:p>
    <w:p w14:paraId="032A57AE" w14:textId="6971B459" w:rsidR="009453A9" w:rsidRPr="00616033" w:rsidRDefault="00E42896" w:rsidP="00190FE6">
      <w:pPr>
        <w:spacing w:line="360" w:lineRule="auto"/>
        <w:jc w:val="both"/>
        <w:rPr>
          <w:color w:val="FF0000"/>
          <w:lang w:val="it-IT"/>
        </w:rPr>
      </w:pPr>
      <w:r>
        <w:rPr>
          <w:noProof/>
          <w:color w:val="FF0000"/>
          <w:lang w:val="en-US"/>
        </w:rPr>
        <mc:AlternateContent>
          <mc:Choice Requires="wpg">
            <w:drawing>
              <wp:anchor distT="0" distB="0" distL="114300" distR="114300" simplePos="0" relativeHeight="251651072" behindDoc="0" locked="0" layoutInCell="1" allowOverlap="1" wp14:anchorId="4A20A0AF" wp14:editId="030C8D01">
                <wp:simplePos x="0" y="0"/>
                <wp:positionH relativeFrom="column">
                  <wp:posOffset>-911</wp:posOffset>
                </wp:positionH>
                <wp:positionV relativeFrom="paragraph">
                  <wp:posOffset>45941</wp:posOffset>
                </wp:positionV>
                <wp:extent cx="6299835" cy="4458970"/>
                <wp:effectExtent l="0" t="0" r="5715" b="0"/>
                <wp:wrapNone/>
                <wp:docPr id="108" name="Group 108"/>
                <wp:cNvGraphicFramePr/>
                <a:graphic xmlns:a="http://schemas.openxmlformats.org/drawingml/2006/main">
                  <a:graphicData uri="http://schemas.microsoft.com/office/word/2010/wordprocessingGroup">
                    <wpg:wgp>
                      <wpg:cNvGrpSpPr/>
                      <wpg:grpSpPr>
                        <a:xfrm>
                          <a:off x="0" y="0"/>
                          <a:ext cx="6299835" cy="4458970"/>
                          <a:chOff x="0" y="0"/>
                          <a:chExt cx="6299835" cy="4458970"/>
                        </a:xfrm>
                      </wpg:grpSpPr>
                      <pic:pic xmlns:pic="http://schemas.openxmlformats.org/drawingml/2006/picture">
                        <pic:nvPicPr>
                          <pic:cNvPr id="48" name="Picture 48" descr="Graphical user interface, text, application, email&#10;&#10;Description automatically generated"/>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6299835" cy="4458970"/>
                          </a:xfrm>
                          <a:prstGeom prst="rect">
                            <a:avLst/>
                          </a:prstGeom>
                        </pic:spPr>
                      </pic:pic>
                      <wps:wsp>
                        <wps:cNvPr id="97" name="Rectangle 97"/>
                        <wps:cNvSpPr/>
                        <wps:spPr>
                          <a:xfrm>
                            <a:off x="2162755" y="3514476"/>
                            <a:ext cx="4055165" cy="604299"/>
                          </a:xfrm>
                          <a:prstGeom prst="rect">
                            <a:avLst/>
                          </a:prstGeom>
                          <a:noFill/>
                          <a:ln w="12700">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wpg:wgp>
                  </a:graphicData>
                </a:graphic>
              </wp:anchor>
            </w:drawing>
          </mc:Choice>
          <mc:Fallback>
            <w:pict>
              <v:group w14:anchorId="48A67CC9" id="Group 108" o:spid="_x0000_s1026" style="position:absolute;margin-left:-.05pt;margin-top:3.6pt;width:496.05pt;height:351.1pt;z-index:251651072" coordsize="62998,44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">
                <v:shape id="Picture 48" o:spid="_x0000_s1027" type="#_x0000_t75" alt="Graphical user interface, text, application, email&#10;&#10;Description automatically generated" style="position:absolute;width:62998;height:44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">
                  <v:imagedata r:id="rId53" o:title="Graphical user interface, text, application, email&#10;&#10;Description automatically generated"/>
                </v:shape>
                <v:rect id="Rectangle 97" o:spid="_x0000_s1028" style="position:absolute;left:21627;top:35144;width:40552;height:60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" filled="f" strokecolor="red" strokeweight="1pt">
                  <v:textbox inset="2mm,2mm,2mm,2mm"/>
                </v:rect>
              </v:group>
            </w:pict>
          </mc:Fallback>
        </mc:AlternateContent>
      </w:r>
    </w:p>
    <w:p w14:paraId="61344D72" w14:textId="2E8C0013" w:rsidR="009453A9" w:rsidRPr="00616033" w:rsidRDefault="009453A9" w:rsidP="00190FE6">
      <w:pPr>
        <w:spacing w:line="360" w:lineRule="auto"/>
        <w:jc w:val="both"/>
        <w:rPr>
          <w:color w:val="FF0000"/>
          <w:lang w:val="it-IT"/>
        </w:rPr>
      </w:pPr>
    </w:p>
    <w:p w14:paraId="4BEB9226" w14:textId="7A91362F" w:rsidR="009453A9" w:rsidRPr="00616033" w:rsidRDefault="009453A9" w:rsidP="00190FE6">
      <w:pPr>
        <w:spacing w:line="360" w:lineRule="auto"/>
        <w:jc w:val="both"/>
        <w:rPr>
          <w:color w:val="FF0000"/>
          <w:lang w:val="it-IT"/>
        </w:rPr>
      </w:pPr>
    </w:p>
    <w:p w14:paraId="24F63B9E" w14:textId="00EC7703" w:rsidR="009453A9" w:rsidRPr="00616033" w:rsidRDefault="009453A9" w:rsidP="00190FE6">
      <w:pPr>
        <w:spacing w:line="360" w:lineRule="auto"/>
        <w:jc w:val="both"/>
        <w:rPr>
          <w:color w:val="FF0000"/>
          <w:lang w:val="it-IT"/>
        </w:rPr>
      </w:pPr>
    </w:p>
    <w:p w14:paraId="341DB84E" w14:textId="73344699" w:rsidR="009453A9" w:rsidRPr="00616033" w:rsidRDefault="009453A9" w:rsidP="00190FE6">
      <w:pPr>
        <w:spacing w:line="360" w:lineRule="auto"/>
        <w:jc w:val="both"/>
        <w:rPr>
          <w:color w:val="FF0000"/>
          <w:lang w:val="it-IT"/>
        </w:rPr>
      </w:pPr>
    </w:p>
    <w:p w14:paraId="3785599D" w14:textId="11CBA398" w:rsidR="009453A9" w:rsidRPr="00616033" w:rsidRDefault="009453A9" w:rsidP="00190FE6">
      <w:pPr>
        <w:spacing w:line="360" w:lineRule="auto"/>
        <w:jc w:val="both"/>
        <w:rPr>
          <w:color w:val="FF0000"/>
          <w:lang w:val="it-IT"/>
        </w:rPr>
      </w:pPr>
    </w:p>
    <w:p w14:paraId="4C4FC39A" w14:textId="18113240" w:rsidR="009453A9" w:rsidRPr="00616033" w:rsidRDefault="009453A9" w:rsidP="00190FE6">
      <w:pPr>
        <w:spacing w:line="360" w:lineRule="auto"/>
        <w:jc w:val="both"/>
        <w:rPr>
          <w:color w:val="FF0000"/>
          <w:lang w:val="it-IT"/>
        </w:rPr>
      </w:pPr>
    </w:p>
    <w:p w14:paraId="18225781" w14:textId="1173863F" w:rsidR="009453A9" w:rsidRPr="00616033" w:rsidRDefault="009453A9" w:rsidP="00190FE6">
      <w:pPr>
        <w:spacing w:line="360" w:lineRule="auto"/>
        <w:jc w:val="both"/>
        <w:rPr>
          <w:color w:val="FF0000"/>
          <w:lang w:val="it-IT"/>
        </w:rPr>
      </w:pPr>
    </w:p>
    <w:p w14:paraId="6D4C1035" w14:textId="1A16A596" w:rsidR="009453A9" w:rsidRPr="00616033" w:rsidRDefault="009453A9" w:rsidP="00190FE6">
      <w:pPr>
        <w:spacing w:line="360" w:lineRule="auto"/>
        <w:jc w:val="both"/>
        <w:rPr>
          <w:color w:val="FF0000"/>
          <w:lang w:val="it-IT"/>
        </w:rPr>
      </w:pPr>
    </w:p>
    <w:p w14:paraId="71DB275B" w14:textId="74426B19" w:rsidR="009453A9" w:rsidRPr="00616033" w:rsidRDefault="009453A9" w:rsidP="00190FE6">
      <w:pPr>
        <w:spacing w:line="360" w:lineRule="auto"/>
        <w:jc w:val="both"/>
        <w:rPr>
          <w:color w:val="FF0000"/>
          <w:lang w:val="it-IT"/>
        </w:rPr>
      </w:pPr>
    </w:p>
    <w:p w14:paraId="3293497F" w14:textId="3989DF9E" w:rsidR="009453A9" w:rsidRPr="00616033" w:rsidRDefault="009453A9" w:rsidP="00190FE6">
      <w:pPr>
        <w:spacing w:line="360" w:lineRule="auto"/>
        <w:jc w:val="both"/>
        <w:rPr>
          <w:color w:val="FF0000"/>
          <w:lang w:val="it-IT"/>
        </w:rPr>
      </w:pPr>
    </w:p>
    <w:p w14:paraId="1B9C4C26" w14:textId="5622106A" w:rsidR="009453A9" w:rsidRPr="00616033" w:rsidRDefault="009453A9" w:rsidP="00190FE6">
      <w:pPr>
        <w:spacing w:line="360" w:lineRule="auto"/>
        <w:jc w:val="both"/>
        <w:rPr>
          <w:color w:val="FF0000"/>
          <w:lang w:val="it-IT"/>
        </w:rPr>
      </w:pPr>
    </w:p>
    <w:p w14:paraId="73DC9EB4" w14:textId="71C14451" w:rsidR="009453A9" w:rsidRPr="00616033" w:rsidRDefault="009453A9" w:rsidP="00190FE6">
      <w:pPr>
        <w:spacing w:line="360" w:lineRule="auto"/>
        <w:jc w:val="both"/>
        <w:rPr>
          <w:color w:val="FF0000"/>
          <w:lang w:val="it-IT"/>
        </w:rPr>
      </w:pPr>
    </w:p>
    <w:p w14:paraId="1E66CB0B" w14:textId="688822F6" w:rsidR="009453A9" w:rsidRPr="00616033" w:rsidRDefault="009453A9" w:rsidP="00190FE6">
      <w:pPr>
        <w:spacing w:line="360" w:lineRule="auto"/>
        <w:jc w:val="both"/>
        <w:rPr>
          <w:color w:val="FF0000"/>
          <w:lang w:val="it-IT"/>
        </w:rPr>
      </w:pPr>
    </w:p>
    <w:p w14:paraId="49B21986" w14:textId="3CC2628F" w:rsidR="009453A9" w:rsidRPr="00616033" w:rsidRDefault="009453A9" w:rsidP="00190FE6">
      <w:pPr>
        <w:spacing w:line="360" w:lineRule="auto"/>
        <w:jc w:val="both"/>
        <w:rPr>
          <w:color w:val="FF0000"/>
          <w:lang w:val="it-IT"/>
        </w:rPr>
      </w:pPr>
    </w:p>
    <w:p w14:paraId="596B1A59" w14:textId="31878551" w:rsidR="009453A9" w:rsidRPr="00616033" w:rsidRDefault="009453A9" w:rsidP="00190FE6">
      <w:pPr>
        <w:spacing w:line="360" w:lineRule="auto"/>
        <w:jc w:val="both"/>
        <w:rPr>
          <w:color w:val="FF0000"/>
          <w:lang w:val="it-IT"/>
        </w:rPr>
      </w:pPr>
    </w:p>
    <w:p w14:paraId="087E0FEE" w14:textId="4D9C43DF" w:rsidR="009453A9" w:rsidRPr="00616033" w:rsidRDefault="00706456" w:rsidP="00190FE6">
      <w:pPr>
        <w:spacing w:line="360" w:lineRule="auto"/>
        <w:jc w:val="both"/>
        <w:rPr>
          <w:color w:val="FF0000"/>
          <w:lang w:val="it-IT"/>
        </w:rPr>
      </w:pPr>
      <w:r w:rsidRPr="00706456">
        <w:rPr>
          <w:color w:val="FF0000"/>
          <w:lang w:val="it-IT"/>
        </w:rPr>
        <w:drawing>
          <wp:inline distT="0" distB="0" distL="0" distR="0" wp14:anchorId="7EE48EBC" wp14:editId="723F71FD">
            <wp:extent cx="6299835" cy="5029835"/>
            <wp:effectExtent l="0" t="0" r="5715" b="0"/>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99835" cy="5029835"/>
                    </a:xfrm>
                    <a:prstGeom prst="rect">
                      <a:avLst/>
                    </a:prstGeom>
                  </pic:spPr>
                </pic:pic>
              </a:graphicData>
            </a:graphic>
          </wp:inline>
        </w:drawing>
      </w:r>
    </w:p>
    <w:p w14:paraId="16BFD74F" w14:textId="3AA49CDC" w:rsidR="009453A9" w:rsidRPr="00616033" w:rsidRDefault="009453A9" w:rsidP="00190FE6">
      <w:pPr>
        <w:spacing w:line="360" w:lineRule="auto"/>
        <w:jc w:val="both"/>
        <w:rPr>
          <w:color w:val="FF0000"/>
          <w:lang w:val="it-IT"/>
        </w:rPr>
      </w:pPr>
    </w:p>
    <w:p w14:paraId="02D992BA" w14:textId="619823F0" w:rsidR="009453A9" w:rsidRPr="00616033" w:rsidRDefault="009453A9" w:rsidP="00190FE6">
      <w:pPr>
        <w:spacing w:line="360" w:lineRule="auto"/>
        <w:jc w:val="both"/>
        <w:rPr>
          <w:color w:val="FF0000"/>
          <w:lang w:val="it-IT"/>
        </w:rPr>
      </w:pPr>
    </w:p>
    <w:p w14:paraId="4789C612" w14:textId="0B80889E" w:rsidR="009453A9" w:rsidRPr="00616033" w:rsidRDefault="009453A9" w:rsidP="00190FE6">
      <w:pPr>
        <w:spacing w:line="360" w:lineRule="auto"/>
        <w:jc w:val="both"/>
        <w:rPr>
          <w:color w:val="FF0000"/>
          <w:lang w:val="it-IT"/>
        </w:rPr>
      </w:pPr>
    </w:p>
    <w:p w14:paraId="5D05D456" w14:textId="43AFD743" w:rsidR="009453A9" w:rsidRPr="00616033" w:rsidRDefault="009453A9" w:rsidP="00190FE6">
      <w:pPr>
        <w:spacing w:line="360" w:lineRule="auto"/>
        <w:jc w:val="both"/>
        <w:rPr>
          <w:color w:val="FF0000"/>
          <w:lang w:val="it-IT"/>
        </w:rPr>
      </w:pPr>
    </w:p>
    <w:p w14:paraId="4BE1EE05" w14:textId="35751700" w:rsidR="009453A9" w:rsidRPr="00616033" w:rsidRDefault="009453A9" w:rsidP="00190FE6">
      <w:pPr>
        <w:spacing w:line="360" w:lineRule="auto"/>
        <w:jc w:val="both"/>
        <w:rPr>
          <w:color w:val="FF0000"/>
          <w:lang w:val="it-IT"/>
        </w:rPr>
      </w:pPr>
    </w:p>
    <w:p w14:paraId="68002507" w14:textId="68996910" w:rsidR="009453A9" w:rsidRPr="00616033" w:rsidRDefault="009453A9" w:rsidP="00190FE6">
      <w:pPr>
        <w:spacing w:line="360" w:lineRule="auto"/>
        <w:jc w:val="both"/>
        <w:rPr>
          <w:color w:val="FF0000"/>
          <w:lang w:val="it-IT"/>
        </w:rPr>
      </w:pPr>
    </w:p>
    <w:p w14:paraId="60607DC0" w14:textId="70C52103" w:rsidR="009453A9" w:rsidRPr="00616033" w:rsidRDefault="009453A9" w:rsidP="00190FE6">
      <w:pPr>
        <w:spacing w:line="360" w:lineRule="auto"/>
        <w:jc w:val="both"/>
        <w:rPr>
          <w:color w:val="FF0000"/>
          <w:lang w:val="it-IT"/>
        </w:rPr>
      </w:pPr>
    </w:p>
    <w:p w14:paraId="5590705E" w14:textId="21339ECA" w:rsidR="009453A9" w:rsidRPr="00616033" w:rsidRDefault="009453A9" w:rsidP="00190FE6">
      <w:pPr>
        <w:spacing w:line="360" w:lineRule="auto"/>
        <w:jc w:val="both"/>
        <w:rPr>
          <w:color w:val="FF0000"/>
          <w:lang w:val="it-IT"/>
        </w:rPr>
      </w:pPr>
    </w:p>
    <w:p w14:paraId="545F80A6" w14:textId="6ED75544" w:rsidR="009453A9" w:rsidRPr="00616033" w:rsidRDefault="009453A9" w:rsidP="00190FE6">
      <w:pPr>
        <w:spacing w:line="360" w:lineRule="auto"/>
        <w:jc w:val="both"/>
        <w:rPr>
          <w:color w:val="FF0000"/>
          <w:lang w:val="it-IT"/>
        </w:rPr>
      </w:pPr>
    </w:p>
    <w:p w14:paraId="55EF004C" w14:textId="4CEB4158" w:rsidR="009453A9" w:rsidRPr="00616033" w:rsidRDefault="009453A9" w:rsidP="00190FE6">
      <w:pPr>
        <w:spacing w:line="360" w:lineRule="auto"/>
        <w:jc w:val="both"/>
        <w:rPr>
          <w:color w:val="FF0000"/>
          <w:lang w:val="it-IT"/>
        </w:rPr>
      </w:pPr>
    </w:p>
    <w:p w14:paraId="7836AFB9" w14:textId="6500357B" w:rsidR="009453A9" w:rsidRPr="00616033" w:rsidRDefault="009453A9" w:rsidP="00190FE6">
      <w:pPr>
        <w:spacing w:line="360" w:lineRule="auto"/>
        <w:jc w:val="both"/>
        <w:rPr>
          <w:color w:val="FF0000"/>
          <w:lang w:val="it-IT"/>
        </w:rPr>
      </w:pPr>
    </w:p>
    <w:p w14:paraId="54109177" w14:textId="1AA95DA5" w:rsidR="009453A9" w:rsidRPr="00616033" w:rsidRDefault="009453A9" w:rsidP="00190FE6">
      <w:pPr>
        <w:spacing w:line="360" w:lineRule="auto"/>
        <w:jc w:val="both"/>
        <w:rPr>
          <w:color w:val="FF0000"/>
          <w:lang w:val="it-IT"/>
        </w:rPr>
      </w:pPr>
    </w:p>
    <w:p w14:paraId="6E7A4D7E" w14:textId="472FAF65" w:rsidR="009453A9" w:rsidRPr="00616033" w:rsidRDefault="009453A9" w:rsidP="00190FE6">
      <w:pPr>
        <w:spacing w:line="360" w:lineRule="auto"/>
        <w:jc w:val="both"/>
        <w:rPr>
          <w:color w:val="FF0000"/>
          <w:lang w:val="it-IT"/>
        </w:rPr>
      </w:pPr>
    </w:p>
    <w:p w14:paraId="4F23D973" w14:textId="53478809" w:rsidR="00190FE6" w:rsidRPr="00616033" w:rsidRDefault="0079506A" w:rsidP="0079506A">
      <w:pPr>
        <w:spacing w:line="360" w:lineRule="auto"/>
        <w:jc w:val="both"/>
        <w:rPr>
          <w:lang w:val="it-IT"/>
        </w:rPr>
      </w:pPr>
      <w:r w:rsidRPr="006F250B">
        <w:rPr>
          <w:noProof/>
        </w:rPr>
        <w:drawing>
          <wp:anchor distT="0" distB="0" distL="114300" distR="114300" simplePos="0" relativeHeight="251611136" behindDoc="0" locked="0" layoutInCell="1" allowOverlap="1" wp14:anchorId="0903078A" wp14:editId="436E8A11">
            <wp:simplePos x="0" y="0"/>
            <wp:positionH relativeFrom="margin">
              <wp:posOffset>-79194</wp:posOffset>
            </wp:positionH>
            <wp:positionV relativeFrom="paragraph">
              <wp:posOffset>158205</wp:posOffset>
            </wp:positionV>
            <wp:extent cx="6169206" cy="2531482"/>
            <wp:effectExtent l="0" t="0" r="3175" b="2540"/>
            <wp:wrapNone/>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169206" cy="2531482"/>
                    </a:xfrm>
                    <a:prstGeom prst="rect">
                      <a:avLst/>
                    </a:prstGeom>
                  </pic:spPr>
                </pic:pic>
              </a:graphicData>
            </a:graphic>
            <wp14:sizeRelH relativeFrom="margin">
              <wp14:pctWidth>0</wp14:pctWidth>
            </wp14:sizeRelH>
            <wp14:sizeRelV relativeFrom="margin">
              <wp14:pctHeight>0</wp14:pctHeight>
            </wp14:sizeRelV>
          </wp:anchor>
        </w:drawing>
      </w:r>
      <w:r w:rsidR="006B5B7D">
        <w:rPr>
          <w:noProof/>
        </w:rPr>
        <mc:AlternateContent>
          <mc:Choice Requires="wps">
            <w:drawing>
              <wp:anchor distT="0" distB="0" distL="114300" distR="114300" simplePos="0" relativeHeight="251697152" behindDoc="0" locked="0" layoutInCell="1" allowOverlap="1" wp14:anchorId="3AFCDFBD" wp14:editId="61F6D7C8">
                <wp:simplePos x="0" y="0"/>
                <wp:positionH relativeFrom="column">
                  <wp:posOffset>5120640</wp:posOffset>
                </wp:positionH>
                <wp:positionV relativeFrom="paragraph">
                  <wp:posOffset>222885</wp:posOffset>
                </wp:positionV>
                <wp:extent cx="651510" cy="95250"/>
                <wp:effectExtent l="0" t="0" r="0" b="0"/>
                <wp:wrapNone/>
                <wp:docPr id="166" name="Rectangle 166"/>
                <wp:cNvGraphicFramePr/>
                <a:graphic xmlns:a="http://schemas.openxmlformats.org/drawingml/2006/main">
                  <a:graphicData uri="http://schemas.microsoft.com/office/word/2010/wordprocessingShape">
                    <wps:wsp>
                      <wps:cNvSpPr/>
                      <wps:spPr>
                        <a:xfrm>
                          <a:off x="0" y="0"/>
                          <a:ext cx="651510" cy="95250"/>
                        </a:xfrm>
                        <a:prstGeom prst="rect">
                          <a:avLst/>
                        </a:prstGeom>
                        <a:solidFill>
                          <a:schemeClr val="bg1"/>
                        </a:solidFill>
                        <a:ln w="6350">
                          <a:solidFill>
                            <a:schemeClr val="bg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anchor>
            </w:drawing>
          </mc:Choice>
          <mc:Fallback>
            <w:pict>
              <v:rect w14:anchorId="7AFF5C0B" id="Rectangle 166" o:spid="_x0000_s1026" style="position:absolute;margin-left:403.2pt;margin-top:17.55pt;width:51.3pt;height:7.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" fillcolor="white [3212]" strokecolor="white [3212]" strokeweight=".5pt">
                <v:textbox inset="2mm,2mm,2mm,2mm"/>
              </v:rect>
            </w:pict>
          </mc:Fallback>
        </mc:AlternateContent>
      </w:r>
      <w:r w:rsidR="006B5B7D">
        <w:rPr>
          <w:noProof/>
        </w:rPr>
        <w:drawing>
          <wp:anchor distT="0" distB="0" distL="114300" distR="114300" simplePos="0" relativeHeight="251698176" behindDoc="0" locked="0" layoutInCell="1" allowOverlap="1" wp14:anchorId="77861646" wp14:editId="7AC4034C">
            <wp:simplePos x="0" y="0"/>
            <wp:positionH relativeFrom="column">
              <wp:posOffset>5478780</wp:posOffset>
            </wp:positionH>
            <wp:positionV relativeFrom="paragraph">
              <wp:posOffset>182880</wp:posOffset>
            </wp:positionV>
            <wp:extent cx="324485" cy="150495"/>
            <wp:effectExtent l="0" t="0" r="0" b="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24485" cy="150495"/>
                    </a:xfrm>
                    <a:prstGeom prst="rect">
                      <a:avLst/>
                    </a:prstGeom>
                  </pic:spPr>
                </pic:pic>
              </a:graphicData>
            </a:graphic>
          </wp:anchor>
        </w:drawing>
      </w:r>
      <w:r w:rsidR="007D59CA" w:rsidRPr="007D59CA">
        <w:rPr>
          <w:lang w:val="it-IT"/>
        </w:rPr>
        <w:t xml:space="preserve"> Se il messaggio è stato chiuso, è possibile fare clic sul pulsante </w:t>
      </w:r>
      <w:r w:rsidR="007D59CA" w:rsidRPr="007D59CA">
        <w:rPr>
          <w:b/>
          <w:bCs/>
          <w:lang w:val="it-IT"/>
        </w:rPr>
        <w:t>"Continua"</w:t>
      </w:r>
      <w:r w:rsidR="007D59CA" w:rsidRPr="007D59CA">
        <w:rPr>
          <w:lang w:val="it-IT"/>
        </w:rPr>
        <w:t xml:space="preserve"> per passare alla selezione del veicolo</w:t>
      </w:r>
      <w:r w:rsidR="00B90384" w:rsidRPr="00616033">
        <w:rPr>
          <w:lang w:val="it-IT"/>
        </w:rPr>
        <w:t xml:space="preserve">. </w:t>
      </w:r>
    </w:p>
    <w:p w14:paraId="072F608A" w14:textId="2991A3D9" w:rsidR="008952DA" w:rsidRPr="00616033" w:rsidRDefault="007B1BC6" w:rsidP="00F83559">
      <w:pPr>
        <w:spacing w:line="360" w:lineRule="auto"/>
        <w:jc w:val="both"/>
        <w:rPr>
          <w:lang w:val="it-IT"/>
        </w:rPr>
      </w:pPr>
      <w:r w:rsidRPr="007B1BC6">
        <w:rPr>
          <w:noProof/>
          <w:color w:val="FF0000"/>
          <w:lang w:val="en-US"/>
        </w:rPr>
        <w:drawing>
          <wp:anchor distT="0" distB="0" distL="114300" distR="114300" simplePos="0" relativeHeight="251700224" behindDoc="0" locked="0" layoutInCell="1" allowOverlap="1" wp14:anchorId="743B672F" wp14:editId="5DD2B9A3">
            <wp:simplePos x="0" y="0"/>
            <wp:positionH relativeFrom="margin">
              <wp:posOffset>69627</wp:posOffset>
            </wp:positionH>
            <wp:positionV relativeFrom="paragraph">
              <wp:posOffset>179260</wp:posOffset>
            </wp:positionV>
            <wp:extent cx="1192530" cy="224790"/>
            <wp:effectExtent l="0" t="0" r="7620" b="381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192530" cy="224790"/>
                    </a:xfrm>
                    <a:prstGeom prst="rect">
                      <a:avLst/>
                    </a:prstGeom>
                  </pic:spPr>
                </pic:pic>
              </a:graphicData>
            </a:graphic>
            <wp14:sizeRelH relativeFrom="margin">
              <wp14:pctWidth>0</wp14:pctWidth>
            </wp14:sizeRelH>
            <wp14:sizeRelV relativeFrom="margin">
              <wp14:pctHeight>0</wp14:pctHeight>
            </wp14:sizeRelV>
          </wp:anchor>
        </w:drawing>
      </w:r>
    </w:p>
    <w:p w14:paraId="28EACD47" w14:textId="700FC7B1" w:rsidR="008952DA" w:rsidRPr="00616033" w:rsidRDefault="007B1BC6" w:rsidP="00F83559">
      <w:pPr>
        <w:spacing w:line="360" w:lineRule="auto"/>
        <w:jc w:val="both"/>
        <w:rPr>
          <w:lang w:val="it-IT"/>
        </w:rPr>
      </w:pPr>
      <w:r>
        <w:rPr>
          <w:noProof/>
        </w:rPr>
        <mc:AlternateContent>
          <mc:Choice Requires="wps">
            <w:drawing>
              <wp:anchor distT="0" distB="0" distL="114300" distR="114300" simplePos="0" relativeHeight="251699200" behindDoc="0" locked="0" layoutInCell="1" allowOverlap="1" wp14:anchorId="2FCC4222" wp14:editId="704C8371">
                <wp:simplePos x="0" y="0"/>
                <wp:positionH relativeFrom="column">
                  <wp:posOffset>102456</wp:posOffset>
                </wp:positionH>
                <wp:positionV relativeFrom="paragraph">
                  <wp:posOffset>7510</wp:posOffset>
                </wp:positionV>
                <wp:extent cx="1693628" cy="151074"/>
                <wp:effectExtent l="0" t="0" r="20955" b="20955"/>
                <wp:wrapNone/>
                <wp:docPr id="169" name="Rectangle 169"/>
                <wp:cNvGraphicFramePr/>
                <a:graphic xmlns:a="http://schemas.openxmlformats.org/drawingml/2006/main">
                  <a:graphicData uri="http://schemas.microsoft.com/office/word/2010/wordprocessingShape">
                    <wps:wsp>
                      <wps:cNvSpPr/>
                      <wps:spPr>
                        <a:xfrm>
                          <a:off x="0" y="0"/>
                          <a:ext cx="1693628" cy="151074"/>
                        </a:xfrm>
                        <a:prstGeom prst="rect">
                          <a:avLst/>
                        </a:prstGeom>
                        <a:solidFill>
                          <a:schemeClr val="bg1"/>
                        </a:solidFill>
                        <a:ln w="6350">
                          <a:solidFill>
                            <a:schemeClr val="bg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D5DEA" id="Rectangle 169" o:spid="_x0000_s1026" style="position:absolute;margin-left:8.05pt;margin-top:.6pt;width:133.35pt;height:11.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" fillcolor="white [3212]" strokecolor="white [3212]" strokeweight=".5pt">
                <v:textbox inset="2mm,2mm,2mm,2mm"/>
              </v:rect>
            </w:pict>
          </mc:Fallback>
        </mc:AlternateContent>
      </w:r>
    </w:p>
    <w:p w14:paraId="57BC66E4" w14:textId="24C794BD" w:rsidR="008952DA" w:rsidRPr="00616033" w:rsidRDefault="008952DA" w:rsidP="00F83559">
      <w:pPr>
        <w:spacing w:line="360" w:lineRule="auto"/>
        <w:jc w:val="both"/>
        <w:rPr>
          <w:lang w:val="it-IT"/>
        </w:rPr>
      </w:pPr>
    </w:p>
    <w:p w14:paraId="0AFE70EF" w14:textId="51FDA70F" w:rsidR="008952DA" w:rsidRPr="00616033" w:rsidRDefault="008952DA" w:rsidP="00F83559">
      <w:pPr>
        <w:spacing w:line="360" w:lineRule="auto"/>
        <w:jc w:val="both"/>
        <w:rPr>
          <w:lang w:val="it-IT"/>
        </w:rPr>
      </w:pPr>
    </w:p>
    <w:p w14:paraId="399841B7" w14:textId="591CFAE9" w:rsidR="008952DA" w:rsidRPr="00616033" w:rsidRDefault="008952DA" w:rsidP="00F83559">
      <w:pPr>
        <w:spacing w:line="360" w:lineRule="auto"/>
        <w:jc w:val="both"/>
        <w:rPr>
          <w:lang w:val="it-IT"/>
        </w:rPr>
      </w:pPr>
    </w:p>
    <w:p w14:paraId="10F765DD" w14:textId="42A2E1DF" w:rsidR="008952DA" w:rsidRPr="00616033" w:rsidRDefault="008952DA" w:rsidP="00F83559">
      <w:pPr>
        <w:spacing w:line="360" w:lineRule="auto"/>
        <w:jc w:val="both"/>
        <w:rPr>
          <w:lang w:val="it-IT"/>
        </w:rPr>
      </w:pPr>
    </w:p>
    <w:p w14:paraId="1B39BDCA" w14:textId="1D6FE8D7" w:rsidR="008952DA" w:rsidRPr="00616033" w:rsidRDefault="008952DA" w:rsidP="00F83559">
      <w:pPr>
        <w:spacing w:line="360" w:lineRule="auto"/>
        <w:jc w:val="both"/>
        <w:rPr>
          <w:lang w:val="it-IT"/>
        </w:rPr>
      </w:pPr>
    </w:p>
    <w:p w14:paraId="60CE2BB1" w14:textId="55B4CD7A" w:rsidR="008952DA" w:rsidRPr="00616033" w:rsidRDefault="008952DA" w:rsidP="00F83559">
      <w:pPr>
        <w:spacing w:line="360" w:lineRule="auto"/>
        <w:jc w:val="both"/>
        <w:rPr>
          <w:lang w:val="it-IT"/>
        </w:rPr>
      </w:pPr>
    </w:p>
    <w:p w14:paraId="20F36F13" w14:textId="4A25BDDD" w:rsidR="008952DA" w:rsidRPr="00616033" w:rsidRDefault="008952DA" w:rsidP="00F83559">
      <w:pPr>
        <w:spacing w:line="360" w:lineRule="auto"/>
        <w:jc w:val="both"/>
        <w:rPr>
          <w:lang w:val="it-IT"/>
        </w:rPr>
      </w:pPr>
    </w:p>
    <w:p w14:paraId="2AB7BA38" w14:textId="30D60C7D" w:rsidR="008952DA" w:rsidRDefault="008952DA" w:rsidP="00F83559">
      <w:pPr>
        <w:spacing w:line="360" w:lineRule="auto"/>
        <w:jc w:val="both"/>
        <w:rPr>
          <w:lang w:val="it-IT"/>
        </w:rPr>
      </w:pPr>
    </w:p>
    <w:p w14:paraId="1EA9F2C0" w14:textId="6457DA96" w:rsidR="0006074A" w:rsidRPr="00616033" w:rsidRDefault="0006074A" w:rsidP="00F83559">
      <w:pPr>
        <w:spacing w:line="360" w:lineRule="auto"/>
        <w:jc w:val="both"/>
        <w:rPr>
          <w:lang w:val="it-IT"/>
        </w:rPr>
      </w:pPr>
      <w:r w:rsidRPr="0006074A">
        <w:rPr>
          <w:lang w:val="it-IT"/>
        </w:rPr>
        <w:drawing>
          <wp:inline distT="0" distB="0" distL="0" distR="0" wp14:anchorId="19699F23" wp14:editId="539DA43B">
            <wp:extent cx="6299835" cy="2518410"/>
            <wp:effectExtent l="0" t="0" r="5715" b="0"/>
            <wp:docPr id="135" name="Grafik 13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rafik 135" descr="Ein Bild, das Text enthält.&#10;&#10;Automatisch generierte Beschreibung"/>
                    <pic:cNvPicPr/>
                  </pic:nvPicPr>
                  <pic:blipFill>
                    <a:blip r:embed="rId57"/>
                    <a:stretch>
                      <a:fillRect/>
                    </a:stretch>
                  </pic:blipFill>
                  <pic:spPr>
                    <a:xfrm>
                      <a:off x="0" y="0"/>
                      <a:ext cx="6299835" cy="2518410"/>
                    </a:xfrm>
                    <a:prstGeom prst="rect">
                      <a:avLst/>
                    </a:prstGeom>
                  </pic:spPr>
                </pic:pic>
              </a:graphicData>
            </a:graphic>
          </wp:inline>
        </w:drawing>
      </w:r>
    </w:p>
    <w:p w14:paraId="09C6D876" w14:textId="2513E143" w:rsidR="008952DA" w:rsidRPr="00616033" w:rsidRDefault="008952DA" w:rsidP="00F83559">
      <w:pPr>
        <w:spacing w:line="360" w:lineRule="auto"/>
        <w:jc w:val="both"/>
        <w:rPr>
          <w:lang w:val="it-IT"/>
        </w:rPr>
      </w:pPr>
    </w:p>
    <w:p w14:paraId="35D042A2" w14:textId="79BE4B28" w:rsidR="00616033" w:rsidRPr="00616033" w:rsidRDefault="00616033" w:rsidP="00616033">
      <w:pPr>
        <w:spacing w:line="360" w:lineRule="auto"/>
        <w:jc w:val="both"/>
        <w:rPr>
          <w:lang w:val="it-IT"/>
        </w:rPr>
      </w:pPr>
      <w:r w:rsidRPr="00616033">
        <w:rPr>
          <w:lang w:val="it-IT"/>
        </w:rPr>
        <w:t xml:space="preserve">In base al numero di identificazione del veicolo e all'HSN/TSN, il vostro veicolo verrà identificato nel modo più preciso possibile con la "Ricerca intelligente del veicolo". In alcuni casi è necessario selezionare anche il modello o il tipo di veicolo. </w:t>
      </w:r>
    </w:p>
    <w:p w14:paraId="11990C75" w14:textId="14771EC0" w:rsidR="00616033" w:rsidRPr="00616033" w:rsidRDefault="00616033" w:rsidP="00616033">
      <w:pPr>
        <w:spacing w:line="360" w:lineRule="auto"/>
        <w:jc w:val="both"/>
        <w:rPr>
          <w:lang w:val="it-IT"/>
        </w:rPr>
      </w:pPr>
      <w:r w:rsidRPr="00616033">
        <w:rPr>
          <w:lang w:val="it-IT"/>
        </w:rPr>
        <w:t xml:space="preserve">Se l'identificazione del veicolo non è corretta, avete la possibilità di selezionare un veicolo tramite la "Ricerca manuale del veicolo", indipendentemente dal numero di identificazione del veicolo. </w:t>
      </w:r>
    </w:p>
    <w:p w14:paraId="377FA28C" w14:textId="77EC7CB6" w:rsidR="00616033" w:rsidRPr="00616033" w:rsidRDefault="00616033" w:rsidP="00616033">
      <w:pPr>
        <w:spacing w:line="360" w:lineRule="auto"/>
        <w:jc w:val="both"/>
        <w:rPr>
          <w:lang w:val="it-IT"/>
        </w:rPr>
      </w:pPr>
    </w:p>
    <w:p w14:paraId="04F72DD9" w14:textId="06BD6A83" w:rsidR="0079506A" w:rsidRDefault="00616033" w:rsidP="00310442">
      <w:pPr>
        <w:spacing w:line="360" w:lineRule="auto"/>
        <w:jc w:val="both"/>
        <w:rPr>
          <w:lang w:val="it-IT"/>
        </w:rPr>
      </w:pPr>
      <w:r w:rsidRPr="00616033">
        <w:rPr>
          <w:lang w:val="it-IT"/>
        </w:rPr>
        <w:t>In base alla data di prima immatricolazione, viene effettuato anche un controllo per determinare se il veicolo necessita o meno di un certificato di assistenza digitale</w:t>
      </w:r>
      <w:r w:rsidR="00190FE6" w:rsidRPr="00616033">
        <w:rPr>
          <w:lang w:val="it-IT"/>
        </w:rPr>
        <w:t xml:space="preserve">. </w:t>
      </w:r>
    </w:p>
    <w:p w14:paraId="624E993E" w14:textId="4D87B750" w:rsidR="00800CD5" w:rsidRPr="0079506A" w:rsidRDefault="0079506A" w:rsidP="00310442">
      <w:pPr>
        <w:spacing w:line="360" w:lineRule="auto"/>
        <w:jc w:val="both"/>
        <w:rPr>
          <w:lang w:val="it-IT"/>
        </w:rPr>
      </w:pPr>
      <w:r>
        <w:rPr>
          <w:noProof/>
        </w:rPr>
        <mc:AlternateContent>
          <mc:Choice Requires="wpg">
            <w:drawing>
              <wp:anchor distT="0" distB="0" distL="114300" distR="114300" simplePos="0" relativeHeight="251739136" behindDoc="0" locked="0" layoutInCell="1" allowOverlap="1" wp14:anchorId="406BA498" wp14:editId="765ED84C">
                <wp:simplePos x="0" y="0"/>
                <wp:positionH relativeFrom="column">
                  <wp:posOffset>457200</wp:posOffset>
                </wp:positionH>
                <wp:positionV relativeFrom="paragraph">
                  <wp:posOffset>506821</wp:posOffset>
                </wp:positionV>
                <wp:extent cx="5573395" cy="2312670"/>
                <wp:effectExtent l="0" t="0" r="8255" b="0"/>
                <wp:wrapTopAndBottom/>
                <wp:docPr id="55" name="Group 55"/>
                <wp:cNvGraphicFramePr/>
                <a:graphic xmlns:a="http://schemas.openxmlformats.org/drawingml/2006/main">
                  <a:graphicData uri="http://schemas.microsoft.com/office/word/2010/wordprocessingGroup">
                    <wpg:wgp>
                      <wpg:cNvGrpSpPr/>
                      <wpg:grpSpPr>
                        <a:xfrm>
                          <a:off x="0" y="0"/>
                          <a:ext cx="5573395" cy="2312670"/>
                          <a:chOff x="0" y="0"/>
                          <a:chExt cx="6238875" cy="2645410"/>
                        </a:xfrm>
                      </wpg:grpSpPr>
                      <pic:pic xmlns:pic="http://schemas.openxmlformats.org/drawingml/2006/picture">
                        <pic:nvPicPr>
                          <pic:cNvPr id="57" name="Picture 57"/>
                          <pic:cNvPicPr>
                            <a:picLocks noChangeAspect="1"/>
                          </pic:cNvPicPr>
                        </pic:nvPicPr>
                        <pic:blipFill>
                          <a:blip r:embed="rId58"/>
                          <a:stretch>
                            <a:fillRect/>
                          </a:stretch>
                        </pic:blipFill>
                        <pic:spPr>
                          <a:xfrm>
                            <a:off x="0" y="0"/>
                            <a:ext cx="6238875" cy="2645410"/>
                          </a:xfrm>
                          <a:prstGeom prst="rect">
                            <a:avLst/>
                          </a:prstGeom>
                        </pic:spPr>
                      </pic:pic>
                      <wps:wsp>
                        <wps:cNvPr id="58" name="Rectangle 58"/>
                        <wps:cNvSpPr/>
                        <wps:spPr>
                          <a:xfrm>
                            <a:off x="2130137" y="467591"/>
                            <a:ext cx="3960158" cy="524435"/>
                          </a:xfrm>
                          <a:prstGeom prst="rect">
                            <a:avLst/>
                          </a:prstGeom>
                          <a:noFill/>
                          <a:ln w="12700"/>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D78DEEF" id="Group 55" o:spid="_x0000_s1026" style="position:absolute;margin-left:36pt;margin-top:39.9pt;width:438.85pt;height:182.1pt;z-index:251739136" coordsize="62388,26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">
                <v:shape id="Picture 57" o:spid="_x0000_s1027" type="#_x0000_t75" style="position:absolute;width:62388;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">
                  <v:imagedata r:id="rId59" o:title=""/>
                </v:shape>
                <v:rect id="Rectangle 58" o:spid="_x0000_s1028" style="position:absolute;left:21301;top:4675;width:39601;height:5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" filled="f" strokecolor="#ff4112 [3207]" strokeweight="1pt">
                  <v:textbox inset="2mm,2mm,2mm,2mm"/>
                </v:rect>
                <w10:wrap type="topAndBottom"/>
              </v:group>
            </w:pict>
          </mc:Fallback>
        </mc:AlternateContent>
      </w:r>
      <w:r w:rsidRPr="0079506A">
        <w:rPr>
          <w:lang w:val="it-IT"/>
        </w:rPr>
        <w:t>Se il veicolo non necessita di una registrazione di servizio digitale, viene visualizzato il seguente messaggio di avvertito</w:t>
      </w:r>
      <w:r w:rsidR="00190FE6" w:rsidRPr="0079506A">
        <w:rPr>
          <w:lang w:val="it-IT"/>
        </w:rPr>
        <w:t>:</w:t>
      </w:r>
    </w:p>
    <w:p w14:paraId="34D08693" w14:textId="69ED3594" w:rsidR="00C01729" w:rsidRDefault="00C01729" w:rsidP="00800CD5">
      <w:pPr>
        <w:spacing w:line="360" w:lineRule="auto"/>
        <w:jc w:val="both"/>
        <w:rPr>
          <w:lang w:val="it-IT"/>
        </w:rPr>
      </w:pPr>
    </w:p>
    <w:p w14:paraId="4C2D6920" w14:textId="23E076C4" w:rsidR="0006074A" w:rsidRPr="0079506A" w:rsidRDefault="0006074A" w:rsidP="00800CD5">
      <w:pPr>
        <w:spacing w:line="360" w:lineRule="auto"/>
        <w:jc w:val="both"/>
        <w:rPr>
          <w:lang w:val="it-IT"/>
        </w:rPr>
      </w:pPr>
      <w:r w:rsidRPr="0006074A">
        <w:rPr>
          <w:lang w:val="it-IT"/>
        </w:rPr>
        <w:drawing>
          <wp:inline distT="0" distB="0" distL="0" distR="0" wp14:anchorId="7538F7F2" wp14:editId="6A9ED36F">
            <wp:extent cx="6299835" cy="2458085"/>
            <wp:effectExtent l="0" t="0" r="5715" b="0"/>
            <wp:docPr id="136" name="Grafik 13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Grafik 136" descr="Ein Bild, das Text enthält.&#10;&#10;Automatisch generierte Beschreibung"/>
                    <pic:cNvPicPr/>
                  </pic:nvPicPr>
                  <pic:blipFill>
                    <a:blip r:embed="rId60"/>
                    <a:stretch>
                      <a:fillRect/>
                    </a:stretch>
                  </pic:blipFill>
                  <pic:spPr>
                    <a:xfrm>
                      <a:off x="0" y="0"/>
                      <a:ext cx="6299835" cy="2458085"/>
                    </a:xfrm>
                    <a:prstGeom prst="rect">
                      <a:avLst/>
                    </a:prstGeom>
                  </pic:spPr>
                </pic:pic>
              </a:graphicData>
            </a:graphic>
          </wp:inline>
        </w:drawing>
      </w:r>
    </w:p>
    <w:p w14:paraId="08474B7E" w14:textId="01CBAB52" w:rsidR="00243F26" w:rsidRPr="000F419F" w:rsidRDefault="000F419F" w:rsidP="00310442">
      <w:pPr>
        <w:spacing w:line="360" w:lineRule="auto"/>
        <w:jc w:val="both"/>
        <w:rPr>
          <w:lang w:val="it-IT"/>
        </w:rPr>
      </w:pPr>
      <w:bookmarkStart w:id="24" w:name="_Toc83705794"/>
      <w:r w:rsidRPr="000F419F">
        <w:rPr>
          <w:lang w:val="it-IT"/>
        </w:rPr>
        <w:t>Se si fa clic su "No" per confermare che il veicolo non necessita di una registrazione di servizio digitale, il processo viene cancellato dal cruscotto. Se si conferma "Sì", si può procedere con l'elaborazione della richiesta</w:t>
      </w:r>
      <w:r w:rsidR="00243F26" w:rsidRPr="000F419F">
        <w:rPr>
          <w:lang w:val="it-IT"/>
        </w:rPr>
        <w:t xml:space="preserve">. </w:t>
      </w:r>
    </w:p>
    <w:p w14:paraId="02A17937" w14:textId="59625ED3" w:rsidR="0032642E" w:rsidRPr="000F419F" w:rsidRDefault="0032642E" w:rsidP="00243F26">
      <w:pPr>
        <w:jc w:val="both"/>
        <w:rPr>
          <w:lang w:val="it-IT"/>
        </w:rPr>
      </w:pPr>
    </w:p>
    <w:p w14:paraId="36C4F0E9" w14:textId="56A6A210" w:rsidR="003439E2" w:rsidRPr="00AF51D4" w:rsidRDefault="00B964D1" w:rsidP="00B964D1">
      <w:pPr>
        <w:pStyle w:val="berschrift4"/>
        <w:rPr>
          <w:sz w:val="28"/>
          <w:szCs w:val="24"/>
          <w:lang w:val="it-IT"/>
        </w:rPr>
      </w:pPr>
      <w:r w:rsidRPr="000F419F">
        <w:rPr>
          <w:sz w:val="28"/>
          <w:szCs w:val="24"/>
          <w:lang w:val="it-IT"/>
        </w:rPr>
        <w:t xml:space="preserve"> </w:t>
      </w:r>
      <w:bookmarkStart w:id="25" w:name="_Toc125553226"/>
      <w:r w:rsidR="00AF51D4" w:rsidRPr="00AF51D4">
        <w:rPr>
          <w:sz w:val="28"/>
          <w:szCs w:val="24"/>
          <w:lang w:val="it-IT"/>
        </w:rPr>
        <w:t>Verifica della plausibilità della prima registrazione</w:t>
      </w:r>
      <w:bookmarkEnd w:id="25"/>
    </w:p>
    <w:p w14:paraId="45996879" w14:textId="61496408" w:rsidR="003439E2" w:rsidRPr="00194018" w:rsidRDefault="00194018" w:rsidP="002A2D49">
      <w:pPr>
        <w:spacing w:line="360" w:lineRule="auto"/>
        <w:jc w:val="both"/>
        <w:rPr>
          <w:lang w:val="it-IT"/>
        </w:rPr>
      </w:pPr>
      <w:r w:rsidRPr="00194018">
        <w:rPr>
          <w:lang w:val="it-IT"/>
        </w:rPr>
        <w:t>Una volta identificato il veicolo, il sistema controlla se la data di prima immatricolazione indicata rientra nel periodo di produzione del veicolo. In caso contrario, viene visualizzato un messaggio di avvertimento e si può ricontrollare la data</w:t>
      </w:r>
      <w:r w:rsidR="005C1786" w:rsidRPr="00194018">
        <w:rPr>
          <w:lang w:val="it-IT"/>
        </w:rPr>
        <w:t xml:space="preserve">. </w:t>
      </w:r>
    </w:p>
    <w:p w14:paraId="2C688AFA" w14:textId="1FE7EB5D" w:rsidR="005C1786" w:rsidRPr="00194018" w:rsidRDefault="00194018" w:rsidP="002A2D49">
      <w:pPr>
        <w:spacing w:line="360" w:lineRule="auto"/>
        <w:jc w:val="both"/>
        <w:rPr>
          <w:lang w:val="it-IT"/>
        </w:rPr>
      </w:pPr>
      <w:r w:rsidRPr="00194018">
        <w:rPr>
          <w:lang w:val="it-IT"/>
        </w:rPr>
        <w:t xml:space="preserve">Se la data è stata inserita correttamente, si può ignorare il messaggio di avvertimento e procedere con l'inserimento cliccando su </w:t>
      </w:r>
      <w:r w:rsidRPr="00194018">
        <w:rPr>
          <w:b/>
          <w:bCs/>
          <w:lang w:val="it-IT"/>
        </w:rPr>
        <w:t>"Conferma veicolo"</w:t>
      </w:r>
      <w:r w:rsidRPr="00194018">
        <w:rPr>
          <w:lang w:val="it-IT"/>
        </w:rPr>
        <w:t>.</w:t>
      </w:r>
    </w:p>
    <w:p w14:paraId="29547E0C" w14:textId="13B3427E" w:rsidR="002702B9" w:rsidRPr="00194018" w:rsidRDefault="00342548" w:rsidP="002A2D49">
      <w:pPr>
        <w:spacing w:line="360" w:lineRule="auto"/>
        <w:jc w:val="both"/>
        <w:rPr>
          <w:lang w:val="it-IT"/>
        </w:rPr>
      </w:pPr>
      <w:r>
        <w:rPr>
          <w:noProof/>
          <w:lang w:val="en-US"/>
        </w:rPr>
        <mc:AlternateContent>
          <mc:Choice Requires="wpg">
            <w:drawing>
              <wp:anchor distT="0" distB="0" distL="114300" distR="114300" simplePos="0" relativeHeight="251653120" behindDoc="0" locked="0" layoutInCell="1" allowOverlap="1" wp14:anchorId="5F0A9AA3" wp14:editId="138A008F">
                <wp:simplePos x="0" y="0"/>
                <wp:positionH relativeFrom="column">
                  <wp:posOffset>-911</wp:posOffset>
                </wp:positionH>
                <wp:positionV relativeFrom="paragraph">
                  <wp:posOffset>17338</wp:posOffset>
                </wp:positionV>
                <wp:extent cx="6299835" cy="2632075"/>
                <wp:effectExtent l="0" t="0" r="5715" b="0"/>
                <wp:wrapNone/>
                <wp:docPr id="117" name="Group 117"/>
                <wp:cNvGraphicFramePr/>
                <a:graphic xmlns:a="http://schemas.openxmlformats.org/drawingml/2006/main">
                  <a:graphicData uri="http://schemas.microsoft.com/office/word/2010/wordprocessingGroup">
                    <wpg:wgp>
                      <wpg:cNvGrpSpPr/>
                      <wpg:grpSpPr>
                        <a:xfrm>
                          <a:off x="0" y="0"/>
                          <a:ext cx="6299835" cy="2632075"/>
                          <a:chOff x="0" y="0"/>
                          <a:chExt cx="6299835" cy="2632075"/>
                        </a:xfrm>
                      </wpg:grpSpPr>
                      <pic:pic xmlns:pic="http://schemas.openxmlformats.org/drawingml/2006/picture">
                        <pic:nvPicPr>
                          <pic:cNvPr id="111" name="Picture 111" descr="Graphical user interface, text, application&#10;&#10;Description automatically generated"/>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6299835" cy="2632075"/>
                          </a:xfrm>
                          <a:prstGeom prst="rect">
                            <a:avLst/>
                          </a:prstGeom>
                        </pic:spPr>
                      </pic:pic>
                      <wps:wsp>
                        <wps:cNvPr id="115" name="Rectangle 115"/>
                        <wps:cNvSpPr/>
                        <wps:spPr>
                          <a:xfrm>
                            <a:off x="2154803" y="469127"/>
                            <a:ext cx="4039263" cy="699715"/>
                          </a:xfrm>
                          <a:prstGeom prst="rect">
                            <a:avLst/>
                          </a:prstGeom>
                          <a:noFill/>
                          <a:ln w="12700"/>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wpg:wgp>
                  </a:graphicData>
                </a:graphic>
              </wp:anchor>
            </w:drawing>
          </mc:Choice>
          <mc:Fallback>
            <w:pict>
              <v:group w14:anchorId="314A7F94" id="Group 117" o:spid="_x0000_s1026" style="position:absolute;margin-left:-.05pt;margin-top:1.35pt;width:496.05pt;height:207.25pt;z-index:251653120" coordsize="62998,26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">
                <v:shape id="Picture 111" o:spid="_x0000_s1027" type="#_x0000_t75" alt="Graphical user interface, text, application&#10;&#10;Description automatically generated" style="position:absolute;width:62998;height:26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">
                  <v:imagedata r:id="rId62" o:title="Graphical user interface, text, application&#10;&#10;Description automatically generated"/>
                </v:shape>
                <v:rect id="Rectangle 115" o:spid="_x0000_s1028" style="position:absolute;left:21548;top:4691;width:40392;height:6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" filled="f" strokecolor="#ff4112 [3207]" strokeweight="1pt">
                  <v:textbox inset="2mm,2mm,2mm,2mm"/>
                </v:rect>
              </v:group>
            </w:pict>
          </mc:Fallback>
        </mc:AlternateContent>
      </w:r>
    </w:p>
    <w:p w14:paraId="6F821390" w14:textId="62CCA53E" w:rsidR="002702B9" w:rsidRPr="00194018" w:rsidRDefault="002702B9" w:rsidP="002A2D49">
      <w:pPr>
        <w:spacing w:line="360" w:lineRule="auto"/>
        <w:jc w:val="both"/>
        <w:rPr>
          <w:lang w:val="it-IT"/>
        </w:rPr>
      </w:pPr>
    </w:p>
    <w:bookmarkEnd w:id="24"/>
    <w:p w14:paraId="0130505A" w14:textId="41EB45A6" w:rsidR="00342548" w:rsidRPr="00194018" w:rsidRDefault="00342548" w:rsidP="00342548">
      <w:pPr>
        <w:pStyle w:val="berschrift3"/>
        <w:numPr>
          <w:ilvl w:val="0"/>
          <w:numId w:val="0"/>
        </w:numPr>
        <w:ind w:left="397" w:hanging="397"/>
        <w:rPr>
          <w:lang w:val="it-IT"/>
        </w:rPr>
      </w:pPr>
    </w:p>
    <w:p w14:paraId="11BCD802" w14:textId="14B78385" w:rsidR="00342548" w:rsidRPr="00194018" w:rsidRDefault="00342548" w:rsidP="00342548">
      <w:pPr>
        <w:rPr>
          <w:lang w:val="it-IT"/>
        </w:rPr>
      </w:pPr>
    </w:p>
    <w:p w14:paraId="5F3D4108" w14:textId="4BF4C731" w:rsidR="00342548" w:rsidRPr="00194018" w:rsidRDefault="00342548" w:rsidP="00342548">
      <w:pPr>
        <w:rPr>
          <w:lang w:val="it-IT"/>
        </w:rPr>
      </w:pPr>
    </w:p>
    <w:p w14:paraId="088A833D" w14:textId="44D965DF" w:rsidR="00342548" w:rsidRPr="00194018" w:rsidRDefault="00342548" w:rsidP="00342548">
      <w:pPr>
        <w:rPr>
          <w:lang w:val="it-IT"/>
        </w:rPr>
      </w:pPr>
    </w:p>
    <w:p w14:paraId="6325E404" w14:textId="3FA95CA6" w:rsidR="00342548" w:rsidRPr="00194018" w:rsidRDefault="00342548" w:rsidP="00342548">
      <w:pPr>
        <w:rPr>
          <w:lang w:val="it-IT"/>
        </w:rPr>
      </w:pPr>
    </w:p>
    <w:p w14:paraId="5F54150F" w14:textId="37B8C89A" w:rsidR="00342548" w:rsidRPr="00194018" w:rsidRDefault="00342548" w:rsidP="00342548">
      <w:pPr>
        <w:rPr>
          <w:lang w:val="it-IT"/>
        </w:rPr>
      </w:pPr>
    </w:p>
    <w:p w14:paraId="46F481DA" w14:textId="2D267418" w:rsidR="00342548" w:rsidRPr="00194018" w:rsidRDefault="00342548" w:rsidP="00342548">
      <w:pPr>
        <w:rPr>
          <w:lang w:val="it-IT"/>
        </w:rPr>
      </w:pPr>
    </w:p>
    <w:p w14:paraId="374085C6" w14:textId="4158DA97" w:rsidR="00342548" w:rsidRPr="00194018" w:rsidRDefault="00342548" w:rsidP="00342548">
      <w:pPr>
        <w:rPr>
          <w:lang w:val="it-IT"/>
        </w:rPr>
      </w:pPr>
    </w:p>
    <w:p w14:paraId="08C6AEA5" w14:textId="4926B6F9" w:rsidR="00342548" w:rsidRPr="00194018" w:rsidRDefault="00342548" w:rsidP="00342548">
      <w:pPr>
        <w:rPr>
          <w:lang w:val="it-IT"/>
        </w:rPr>
      </w:pPr>
    </w:p>
    <w:p w14:paraId="6D464FC9" w14:textId="3D6FD059" w:rsidR="00342548" w:rsidRPr="00194018" w:rsidRDefault="00342548" w:rsidP="00342548">
      <w:pPr>
        <w:rPr>
          <w:lang w:val="it-IT"/>
        </w:rPr>
      </w:pPr>
    </w:p>
    <w:p w14:paraId="0598C9C4" w14:textId="0F616667" w:rsidR="00342548" w:rsidRPr="00194018" w:rsidRDefault="0006074A" w:rsidP="00342548">
      <w:pPr>
        <w:rPr>
          <w:lang w:val="it-IT"/>
        </w:rPr>
      </w:pPr>
      <w:r w:rsidRPr="0006074A">
        <w:rPr>
          <w:lang w:val="it-IT"/>
        </w:rPr>
        <w:drawing>
          <wp:inline distT="0" distB="0" distL="0" distR="0" wp14:anchorId="26A224AF" wp14:editId="3B213B82">
            <wp:extent cx="6299835" cy="2637790"/>
            <wp:effectExtent l="0" t="0" r="5715" b="0"/>
            <wp:docPr id="152" name="Grafik 15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Grafik 152" descr="Ein Bild, das Text enthält.&#10;&#10;Automatisch generierte Beschreibung"/>
                    <pic:cNvPicPr/>
                  </pic:nvPicPr>
                  <pic:blipFill>
                    <a:blip r:embed="rId63"/>
                    <a:stretch>
                      <a:fillRect/>
                    </a:stretch>
                  </pic:blipFill>
                  <pic:spPr>
                    <a:xfrm>
                      <a:off x="0" y="0"/>
                      <a:ext cx="6299835" cy="2637790"/>
                    </a:xfrm>
                    <a:prstGeom prst="rect">
                      <a:avLst/>
                    </a:prstGeom>
                  </pic:spPr>
                </pic:pic>
              </a:graphicData>
            </a:graphic>
          </wp:inline>
        </w:drawing>
      </w:r>
    </w:p>
    <w:p w14:paraId="60ACDD6D" w14:textId="62B77669" w:rsidR="00342548" w:rsidRPr="00194018" w:rsidRDefault="00342548" w:rsidP="00342548">
      <w:pPr>
        <w:rPr>
          <w:lang w:val="it-IT"/>
        </w:rPr>
      </w:pPr>
    </w:p>
    <w:p w14:paraId="334695DA" w14:textId="35EFA1C4" w:rsidR="00342548" w:rsidRPr="00194018" w:rsidRDefault="00342548" w:rsidP="00342548">
      <w:pPr>
        <w:rPr>
          <w:lang w:val="it-IT"/>
        </w:rPr>
      </w:pPr>
    </w:p>
    <w:p w14:paraId="451DA050" w14:textId="1C9BFB2D" w:rsidR="00342548" w:rsidRPr="00194018" w:rsidRDefault="00342548" w:rsidP="00342548">
      <w:pPr>
        <w:rPr>
          <w:lang w:val="it-IT"/>
        </w:rPr>
      </w:pPr>
    </w:p>
    <w:p w14:paraId="26FFA638" w14:textId="074EACA2" w:rsidR="00342548" w:rsidRPr="00194018" w:rsidRDefault="00342548" w:rsidP="00342548">
      <w:pPr>
        <w:rPr>
          <w:lang w:val="it-IT"/>
        </w:rPr>
      </w:pPr>
    </w:p>
    <w:p w14:paraId="704171D4" w14:textId="5D451ED1" w:rsidR="00896A87" w:rsidRPr="00194018" w:rsidRDefault="00896A87" w:rsidP="00342548">
      <w:pPr>
        <w:rPr>
          <w:lang w:val="it-IT"/>
        </w:rPr>
      </w:pPr>
    </w:p>
    <w:p w14:paraId="3FBC0EEB" w14:textId="2C9522CA" w:rsidR="00896A87" w:rsidRPr="00194018" w:rsidRDefault="00896A87" w:rsidP="00342548">
      <w:pPr>
        <w:rPr>
          <w:lang w:val="it-IT"/>
        </w:rPr>
      </w:pPr>
    </w:p>
    <w:p w14:paraId="70647BEB" w14:textId="59F2CCB9" w:rsidR="00896A87" w:rsidRPr="00194018" w:rsidRDefault="00896A87" w:rsidP="00342548">
      <w:pPr>
        <w:rPr>
          <w:lang w:val="it-IT"/>
        </w:rPr>
      </w:pPr>
    </w:p>
    <w:p w14:paraId="52A4B3D7" w14:textId="139428C2" w:rsidR="00896A87" w:rsidRPr="00194018" w:rsidRDefault="00896A87" w:rsidP="00342548">
      <w:pPr>
        <w:rPr>
          <w:lang w:val="it-IT"/>
        </w:rPr>
      </w:pPr>
    </w:p>
    <w:p w14:paraId="35EC524D" w14:textId="461E13D0" w:rsidR="00896A87" w:rsidRPr="00194018" w:rsidRDefault="00896A87" w:rsidP="00342548">
      <w:pPr>
        <w:rPr>
          <w:lang w:val="it-IT"/>
        </w:rPr>
      </w:pPr>
    </w:p>
    <w:p w14:paraId="0AEAE31D" w14:textId="70178D20" w:rsidR="00896A87" w:rsidRPr="00194018" w:rsidRDefault="00896A87" w:rsidP="00342548">
      <w:pPr>
        <w:rPr>
          <w:lang w:val="it-IT"/>
        </w:rPr>
      </w:pPr>
    </w:p>
    <w:p w14:paraId="528DEA4D" w14:textId="2962788C" w:rsidR="00896A87" w:rsidRPr="00194018" w:rsidRDefault="00896A87" w:rsidP="00342548">
      <w:pPr>
        <w:rPr>
          <w:lang w:val="it-IT"/>
        </w:rPr>
      </w:pPr>
    </w:p>
    <w:p w14:paraId="41B74DE7" w14:textId="303475DA" w:rsidR="00896A87" w:rsidRPr="00194018" w:rsidRDefault="00896A87" w:rsidP="00342548">
      <w:pPr>
        <w:rPr>
          <w:lang w:val="it-IT"/>
        </w:rPr>
      </w:pPr>
    </w:p>
    <w:p w14:paraId="679A0B5A" w14:textId="1BB26FC3" w:rsidR="00896A87" w:rsidRPr="00194018" w:rsidRDefault="00896A87" w:rsidP="00342548">
      <w:pPr>
        <w:rPr>
          <w:lang w:val="it-IT"/>
        </w:rPr>
      </w:pPr>
    </w:p>
    <w:p w14:paraId="27764D2E" w14:textId="007BA02D" w:rsidR="00896A87" w:rsidRPr="00194018" w:rsidRDefault="00896A87" w:rsidP="00342548">
      <w:pPr>
        <w:rPr>
          <w:lang w:val="it-IT"/>
        </w:rPr>
      </w:pPr>
    </w:p>
    <w:p w14:paraId="60334597" w14:textId="77777777" w:rsidR="00896A87" w:rsidRPr="00194018" w:rsidRDefault="00896A87" w:rsidP="00342548">
      <w:pPr>
        <w:rPr>
          <w:lang w:val="it-IT"/>
        </w:rPr>
      </w:pPr>
    </w:p>
    <w:p w14:paraId="3A1241A0" w14:textId="2DB0FFB0" w:rsidR="00907F07" w:rsidRPr="003A0193" w:rsidRDefault="003A0193" w:rsidP="00907F07">
      <w:pPr>
        <w:pStyle w:val="berschrift3"/>
        <w:rPr>
          <w:lang w:val="it-IT"/>
        </w:rPr>
      </w:pPr>
      <w:bookmarkStart w:id="26" w:name="_Toc125553227"/>
      <w:r w:rsidRPr="003A0193">
        <w:rPr>
          <w:lang w:val="it-IT"/>
        </w:rPr>
        <w:t>Inserimento dei dati del veicolo/dell'ordine</w:t>
      </w:r>
      <w:bookmarkEnd w:id="26"/>
    </w:p>
    <w:p w14:paraId="102B066A" w14:textId="257094E1" w:rsidR="00310442" w:rsidRPr="003A0193" w:rsidRDefault="00B27FB3" w:rsidP="00310442">
      <w:pPr>
        <w:spacing w:line="360" w:lineRule="auto"/>
        <w:jc w:val="both"/>
        <w:rPr>
          <w:lang w:val="it-IT"/>
        </w:rPr>
      </w:pPr>
      <w:r w:rsidRPr="00F0725F">
        <w:rPr>
          <w:noProof/>
          <w:lang w:val="en-US"/>
        </w:rPr>
        <w:drawing>
          <wp:anchor distT="0" distB="0" distL="114300" distR="114300" simplePos="0" relativeHeight="251612160" behindDoc="0" locked="0" layoutInCell="1" allowOverlap="1" wp14:anchorId="647D282B" wp14:editId="7E7481AC">
            <wp:simplePos x="0" y="0"/>
            <wp:positionH relativeFrom="page">
              <wp:align>center</wp:align>
            </wp:positionH>
            <wp:positionV relativeFrom="paragraph">
              <wp:posOffset>426334</wp:posOffset>
            </wp:positionV>
            <wp:extent cx="5839691" cy="2486916"/>
            <wp:effectExtent l="0" t="0" r="8890" b="8890"/>
            <wp:wrapNone/>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839691" cy="2486916"/>
                    </a:xfrm>
                    <a:prstGeom prst="rect">
                      <a:avLst/>
                    </a:prstGeom>
                  </pic:spPr>
                </pic:pic>
              </a:graphicData>
            </a:graphic>
          </wp:anchor>
        </w:drawing>
      </w:r>
      <w:r w:rsidR="003A0193" w:rsidRPr="003A0193">
        <w:rPr>
          <w:lang w:val="it-IT"/>
        </w:rPr>
        <w:t>Nella maschera di immissione successiva, inserire tutte le informazioni richieste. Si noti che le informazioni richieste possono variare a seconda del produttore</w:t>
      </w:r>
      <w:r w:rsidR="00310442" w:rsidRPr="003A0193">
        <w:rPr>
          <w:lang w:val="it-IT"/>
        </w:rPr>
        <w:t>.</w:t>
      </w:r>
      <w:r w:rsidR="00F147E6" w:rsidRPr="003A0193">
        <w:rPr>
          <w:noProof/>
          <w:lang w:val="it-IT"/>
        </w:rPr>
        <w:t xml:space="preserve"> </w:t>
      </w:r>
    </w:p>
    <w:p w14:paraId="2B216856" w14:textId="0A33FB13" w:rsidR="0032642E" w:rsidRPr="003A0193" w:rsidRDefault="00105DCF" w:rsidP="00310442">
      <w:pPr>
        <w:spacing w:line="360" w:lineRule="auto"/>
        <w:jc w:val="both"/>
        <w:rPr>
          <w:lang w:val="it-IT"/>
        </w:rPr>
      </w:pPr>
      <w:r>
        <w:rPr>
          <w:noProof/>
        </w:rPr>
        <w:drawing>
          <wp:anchor distT="0" distB="0" distL="114300" distR="114300" simplePos="0" relativeHeight="251702272" behindDoc="0" locked="0" layoutInCell="1" allowOverlap="1" wp14:anchorId="3D4D976A" wp14:editId="4AD9690C">
            <wp:simplePos x="0" y="0"/>
            <wp:positionH relativeFrom="column">
              <wp:posOffset>5152390</wp:posOffset>
            </wp:positionH>
            <wp:positionV relativeFrom="paragraph">
              <wp:posOffset>9525</wp:posOffset>
            </wp:positionV>
            <wp:extent cx="324485" cy="150495"/>
            <wp:effectExtent l="0" t="0" r="0" b="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24485" cy="150495"/>
                    </a:xfrm>
                    <a:prstGeom prst="rect">
                      <a:avLst/>
                    </a:prstGeom>
                  </pic:spPr>
                </pic:pic>
              </a:graphicData>
            </a:graphic>
          </wp:anchor>
        </w:drawing>
      </w:r>
      <w:r>
        <w:rPr>
          <w:noProof/>
        </w:rPr>
        <mc:AlternateContent>
          <mc:Choice Requires="wps">
            <w:drawing>
              <wp:anchor distT="0" distB="0" distL="114300" distR="114300" simplePos="0" relativeHeight="251701248" behindDoc="0" locked="0" layoutInCell="1" allowOverlap="1" wp14:anchorId="07381E40" wp14:editId="4DA4EB08">
                <wp:simplePos x="0" y="0"/>
                <wp:positionH relativeFrom="column">
                  <wp:posOffset>4794637</wp:posOffset>
                </wp:positionH>
                <wp:positionV relativeFrom="paragraph">
                  <wp:posOffset>49944</wp:posOffset>
                </wp:positionV>
                <wp:extent cx="651510" cy="95250"/>
                <wp:effectExtent l="0" t="0" r="0" b="0"/>
                <wp:wrapNone/>
                <wp:docPr id="139" name="Rectangle 139"/>
                <wp:cNvGraphicFramePr/>
                <a:graphic xmlns:a="http://schemas.openxmlformats.org/drawingml/2006/main">
                  <a:graphicData uri="http://schemas.microsoft.com/office/word/2010/wordprocessingShape">
                    <wps:wsp>
                      <wps:cNvSpPr/>
                      <wps:spPr>
                        <a:xfrm>
                          <a:off x="0" y="0"/>
                          <a:ext cx="651510" cy="95250"/>
                        </a:xfrm>
                        <a:prstGeom prst="rect">
                          <a:avLst/>
                        </a:prstGeom>
                        <a:solidFill>
                          <a:schemeClr val="bg1"/>
                        </a:solidFill>
                        <a:ln w="6350">
                          <a:solidFill>
                            <a:schemeClr val="bg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anchor>
            </w:drawing>
          </mc:Choice>
          <mc:Fallback>
            <w:pict>
              <v:rect w14:anchorId="29C3DB2C" id="Rectangle 139" o:spid="_x0000_s1026" style="position:absolute;margin-left:377.55pt;margin-top:3.95pt;width:51.3pt;height:7.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" fillcolor="white [3212]" strokecolor="white [3212]" strokeweight=".5pt">
                <v:textbox inset="2mm,2mm,2mm,2mm"/>
              </v:rect>
            </w:pict>
          </mc:Fallback>
        </mc:AlternateContent>
      </w:r>
    </w:p>
    <w:p w14:paraId="663B54A5" w14:textId="674E0DA9" w:rsidR="00907F07" w:rsidRPr="003A0193" w:rsidRDefault="00907F07" w:rsidP="00310442">
      <w:pPr>
        <w:jc w:val="both"/>
        <w:rPr>
          <w:noProof/>
          <w:lang w:val="it-IT"/>
        </w:rPr>
      </w:pPr>
    </w:p>
    <w:p w14:paraId="1593EEA8" w14:textId="77777777" w:rsidR="009D17DE" w:rsidRPr="003A0193" w:rsidRDefault="009D17DE" w:rsidP="00310442">
      <w:pPr>
        <w:jc w:val="both"/>
        <w:rPr>
          <w:noProof/>
          <w:lang w:val="it-IT"/>
        </w:rPr>
      </w:pPr>
    </w:p>
    <w:p w14:paraId="267DC6AF" w14:textId="2DE41BC8" w:rsidR="009D17DE" w:rsidRPr="003A0193" w:rsidRDefault="009D17DE" w:rsidP="00310442">
      <w:pPr>
        <w:jc w:val="both"/>
        <w:rPr>
          <w:noProof/>
          <w:lang w:val="it-IT"/>
        </w:rPr>
      </w:pPr>
    </w:p>
    <w:p w14:paraId="12401A7F" w14:textId="77777777" w:rsidR="009D17DE" w:rsidRPr="003A0193" w:rsidRDefault="009D17DE" w:rsidP="00310442">
      <w:pPr>
        <w:jc w:val="both"/>
        <w:rPr>
          <w:noProof/>
          <w:lang w:val="it-IT"/>
        </w:rPr>
      </w:pPr>
    </w:p>
    <w:p w14:paraId="375B8412" w14:textId="77777777" w:rsidR="009D17DE" w:rsidRPr="003A0193" w:rsidRDefault="009D17DE" w:rsidP="00310442">
      <w:pPr>
        <w:jc w:val="both"/>
        <w:rPr>
          <w:noProof/>
          <w:lang w:val="it-IT"/>
        </w:rPr>
      </w:pPr>
    </w:p>
    <w:p w14:paraId="433C4AE0" w14:textId="2FBB3E8B" w:rsidR="009D17DE" w:rsidRPr="003A0193" w:rsidRDefault="009D17DE" w:rsidP="00310442">
      <w:pPr>
        <w:jc w:val="both"/>
        <w:rPr>
          <w:noProof/>
          <w:lang w:val="it-IT"/>
        </w:rPr>
      </w:pPr>
    </w:p>
    <w:p w14:paraId="5FE35EA3" w14:textId="6CD16B12" w:rsidR="009D17DE" w:rsidRPr="003A0193" w:rsidRDefault="009D17DE" w:rsidP="00310442">
      <w:pPr>
        <w:jc w:val="both"/>
        <w:rPr>
          <w:noProof/>
          <w:lang w:val="it-IT"/>
        </w:rPr>
      </w:pPr>
    </w:p>
    <w:p w14:paraId="497E7334" w14:textId="77777777" w:rsidR="009D17DE" w:rsidRPr="003A0193" w:rsidRDefault="009D17DE" w:rsidP="00310442">
      <w:pPr>
        <w:jc w:val="both"/>
        <w:rPr>
          <w:noProof/>
          <w:lang w:val="it-IT"/>
        </w:rPr>
      </w:pPr>
    </w:p>
    <w:p w14:paraId="5F8E66D3" w14:textId="3B2C649A" w:rsidR="009D17DE" w:rsidRPr="003A0193" w:rsidRDefault="009D17DE" w:rsidP="00310442">
      <w:pPr>
        <w:jc w:val="both"/>
        <w:rPr>
          <w:noProof/>
          <w:lang w:val="it-IT"/>
        </w:rPr>
      </w:pPr>
    </w:p>
    <w:p w14:paraId="38FB6400" w14:textId="082D85E0" w:rsidR="009B2F17" w:rsidRPr="003A0193" w:rsidRDefault="009B2F17" w:rsidP="00310442">
      <w:pPr>
        <w:jc w:val="both"/>
        <w:rPr>
          <w:noProof/>
          <w:lang w:val="it-IT"/>
        </w:rPr>
      </w:pPr>
    </w:p>
    <w:p w14:paraId="5C8AF387" w14:textId="0329EF2C" w:rsidR="009B2F17" w:rsidRPr="003A0193" w:rsidRDefault="009B2F17" w:rsidP="00310442">
      <w:pPr>
        <w:jc w:val="both"/>
        <w:rPr>
          <w:noProof/>
          <w:lang w:val="it-IT"/>
        </w:rPr>
      </w:pPr>
    </w:p>
    <w:p w14:paraId="6AC77D7A" w14:textId="6C79EFB5" w:rsidR="009B2F17" w:rsidRPr="003A0193" w:rsidRDefault="009B2F17" w:rsidP="00310442">
      <w:pPr>
        <w:jc w:val="both"/>
        <w:rPr>
          <w:noProof/>
          <w:lang w:val="it-IT"/>
        </w:rPr>
      </w:pPr>
    </w:p>
    <w:p w14:paraId="5B46A6FD" w14:textId="3D72EC5A" w:rsidR="009D17DE" w:rsidRPr="003A0193" w:rsidRDefault="009D17DE" w:rsidP="00310442">
      <w:pPr>
        <w:jc w:val="both"/>
        <w:rPr>
          <w:noProof/>
          <w:lang w:val="it-IT"/>
        </w:rPr>
      </w:pPr>
    </w:p>
    <w:p w14:paraId="3516A774" w14:textId="77777777" w:rsidR="009D17DE" w:rsidRPr="003A0193" w:rsidRDefault="009D17DE" w:rsidP="00310442">
      <w:pPr>
        <w:jc w:val="both"/>
        <w:rPr>
          <w:noProof/>
          <w:lang w:val="it-IT"/>
        </w:rPr>
      </w:pPr>
    </w:p>
    <w:p w14:paraId="7296C1C4" w14:textId="08E884DB" w:rsidR="009D17DE" w:rsidRPr="003A0193" w:rsidRDefault="0006074A" w:rsidP="00310442">
      <w:pPr>
        <w:jc w:val="both"/>
        <w:rPr>
          <w:noProof/>
          <w:lang w:val="it-IT"/>
        </w:rPr>
      </w:pPr>
      <w:r w:rsidRPr="0006074A">
        <w:rPr>
          <w:noProof/>
          <w:lang w:val="it-IT"/>
        </w:rPr>
        <w:drawing>
          <wp:inline distT="0" distB="0" distL="0" distR="0" wp14:anchorId="08B39282" wp14:editId="79BCEF93">
            <wp:extent cx="6299835" cy="2660015"/>
            <wp:effectExtent l="0" t="0" r="5715" b="6985"/>
            <wp:docPr id="170" name="Grafik 17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Grafik 170" descr="Ein Bild, das Text enthält.&#10;&#10;Automatisch generierte Beschreibung"/>
                    <pic:cNvPicPr/>
                  </pic:nvPicPr>
                  <pic:blipFill>
                    <a:blip r:embed="rId65"/>
                    <a:stretch>
                      <a:fillRect/>
                    </a:stretch>
                  </pic:blipFill>
                  <pic:spPr>
                    <a:xfrm>
                      <a:off x="0" y="0"/>
                      <a:ext cx="6299835" cy="2660015"/>
                    </a:xfrm>
                    <a:prstGeom prst="rect">
                      <a:avLst/>
                    </a:prstGeom>
                  </pic:spPr>
                </pic:pic>
              </a:graphicData>
            </a:graphic>
          </wp:inline>
        </w:drawing>
      </w:r>
    </w:p>
    <w:p w14:paraId="690270F0" w14:textId="54F92780" w:rsidR="00165ACB" w:rsidRPr="00165ACB" w:rsidRDefault="00165ACB" w:rsidP="00165ACB">
      <w:pPr>
        <w:spacing w:line="360" w:lineRule="auto"/>
        <w:jc w:val="both"/>
        <w:rPr>
          <w:lang w:val="it-IT"/>
        </w:rPr>
      </w:pPr>
      <w:r w:rsidRPr="00165ACB">
        <w:rPr>
          <w:lang w:val="it-IT"/>
        </w:rPr>
        <w:t xml:space="preserve">Facendo clic su "Continua" si passa alla selezione dei dati di manutenzione. </w:t>
      </w:r>
    </w:p>
    <w:p w14:paraId="1DB39782" w14:textId="73BE8FCC" w:rsidR="00165ACB" w:rsidRPr="00165ACB" w:rsidRDefault="00165ACB" w:rsidP="00165ACB">
      <w:pPr>
        <w:spacing w:line="360" w:lineRule="auto"/>
        <w:jc w:val="both"/>
        <w:rPr>
          <w:lang w:val="it-IT"/>
        </w:rPr>
      </w:pPr>
    </w:p>
    <w:p w14:paraId="2D882491" w14:textId="6626F46D" w:rsidR="00922038" w:rsidRPr="0006074A" w:rsidRDefault="00165ACB" w:rsidP="00165ACB">
      <w:pPr>
        <w:spacing w:line="360" w:lineRule="auto"/>
        <w:jc w:val="both"/>
        <w:rPr>
          <w:lang w:val="it-IT"/>
        </w:rPr>
      </w:pPr>
      <w:r w:rsidRPr="00165ACB">
        <w:rPr>
          <w:lang w:val="it-IT"/>
        </w:rPr>
        <w:t xml:space="preserve">Se si seleziona una data di manutenzione successiva alla scadenza fissata dal produttore, viene visualizzato il seguente avviso. </w:t>
      </w:r>
      <w:r w:rsidRPr="0006074A">
        <w:rPr>
          <w:lang w:val="it-IT"/>
        </w:rPr>
        <w:t>In questo caso, non è possibile continuare l'inserimento</w:t>
      </w:r>
      <w:r w:rsidR="002728E8" w:rsidRPr="0006074A">
        <w:rPr>
          <w:lang w:val="it-IT"/>
        </w:rPr>
        <w:t>.</w:t>
      </w:r>
      <w:r w:rsidR="00021EF4" w:rsidRPr="0006074A">
        <w:rPr>
          <w:lang w:val="it-IT"/>
        </w:rPr>
        <w:t xml:space="preserve"> </w:t>
      </w:r>
    </w:p>
    <w:p w14:paraId="63815CF9" w14:textId="0D1374E8" w:rsidR="000468AB" w:rsidRPr="0006074A" w:rsidRDefault="000468AB" w:rsidP="002728E8">
      <w:pPr>
        <w:spacing w:line="360" w:lineRule="auto"/>
        <w:jc w:val="both"/>
        <w:rPr>
          <w:lang w:val="it-IT"/>
        </w:rPr>
      </w:pPr>
    </w:p>
    <w:p w14:paraId="3BD3FF6A" w14:textId="6D4B290C" w:rsidR="00AE5FC8" w:rsidRPr="0006074A" w:rsidRDefault="00AE5FC8" w:rsidP="00BB44D7">
      <w:pPr>
        <w:jc w:val="both"/>
        <w:rPr>
          <w:lang w:val="it-IT"/>
        </w:rPr>
      </w:pPr>
      <w:bookmarkStart w:id="27" w:name="_Toc83705795"/>
    </w:p>
    <w:p w14:paraId="259A6D0D" w14:textId="0E6C530A" w:rsidR="00743323" w:rsidRPr="0006074A" w:rsidRDefault="00743323" w:rsidP="00BB44D7">
      <w:pPr>
        <w:jc w:val="both"/>
        <w:rPr>
          <w:lang w:val="it-IT"/>
        </w:rPr>
      </w:pPr>
    </w:p>
    <w:p w14:paraId="7827F4AB" w14:textId="5F8C8A92" w:rsidR="00743323" w:rsidRPr="0006074A" w:rsidRDefault="00743323" w:rsidP="00BB44D7">
      <w:pPr>
        <w:jc w:val="both"/>
        <w:rPr>
          <w:lang w:val="it-IT"/>
        </w:rPr>
      </w:pPr>
    </w:p>
    <w:p w14:paraId="44EDE9B5" w14:textId="102AB04B" w:rsidR="00743323" w:rsidRPr="0006074A" w:rsidRDefault="00743323" w:rsidP="00BB44D7">
      <w:pPr>
        <w:jc w:val="both"/>
        <w:rPr>
          <w:lang w:val="it-IT"/>
        </w:rPr>
      </w:pPr>
    </w:p>
    <w:p w14:paraId="6BF18236" w14:textId="5B3D889E" w:rsidR="00743323" w:rsidRPr="0006074A" w:rsidRDefault="0006074A" w:rsidP="00BB44D7">
      <w:pPr>
        <w:jc w:val="both"/>
        <w:rPr>
          <w:lang w:val="it-IT"/>
        </w:rPr>
      </w:pPr>
      <w:r w:rsidRPr="00743323">
        <w:rPr>
          <w:noProof/>
          <w:lang w:val="en-US"/>
        </w:rPr>
        <w:drawing>
          <wp:anchor distT="0" distB="0" distL="114300" distR="114300" simplePos="0" relativeHeight="251657216" behindDoc="0" locked="0" layoutInCell="1" allowOverlap="1" wp14:anchorId="5F21D49B" wp14:editId="62AF050A">
            <wp:simplePos x="0" y="0"/>
            <wp:positionH relativeFrom="margin">
              <wp:align>right</wp:align>
            </wp:positionH>
            <wp:positionV relativeFrom="paragraph">
              <wp:posOffset>-1011776</wp:posOffset>
            </wp:positionV>
            <wp:extent cx="6299835" cy="3569335"/>
            <wp:effectExtent l="0" t="0" r="5715" b="0"/>
            <wp:wrapNone/>
            <wp:docPr id="119"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6299835" cy="3569335"/>
                    </a:xfrm>
                    <a:prstGeom prst="rect">
                      <a:avLst/>
                    </a:prstGeom>
                  </pic:spPr>
                </pic:pic>
              </a:graphicData>
            </a:graphic>
          </wp:anchor>
        </w:drawing>
      </w:r>
    </w:p>
    <w:p w14:paraId="28B31AE1" w14:textId="115C2168" w:rsidR="00743323" w:rsidRPr="0006074A" w:rsidRDefault="00743323" w:rsidP="00BB44D7">
      <w:pPr>
        <w:jc w:val="both"/>
        <w:rPr>
          <w:lang w:val="it-IT"/>
        </w:rPr>
      </w:pPr>
    </w:p>
    <w:p w14:paraId="167A54A5" w14:textId="02BC5A4A" w:rsidR="00743323" w:rsidRPr="0006074A" w:rsidRDefault="00743323" w:rsidP="00BB44D7">
      <w:pPr>
        <w:jc w:val="both"/>
        <w:rPr>
          <w:lang w:val="it-IT"/>
        </w:rPr>
      </w:pPr>
    </w:p>
    <w:p w14:paraId="3E509F4D" w14:textId="7308D76C" w:rsidR="00743323" w:rsidRPr="0006074A" w:rsidRDefault="00743323" w:rsidP="00BB44D7">
      <w:pPr>
        <w:jc w:val="both"/>
        <w:rPr>
          <w:lang w:val="it-IT"/>
        </w:rPr>
      </w:pPr>
    </w:p>
    <w:p w14:paraId="353D4006" w14:textId="3A1234FB" w:rsidR="00743323" w:rsidRPr="0006074A" w:rsidRDefault="00743323" w:rsidP="00BB44D7">
      <w:pPr>
        <w:jc w:val="both"/>
        <w:rPr>
          <w:lang w:val="it-IT"/>
        </w:rPr>
      </w:pPr>
    </w:p>
    <w:p w14:paraId="2CFC33D9" w14:textId="3850B839" w:rsidR="00743323" w:rsidRPr="0006074A" w:rsidRDefault="00743323" w:rsidP="00BB44D7">
      <w:pPr>
        <w:jc w:val="both"/>
        <w:rPr>
          <w:lang w:val="it-IT"/>
        </w:rPr>
      </w:pPr>
    </w:p>
    <w:p w14:paraId="56E44EF6" w14:textId="48F1267A" w:rsidR="00743323" w:rsidRPr="0006074A" w:rsidRDefault="00743323" w:rsidP="00BB44D7">
      <w:pPr>
        <w:jc w:val="both"/>
        <w:rPr>
          <w:lang w:val="it-IT"/>
        </w:rPr>
      </w:pPr>
    </w:p>
    <w:p w14:paraId="3978EC33" w14:textId="1C86A008" w:rsidR="00743323" w:rsidRPr="0006074A" w:rsidRDefault="00743323" w:rsidP="00BB44D7">
      <w:pPr>
        <w:jc w:val="both"/>
        <w:rPr>
          <w:lang w:val="it-IT"/>
        </w:rPr>
      </w:pPr>
      <w:r>
        <w:rPr>
          <w:noProof/>
        </w:rPr>
        <mc:AlternateContent>
          <mc:Choice Requires="wps">
            <w:drawing>
              <wp:anchor distT="0" distB="0" distL="114300" distR="114300" simplePos="0" relativeHeight="251661312" behindDoc="0" locked="0" layoutInCell="1" allowOverlap="1" wp14:anchorId="33D7A727" wp14:editId="43723C5D">
                <wp:simplePos x="0" y="0"/>
                <wp:positionH relativeFrom="margin">
                  <wp:posOffset>2145941</wp:posOffset>
                </wp:positionH>
                <wp:positionV relativeFrom="paragraph">
                  <wp:posOffset>22446</wp:posOffset>
                </wp:positionV>
                <wp:extent cx="4047214" cy="492981"/>
                <wp:effectExtent l="0" t="0" r="10795" b="21590"/>
                <wp:wrapNone/>
                <wp:docPr id="121" name="Rectangle 121"/>
                <wp:cNvGraphicFramePr/>
                <a:graphic xmlns:a="http://schemas.openxmlformats.org/drawingml/2006/main">
                  <a:graphicData uri="http://schemas.microsoft.com/office/word/2010/wordprocessingShape">
                    <wps:wsp>
                      <wps:cNvSpPr/>
                      <wps:spPr>
                        <a:xfrm>
                          <a:off x="0" y="0"/>
                          <a:ext cx="4047214" cy="492981"/>
                        </a:xfrm>
                        <a:prstGeom prst="rect">
                          <a:avLst/>
                        </a:prstGeom>
                        <a:noFill/>
                        <a:ln w="12700"/>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DD0E5D" id="Rectangle 121" o:spid="_x0000_s1026" style="position:absolute;margin-left:168.95pt;margin-top:1.75pt;width:318.7pt;height:38.8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" filled="f" strokecolor="#ff4112 [3207]" strokeweight="1pt">
                <v:textbox inset="2mm,2mm,2mm,2mm"/>
                <w10:wrap anchorx="margin"/>
              </v:rect>
            </w:pict>
          </mc:Fallback>
        </mc:AlternateContent>
      </w:r>
    </w:p>
    <w:p w14:paraId="72C76ECF" w14:textId="10E1E096" w:rsidR="00743323" w:rsidRPr="0006074A" w:rsidRDefault="00743323" w:rsidP="00BB44D7">
      <w:pPr>
        <w:jc w:val="both"/>
        <w:rPr>
          <w:lang w:val="it-IT"/>
        </w:rPr>
      </w:pPr>
    </w:p>
    <w:p w14:paraId="64F81688" w14:textId="0A237326" w:rsidR="00743323" w:rsidRPr="0006074A" w:rsidRDefault="00743323" w:rsidP="00BB44D7">
      <w:pPr>
        <w:jc w:val="both"/>
        <w:rPr>
          <w:lang w:val="it-IT"/>
        </w:rPr>
      </w:pPr>
    </w:p>
    <w:p w14:paraId="0D0537F9" w14:textId="03B838A4" w:rsidR="00743323" w:rsidRPr="0006074A" w:rsidRDefault="00743323" w:rsidP="00BB44D7">
      <w:pPr>
        <w:jc w:val="both"/>
        <w:rPr>
          <w:lang w:val="it-IT"/>
        </w:rPr>
      </w:pPr>
    </w:p>
    <w:p w14:paraId="4D61AB0B" w14:textId="6D946750" w:rsidR="00743323" w:rsidRPr="0006074A" w:rsidRDefault="00743323" w:rsidP="00BB44D7">
      <w:pPr>
        <w:jc w:val="both"/>
        <w:rPr>
          <w:lang w:val="it-IT"/>
        </w:rPr>
      </w:pPr>
    </w:p>
    <w:p w14:paraId="714C662A" w14:textId="701CE902" w:rsidR="00743323" w:rsidRPr="0006074A" w:rsidRDefault="00743323" w:rsidP="00BB44D7">
      <w:pPr>
        <w:jc w:val="both"/>
        <w:rPr>
          <w:lang w:val="it-IT"/>
        </w:rPr>
      </w:pPr>
    </w:p>
    <w:p w14:paraId="2023F5FA" w14:textId="1E170901" w:rsidR="00743323" w:rsidRPr="0006074A" w:rsidRDefault="00743323" w:rsidP="00BB44D7">
      <w:pPr>
        <w:jc w:val="both"/>
        <w:rPr>
          <w:lang w:val="it-IT"/>
        </w:rPr>
      </w:pPr>
    </w:p>
    <w:p w14:paraId="74C120B6" w14:textId="6F614332" w:rsidR="00195971" w:rsidRDefault="00195971" w:rsidP="00BB44D7">
      <w:pPr>
        <w:jc w:val="both"/>
        <w:rPr>
          <w:lang w:val="it-IT"/>
        </w:rPr>
      </w:pPr>
    </w:p>
    <w:p w14:paraId="015BCAF5" w14:textId="42492E5D" w:rsidR="0006074A" w:rsidRDefault="0006074A" w:rsidP="00BB44D7">
      <w:pPr>
        <w:jc w:val="both"/>
        <w:rPr>
          <w:lang w:val="it-IT"/>
        </w:rPr>
      </w:pPr>
    </w:p>
    <w:p w14:paraId="0C847A4F" w14:textId="5F2E7B54" w:rsidR="0006074A" w:rsidRDefault="0006074A" w:rsidP="00BB44D7">
      <w:pPr>
        <w:jc w:val="both"/>
        <w:rPr>
          <w:lang w:val="it-IT"/>
        </w:rPr>
      </w:pPr>
    </w:p>
    <w:p w14:paraId="153E2521" w14:textId="49C101CE" w:rsidR="0006074A" w:rsidRPr="0006074A" w:rsidRDefault="0006074A" w:rsidP="00BB44D7">
      <w:pPr>
        <w:jc w:val="both"/>
        <w:rPr>
          <w:lang w:val="it-IT"/>
        </w:rPr>
      </w:pPr>
      <w:r w:rsidRPr="0006074A">
        <w:rPr>
          <w:lang w:val="it-IT"/>
        </w:rPr>
        <w:drawing>
          <wp:inline distT="0" distB="0" distL="0" distR="0" wp14:anchorId="0C6F08A4" wp14:editId="34C760AA">
            <wp:extent cx="6299835" cy="3122930"/>
            <wp:effectExtent l="0" t="0" r="5715" b="1270"/>
            <wp:docPr id="173" name="Grafi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99835" cy="3122930"/>
                    </a:xfrm>
                    <a:prstGeom prst="rect">
                      <a:avLst/>
                    </a:prstGeom>
                  </pic:spPr>
                </pic:pic>
              </a:graphicData>
            </a:graphic>
          </wp:inline>
        </w:drawing>
      </w:r>
    </w:p>
    <w:p w14:paraId="27C26F58" w14:textId="41EE8EEA" w:rsidR="00195971" w:rsidRPr="006D4F80" w:rsidRDefault="00165ACB" w:rsidP="00195971">
      <w:pPr>
        <w:pStyle w:val="berschrift4"/>
        <w:rPr>
          <w:sz w:val="28"/>
          <w:szCs w:val="24"/>
          <w:lang w:val="en-US"/>
        </w:rPr>
      </w:pPr>
      <w:bookmarkStart w:id="28" w:name="_Toc125553228"/>
      <w:r w:rsidRPr="00165ACB">
        <w:rPr>
          <w:sz w:val="28"/>
          <w:szCs w:val="24"/>
          <w:lang w:val="en-US"/>
        </w:rPr>
        <w:t>Verifica della plausibilità del chilometraggio</w:t>
      </w:r>
      <w:bookmarkEnd w:id="28"/>
    </w:p>
    <w:p w14:paraId="5957F6FF" w14:textId="77777777" w:rsidR="00604102" w:rsidRPr="00604102" w:rsidRDefault="00604102" w:rsidP="00604102">
      <w:pPr>
        <w:spacing w:line="360" w:lineRule="auto"/>
        <w:jc w:val="both"/>
        <w:rPr>
          <w:lang w:val="it-IT"/>
        </w:rPr>
      </w:pPr>
      <w:r w:rsidRPr="00604102">
        <w:rPr>
          <w:lang w:val="it-IT"/>
        </w:rPr>
        <w:t>Non appena viene inserito il chilometraggio del veicolo, il sistema esegue automaticamente un controllo di plausibilità. Ciò significa che viene effettuato un controllo sulla base del VIN per verificare se il chilometraggio inserito è inferiore a quello di un'immissione precedente per lo stesso veicolo.</w:t>
      </w:r>
    </w:p>
    <w:p w14:paraId="1EAB6D81" w14:textId="77777777" w:rsidR="00604102" w:rsidRPr="00604102" w:rsidRDefault="00604102" w:rsidP="00604102">
      <w:pPr>
        <w:spacing w:line="360" w:lineRule="auto"/>
        <w:jc w:val="both"/>
        <w:rPr>
          <w:lang w:val="it-IT"/>
        </w:rPr>
      </w:pPr>
      <w:r w:rsidRPr="00604102">
        <w:rPr>
          <w:lang w:val="it-IT"/>
        </w:rPr>
        <w:t>Viene visualizzato un avviso, che tuttavia non impedisce di continuare l'inserimento.</w:t>
      </w:r>
    </w:p>
    <w:p w14:paraId="6B6AC2BD" w14:textId="3070FC16" w:rsidR="00195971" w:rsidRPr="00604102" w:rsidRDefault="00604102" w:rsidP="00604102">
      <w:pPr>
        <w:spacing w:line="360" w:lineRule="auto"/>
        <w:jc w:val="both"/>
        <w:rPr>
          <w:lang w:val="it-IT"/>
        </w:rPr>
      </w:pPr>
      <w:r w:rsidRPr="00604102">
        <w:rPr>
          <w:b/>
          <w:bCs/>
          <w:lang w:val="it-IT"/>
        </w:rPr>
        <w:t>Nota:</w:t>
      </w:r>
      <w:r w:rsidRPr="00604102">
        <w:rPr>
          <w:lang w:val="it-IT"/>
        </w:rPr>
        <w:t xml:space="preserve"> vengono controllate solo le voci con lo stato "Registrato".</w:t>
      </w:r>
      <w:r w:rsidR="004E5225" w:rsidRPr="00604102">
        <w:rPr>
          <w:noProof/>
          <w:lang w:val="it-IT"/>
        </w:rPr>
        <w:t xml:space="preserve"> </w:t>
      </w:r>
    </w:p>
    <w:p w14:paraId="44B0C11B" w14:textId="7538C926" w:rsidR="00195971" w:rsidRPr="00604102" w:rsidRDefault="004E5225" w:rsidP="00BB44D7">
      <w:pPr>
        <w:jc w:val="both"/>
        <w:rPr>
          <w:lang w:val="it-IT"/>
        </w:rPr>
      </w:pPr>
      <w:r>
        <w:rPr>
          <w:noProof/>
        </w:rPr>
        <mc:AlternateContent>
          <mc:Choice Requires="wps">
            <w:drawing>
              <wp:anchor distT="0" distB="0" distL="114300" distR="114300" simplePos="0" relativeHeight="251706368" behindDoc="0" locked="0" layoutInCell="1" allowOverlap="1" wp14:anchorId="06C8CD42" wp14:editId="119FD4B8">
                <wp:simplePos x="0" y="0"/>
                <wp:positionH relativeFrom="column">
                  <wp:posOffset>5136515</wp:posOffset>
                </wp:positionH>
                <wp:positionV relativeFrom="paragraph">
                  <wp:posOffset>73660</wp:posOffset>
                </wp:positionV>
                <wp:extent cx="651510" cy="95250"/>
                <wp:effectExtent l="0" t="0" r="0" b="0"/>
                <wp:wrapNone/>
                <wp:docPr id="171" name="Rectangle 171"/>
                <wp:cNvGraphicFramePr/>
                <a:graphic xmlns:a="http://schemas.openxmlformats.org/drawingml/2006/main">
                  <a:graphicData uri="http://schemas.microsoft.com/office/word/2010/wordprocessingShape">
                    <wps:wsp>
                      <wps:cNvSpPr/>
                      <wps:spPr>
                        <a:xfrm>
                          <a:off x="0" y="0"/>
                          <a:ext cx="651510" cy="95250"/>
                        </a:xfrm>
                        <a:prstGeom prst="rect">
                          <a:avLst/>
                        </a:prstGeom>
                        <a:solidFill>
                          <a:schemeClr val="bg1"/>
                        </a:solidFill>
                        <a:ln w="6350">
                          <a:solidFill>
                            <a:schemeClr val="bg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anchor>
            </w:drawing>
          </mc:Choice>
          <mc:Fallback>
            <w:pict>
              <v:rect w14:anchorId="421C3F58" id="Rectangle 171" o:spid="_x0000_s1026" style="position:absolute;margin-left:404.45pt;margin-top:5.8pt;width:51.3pt;height:7.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" fillcolor="white [3212]" strokecolor="white [3212]" strokeweight=".5pt">
                <v:textbox inset="2mm,2mm,2mm,2mm"/>
              </v:rect>
            </w:pict>
          </mc:Fallback>
        </mc:AlternateContent>
      </w:r>
      <w:r>
        <w:rPr>
          <w:noProof/>
        </w:rPr>
        <w:drawing>
          <wp:anchor distT="0" distB="0" distL="114300" distR="114300" simplePos="0" relativeHeight="251710464" behindDoc="0" locked="0" layoutInCell="1" allowOverlap="1" wp14:anchorId="514F145E" wp14:editId="3BB044C6">
            <wp:simplePos x="0" y="0"/>
            <wp:positionH relativeFrom="column">
              <wp:posOffset>5494682</wp:posOffset>
            </wp:positionH>
            <wp:positionV relativeFrom="paragraph">
              <wp:posOffset>33793</wp:posOffset>
            </wp:positionV>
            <wp:extent cx="324485" cy="150495"/>
            <wp:effectExtent l="0" t="0" r="0" b="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24485" cy="150495"/>
                    </a:xfrm>
                    <a:prstGeom prst="rect">
                      <a:avLst/>
                    </a:prstGeom>
                  </pic:spPr>
                </pic:pic>
              </a:graphicData>
            </a:graphic>
          </wp:anchor>
        </w:drawing>
      </w:r>
    </w:p>
    <w:p w14:paraId="3130B408" w14:textId="4715E730" w:rsidR="00195971" w:rsidRPr="00604102" w:rsidRDefault="00195971" w:rsidP="00BB44D7">
      <w:pPr>
        <w:jc w:val="both"/>
        <w:rPr>
          <w:lang w:val="it-IT"/>
        </w:rPr>
      </w:pPr>
    </w:p>
    <w:p w14:paraId="153D7FA6" w14:textId="006882C4" w:rsidR="00195971" w:rsidRPr="00604102" w:rsidRDefault="0006074A" w:rsidP="00BB44D7">
      <w:pPr>
        <w:jc w:val="both"/>
        <w:rPr>
          <w:lang w:val="it-IT"/>
        </w:rPr>
      </w:pPr>
      <w:r w:rsidRPr="007036C2">
        <w:rPr>
          <w:noProof/>
          <w:lang w:val="en-US"/>
        </w:rPr>
        <w:drawing>
          <wp:anchor distT="0" distB="0" distL="114300" distR="114300" simplePos="0" relativeHeight="251667456" behindDoc="0" locked="0" layoutInCell="1" allowOverlap="1" wp14:anchorId="438BB5BC" wp14:editId="605D34A2">
            <wp:simplePos x="0" y="0"/>
            <wp:positionH relativeFrom="column">
              <wp:posOffset>-150687</wp:posOffset>
            </wp:positionH>
            <wp:positionV relativeFrom="paragraph">
              <wp:posOffset>-409324</wp:posOffset>
            </wp:positionV>
            <wp:extent cx="6299835" cy="2963545"/>
            <wp:effectExtent l="0" t="0" r="5715" b="8255"/>
            <wp:wrapNone/>
            <wp:docPr id="123" name="Picture 1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6299835" cy="2963545"/>
                    </a:xfrm>
                    <a:prstGeom prst="rect">
                      <a:avLst/>
                    </a:prstGeom>
                  </pic:spPr>
                </pic:pic>
              </a:graphicData>
            </a:graphic>
          </wp:anchor>
        </w:drawing>
      </w:r>
    </w:p>
    <w:p w14:paraId="7F8CEFCA" w14:textId="238BCF31" w:rsidR="00195971" w:rsidRPr="00604102" w:rsidRDefault="00195971" w:rsidP="00BB44D7">
      <w:pPr>
        <w:jc w:val="both"/>
        <w:rPr>
          <w:lang w:val="it-IT"/>
        </w:rPr>
      </w:pPr>
    </w:p>
    <w:p w14:paraId="10074EC4" w14:textId="5DB19330" w:rsidR="00195971" w:rsidRPr="00604102" w:rsidRDefault="00195971" w:rsidP="00BB44D7">
      <w:pPr>
        <w:jc w:val="both"/>
        <w:rPr>
          <w:lang w:val="it-IT"/>
        </w:rPr>
      </w:pPr>
    </w:p>
    <w:p w14:paraId="472B1AA1" w14:textId="680E189A" w:rsidR="00195971" w:rsidRPr="00604102" w:rsidRDefault="00195971" w:rsidP="00BB44D7">
      <w:pPr>
        <w:jc w:val="both"/>
        <w:rPr>
          <w:lang w:val="it-IT"/>
        </w:rPr>
      </w:pPr>
    </w:p>
    <w:p w14:paraId="3ED3415F" w14:textId="349D4D9C" w:rsidR="00195971" w:rsidRPr="00604102" w:rsidRDefault="0006074A" w:rsidP="00BB44D7">
      <w:pPr>
        <w:jc w:val="both"/>
        <w:rPr>
          <w:lang w:val="it-IT"/>
        </w:rPr>
      </w:pPr>
      <w:r>
        <w:rPr>
          <w:noProof/>
        </w:rPr>
        <mc:AlternateContent>
          <mc:Choice Requires="wps">
            <w:drawing>
              <wp:anchor distT="0" distB="0" distL="114300" distR="114300" simplePos="0" relativeHeight="251672576" behindDoc="0" locked="0" layoutInCell="1" allowOverlap="1" wp14:anchorId="7AEAF051" wp14:editId="05D95BEC">
                <wp:simplePos x="0" y="0"/>
                <wp:positionH relativeFrom="margin">
                  <wp:posOffset>2015062</wp:posOffset>
                </wp:positionH>
                <wp:positionV relativeFrom="paragraph">
                  <wp:posOffset>71622</wp:posOffset>
                </wp:positionV>
                <wp:extent cx="3991555" cy="349637"/>
                <wp:effectExtent l="0" t="0" r="28575" b="12700"/>
                <wp:wrapNone/>
                <wp:docPr id="126" name="Rectangle 126"/>
                <wp:cNvGraphicFramePr/>
                <a:graphic xmlns:a="http://schemas.openxmlformats.org/drawingml/2006/main">
                  <a:graphicData uri="http://schemas.microsoft.com/office/word/2010/wordprocessingShape">
                    <wps:wsp>
                      <wps:cNvSpPr/>
                      <wps:spPr>
                        <a:xfrm>
                          <a:off x="0" y="0"/>
                          <a:ext cx="3991555" cy="349637"/>
                        </a:xfrm>
                        <a:prstGeom prst="rect">
                          <a:avLst/>
                        </a:prstGeom>
                        <a:noFill/>
                        <a:ln w="12700"/>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92D9B6" id="Rectangle 126" o:spid="_x0000_s1026" style="position:absolute;margin-left:158.65pt;margin-top:5.65pt;width:314.3pt;height:27.5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" filled="f" strokecolor="#ff4112 [3207]" strokeweight="1pt">
                <v:textbox inset="2mm,2mm,2mm,2mm"/>
                <w10:wrap anchorx="margin"/>
              </v:rect>
            </w:pict>
          </mc:Fallback>
        </mc:AlternateContent>
      </w:r>
    </w:p>
    <w:p w14:paraId="298D5E26" w14:textId="5CC60AE8" w:rsidR="00195971" w:rsidRPr="00604102" w:rsidRDefault="00195971" w:rsidP="00BB44D7">
      <w:pPr>
        <w:jc w:val="both"/>
        <w:rPr>
          <w:lang w:val="it-IT"/>
        </w:rPr>
      </w:pPr>
    </w:p>
    <w:p w14:paraId="30A3043F" w14:textId="3BCF7AE9" w:rsidR="00195971" w:rsidRPr="00604102" w:rsidRDefault="00195971" w:rsidP="00BB44D7">
      <w:pPr>
        <w:jc w:val="both"/>
        <w:rPr>
          <w:lang w:val="it-IT"/>
        </w:rPr>
      </w:pPr>
    </w:p>
    <w:p w14:paraId="21AB18F5" w14:textId="00200786" w:rsidR="00195971" w:rsidRPr="00604102" w:rsidRDefault="00195971" w:rsidP="00BB44D7">
      <w:pPr>
        <w:jc w:val="both"/>
        <w:rPr>
          <w:lang w:val="it-IT"/>
        </w:rPr>
      </w:pPr>
    </w:p>
    <w:p w14:paraId="7B49512E" w14:textId="21842E02" w:rsidR="00195971" w:rsidRPr="00604102" w:rsidRDefault="00195971" w:rsidP="00BB44D7">
      <w:pPr>
        <w:jc w:val="both"/>
        <w:rPr>
          <w:lang w:val="it-IT"/>
        </w:rPr>
      </w:pPr>
    </w:p>
    <w:p w14:paraId="66E5B933" w14:textId="6FCAF2B9" w:rsidR="00195971" w:rsidRPr="00604102" w:rsidRDefault="00195971" w:rsidP="00BB44D7">
      <w:pPr>
        <w:jc w:val="both"/>
        <w:rPr>
          <w:lang w:val="it-IT"/>
        </w:rPr>
      </w:pPr>
    </w:p>
    <w:p w14:paraId="57CEA1E9" w14:textId="44BB9A7C" w:rsidR="00195971" w:rsidRPr="00604102" w:rsidRDefault="00195971" w:rsidP="00BB44D7">
      <w:pPr>
        <w:jc w:val="both"/>
        <w:rPr>
          <w:lang w:val="it-IT"/>
        </w:rPr>
      </w:pPr>
    </w:p>
    <w:p w14:paraId="6C22733E" w14:textId="35FAD6D9" w:rsidR="00195971" w:rsidRPr="00604102" w:rsidRDefault="00195971" w:rsidP="00BB44D7">
      <w:pPr>
        <w:jc w:val="both"/>
        <w:rPr>
          <w:lang w:val="it-IT"/>
        </w:rPr>
      </w:pPr>
    </w:p>
    <w:p w14:paraId="59754FC8" w14:textId="14B7B0E7" w:rsidR="00195971" w:rsidRPr="00604102" w:rsidRDefault="00195971" w:rsidP="00BB44D7">
      <w:pPr>
        <w:jc w:val="both"/>
        <w:rPr>
          <w:lang w:val="it-IT"/>
        </w:rPr>
      </w:pPr>
    </w:p>
    <w:p w14:paraId="660A3FAB" w14:textId="2DDB35E9" w:rsidR="00195971" w:rsidRPr="00604102" w:rsidRDefault="00195971" w:rsidP="00BB44D7">
      <w:pPr>
        <w:jc w:val="both"/>
        <w:rPr>
          <w:lang w:val="it-IT"/>
        </w:rPr>
      </w:pPr>
    </w:p>
    <w:p w14:paraId="4DAFFBAB" w14:textId="7EA8211B" w:rsidR="00195971" w:rsidRDefault="00195971" w:rsidP="00BB44D7">
      <w:pPr>
        <w:jc w:val="both"/>
        <w:rPr>
          <w:lang w:val="it-IT"/>
        </w:rPr>
      </w:pPr>
    </w:p>
    <w:p w14:paraId="64BB8ED4" w14:textId="3AB2BE1C" w:rsidR="0006074A" w:rsidRDefault="0006074A" w:rsidP="00BB44D7">
      <w:pPr>
        <w:jc w:val="both"/>
        <w:rPr>
          <w:lang w:val="it-IT"/>
        </w:rPr>
      </w:pPr>
    </w:p>
    <w:p w14:paraId="76341CB9" w14:textId="483EDC45" w:rsidR="0006074A" w:rsidRDefault="0006074A" w:rsidP="00BB44D7">
      <w:pPr>
        <w:jc w:val="both"/>
        <w:rPr>
          <w:lang w:val="it-IT"/>
        </w:rPr>
      </w:pPr>
    </w:p>
    <w:p w14:paraId="2E950EAC" w14:textId="739126DE" w:rsidR="0006074A" w:rsidRPr="00604102" w:rsidRDefault="0006074A" w:rsidP="00BB44D7">
      <w:pPr>
        <w:jc w:val="both"/>
        <w:rPr>
          <w:lang w:val="it-IT"/>
        </w:rPr>
      </w:pPr>
      <w:r w:rsidRPr="0006074A">
        <w:rPr>
          <w:lang w:val="it-IT"/>
        </w:rPr>
        <w:drawing>
          <wp:inline distT="0" distB="0" distL="0" distR="0" wp14:anchorId="228CFBA0" wp14:editId="4CDDEC7D">
            <wp:extent cx="6299835" cy="2914015"/>
            <wp:effectExtent l="0" t="0" r="5715" b="635"/>
            <wp:docPr id="174" name="Grafik 17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Grafik 174" descr="Ein Bild, das Text enthält.&#10;&#10;Automatisch generierte Beschreibung"/>
                    <pic:cNvPicPr/>
                  </pic:nvPicPr>
                  <pic:blipFill>
                    <a:blip r:embed="rId69"/>
                    <a:stretch>
                      <a:fillRect/>
                    </a:stretch>
                  </pic:blipFill>
                  <pic:spPr>
                    <a:xfrm>
                      <a:off x="0" y="0"/>
                      <a:ext cx="6299835" cy="2914015"/>
                    </a:xfrm>
                    <a:prstGeom prst="rect">
                      <a:avLst/>
                    </a:prstGeom>
                  </pic:spPr>
                </pic:pic>
              </a:graphicData>
            </a:graphic>
          </wp:inline>
        </w:drawing>
      </w:r>
    </w:p>
    <w:p w14:paraId="08753757" w14:textId="68571A6C" w:rsidR="00195971" w:rsidRPr="00604102" w:rsidRDefault="00195971" w:rsidP="00BB44D7">
      <w:pPr>
        <w:jc w:val="both"/>
        <w:rPr>
          <w:lang w:val="it-IT"/>
        </w:rPr>
      </w:pPr>
    </w:p>
    <w:p w14:paraId="53BDC5C8" w14:textId="30D8D183" w:rsidR="00195971" w:rsidRPr="00604102" w:rsidRDefault="00195971" w:rsidP="00BB44D7">
      <w:pPr>
        <w:jc w:val="both"/>
        <w:rPr>
          <w:lang w:val="it-IT"/>
        </w:rPr>
      </w:pPr>
    </w:p>
    <w:p w14:paraId="08EA4BF6" w14:textId="21144F1C" w:rsidR="00195971" w:rsidRPr="00604102" w:rsidRDefault="00195971" w:rsidP="00BB44D7">
      <w:pPr>
        <w:jc w:val="both"/>
        <w:rPr>
          <w:lang w:val="it-IT"/>
        </w:rPr>
      </w:pPr>
    </w:p>
    <w:p w14:paraId="75B82248" w14:textId="555D242F" w:rsidR="00195971" w:rsidRPr="00604102" w:rsidRDefault="00604102" w:rsidP="00BB44D7">
      <w:pPr>
        <w:jc w:val="both"/>
        <w:rPr>
          <w:lang w:val="it-IT"/>
        </w:rPr>
      </w:pPr>
      <w:r w:rsidRPr="00604102">
        <w:rPr>
          <w:lang w:val="it-IT"/>
        </w:rPr>
        <w:t xml:space="preserve">Facendo clic su </w:t>
      </w:r>
      <w:r w:rsidRPr="00604102">
        <w:rPr>
          <w:b/>
          <w:bCs/>
          <w:lang w:val="it-IT"/>
        </w:rPr>
        <w:t>"Continua"</w:t>
      </w:r>
      <w:r w:rsidRPr="00604102">
        <w:rPr>
          <w:lang w:val="it-IT"/>
        </w:rPr>
        <w:t xml:space="preserve"> si accede alla fase successiva.</w:t>
      </w:r>
      <w:r w:rsidR="00E05C7D" w:rsidRPr="00604102">
        <w:rPr>
          <w:lang w:val="it-IT"/>
        </w:rPr>
        <w:t xml:space="preserve"> </w:t>
      </w:r>
    </w:p>
    <w:p w14:paraId="2A7C3D06" w14:textId="30EAE59A" w:rsidR="00E05C7D" w:rsidRPr="00604102" w:rsidRDefault="00E05C7D" w:rsidP="00BB44D7">
      <w:pPr>
        <w:jc w:val="both"/>
        <w:rPr>
          <w:lang w:val="it-IT"/>
        </w:rPr>
      </w:pPr>
    </w:p>
    <w:p w14:paraId="3E771498" w14:textId="29AE4207" w:rsidR="00E05C7D" w:rsidRPr="00604102" w:rsidRDefault="00E05C7D" w:rsidP="00BB44D7">
      <w:pPr>
        <w:jc w:val="both"/>
        <w:rPr>
          <w:lang w:val="it-IT"/>
        </w:rPr>
      </w:pPr>
    </w:p>
    <w:p w14:paraId="1D27C57C" w14:textId="7802B4B8" w:rsidR="00E05C7D" w:rsidRPr="00604102" w:rsidRDefault="00E05C7D" w:rsidP="00BB44D7">
      <w:pPr>
        <w:jc w:val="both"/>
        <w:rPr>
          <w:lang w:val="it-IT"/>
        </w:rPr>
      </w:pPr>
    </w:p>
    <w:p w14:paraId="1ADBE73D" w14:textId="2C78540E" w:rsidR="00E05C7D" w:rsidRPr="00604102" w:rsidRDefault="00E05C7D" w:rsidP="00BB44D7">
      <w:pPr>
        <w:jc w:val="both"/>
        <w:rPr>
          <w:lang w:val="it-IT"/>
        </w:rPr>
      </w:pPr>
    </w:p>
    <w:p w14:paraId="1F3D5C41" w14:textId="02812E0C" w:rsidR="00E05C7D" w:rsidRPr="00604102" w:rsidRDefault="00E05C7D" w:rsidP="00BB44D7">
      <w:pPr>
        <w:jc w:val="both"/>
        <w:rPr>
          <w:lang w:val="it-IT"/>
        </w:rPr>
      </w:pPr>
    </w:p>
    <w:p w14:paraId="30D041D3" w14:textId="6ED41184" w:rsidR="00E05C7D" w:rsidRPr="00604102" w:rsidRDefault="00E05C7D" w:rsidP="00BB44D7">
      <w:pPr>
        <w:jc w:val="both"/>
        <w:rPr>
          <w:lang w:val="it-IT"/>
        </w:rPr>
      </w:pPr>
    </w:p>
    <w:p w14:paraId="58B0F3E1" w14:textId="659CC5B7" w:rsidR="00E05C7D" w:rsidRPr="00604102" w:rsidRDefault="00E05C7D" w:rsidP="00BB44D7">
      <w:pPr>
        <w:jc w:val="both"/>
        <w:rPr>
          <w:lang w:val="it-IT"/>
        </w:rPr>
      </w:pPr>
    </w:p>
    <w:p w14:paraId="4A59DF90" w14:textId="3586F695" w:rsidR="00E05C7D" w:rsidRPr="00604102" w:rsidRDefault="00E05C7D" w:rsidP="00BB44D7">
      <w:pPr>
        <w:jc w:val="both"/>
        <w:rPr>
          <w:lang w:val="it-IT"/>
        </w:rPr>
      </w:pPr>
    </w:p>
    <w:p w14:paraId="15AE811B" w14:textId="3F1E4A0B" w:rsidR="00E05C7D" w:rsidRPr="00604102" w:rsidRDefault="00E05C7D" w:rsidP="00BB44D7">
      <w:pPr>
        <w:jc w:val="both"/>
        <w:rPr>
          <w:lang w:val="it-IT"/>
        </w:rPr>
      </w:pPr>
    </w:p>
    <w:p w14:paraId="080B5FAA" w14:textId="2E923EE7" w:rsidR="00E05C7D" w:rsidRPr="00604102" w:rsidRDefault="00E05C7D" w:rsidP="00BB44D7">
      <w:pPr>
        <w:jc w:val="both"/>
        <w:rPr>
          <w:lang w:val="it-IT"/>
        </w:rPr>
      </w:pPr>
    </w:p>
    <w:p w14:paraId="3B83E2B5" w14:textId="3649A731" w:rsidR="00E05C7D" w:rsidRPr="00604102" w:rsidRDefault="00E05C7D" w:rsidP="00BB44D7">
      <w:pPr>
        <w:jc w:val="both"/>
        <w:rPr>
          <w:lang w:val="it-IT"/>
        </w:rPr>
      </w:pPr>
    </w:p>
    <w:p w14:paraId="429FD3E0" w14:textId="10F80315" w:rsidR="00E05C7D" w:rsidRPr="00604102" w:rsidRDefault="00E05C7D" w:rsidP="00BB44D7">
      <w:pPr>
        <w:jc w:val="both"/>
        <w:rPr>
          <w:lang w:val="it-IT"/>
        </w:rPr>
      </w:pPr>
    </w:p>
    <w:p w14:paraId="159AFE6B" w14:textId="6DF9DADA" w:rsidR="00E05C7D" w:rsidRPr="00604102" w:rsidRDefault="00E05C7D" w:rsidP="00BB44D7">
      <w:pPr>
        <w:jc w:val="both"/>
        <w:rPr>
          <w:lang w:val="it-IT"/>
        </w:rPr>
      </w:pPr>
    </w:p>
    <w:p w14:paraId="254DE139" w14:textId="2D7D0CB7" w:rsidR="00E05C7D" w:rsidRPr="00604102" w:rsidRDefault="00E05C7D" w:rsidP="00BB44D7">
      <w:pPr>
        <w:jc w:val="both"/>
        <w:rPr>
          <w:lang w:val="it-IT"/>
        </w:rPr>
      </w:pPr>
    </w:p>
    <w:p w14:paraId="315DA132" w14:textId="77777777" w:rsidR="00E05C7D" w:rsidRPr="00604102" w:rsidRDefault="00E05C7D" w:rsidP="00BB44D7">
      <w:pPr>
        <w:jc w:val="both"/>
        <w:rPr>
          <w:lang w:val="it-IT"/>
        </w:rPr>
      </w:pPr>
    </w:p>
    <w:p w14:paraId="08DD9ACB" w14:textId="60C41156" w:rsidR="00E67B6B" w:rsidRPr="00086C02" w:rsidRDefault="00086C02" w:rsidP="00E67B6B">
      <w:pPr>
        <w:pStyle w:val="berschrift3"/>
        <w:numPr>
          <w:ilvl w:val="2"/>
          <w:numId w:val="1"/>
        </w:numPr>
        <w:tabs>
          <w:tab w:val="clear" w:pos="397"/>
        </w:tabs>
        <w:rPr>
          <w:lang w:val="it-IT"/>
        </w:rPr>
      </w:pPr>
      <w:bookmarkStart w:id="29" w:name="_Toc125553229"/>
      <w:bookmarkEnd w:id="27"/>
      <w:r w:rsidRPr="00086C02">
        <w:rPr>
          <w:lang w:val="it-IT"/>
        </w:rPr>
        <w:t>Inserire i dati di manutenzione del veicolo</w:t>
      </w:r>
      <w:bookmarkEnd w:id="29"/>
    </w:p>
    <w:p w14:paraId="21A5423A" w14:textId="77777777" w:rsidR="00086C02" w:rsidRPr="00086C02" w:rsidRDefault="00086C02" w:rsidP="00086C02">
      <w:pPr>
        <w:spacing w:line="360" w:lineRule="auto"/>
        <w:jc w:val="both"/>
        <w:rPr>
          <w:lang w:val="it-IT"/>
        </w:rPr>
      </w:pPr>
      <w:r w:rsidRPr="00086C02">
        <w:rPr>
          <w:lang w:val="it-IT"/>
        </w:rPr>
        <w:t xml:space="preserve">Nella fase successiva, si seleziona il Lavoro principale e il Lavoro supplementare svolto. </w:t>
      </w:r>
    </w:p>
    <w:p w14:paraId="5A2E652B" w14:textId="4A900324" w:rsidR="00E67B6B" w:rsidRPr="00086C02" w:rsidRDefault="00086C02" w:rsidP="00086C02">
      <w:pPr>
        <w:spacing w:line="360" w:lineRule="auto"/>
        <w:jc w:val="both"/>
        <w:rPr>
          <w:lang w:val="it-IT"/>
        </w:rPr>
      </w:pPr>
      <w:r w:rsidRPr="00086C02">
        <w:rPr>
          <w:b/>
          <w:bCs/>
          <w:lang w:val="it-IT"/>
        </w:rPr>
        <w:t>Nota:</w:t>
      </w:r>
      <w:r w:rsidRPr="00086C02">
        <w:rPr>
          <w:lang w:val="it-IT"/>
        </w:rPr>
        <w:t xml:space="preserve"> assicurarsi di selezionare esattamente le posizioni effettivamente svolte</w:t>
      </w:r>
      <w:r w:rsidR="00E67B6B" w:rsidRPr="00086C02">
        <w:rPr>
          <w:lang w:val="it-IT"/>
        </w:rPr>
        <w:t>.</w:t>
      </w:r>
      <w:r w:rsidR="004C1988" w:rsidRPr="00086C02">
        <w:rPr>
          <w:noProof/>
          <w:lang w:val="it-IT"/>
        </w:rPr>
        <w:t xml:space="preserve"> </w:t>
      </w:r>
    </w:p>
    <w:p w14:paraId="5161AEC1" w14:textId="1E7CFDC4" w:rsidR="00907F07" w:rsidRDefault="004C1988" w:rsidP="00E67B6B">
      <w:pPr>
        <w:spacing w:line="360" w:lineRule="auto"/>
        <w:jc w:val="both"/>
      </w:pPr>
      <w:r>
        <w:rPr>
          <w:noProof/>
        </w:rPr>
        <mc:AlternateContent>
          <mc:Choice Requires="wps">
            <w:drawing>
              <wp:anchor distT="0" distB="0" distL="114300" distR="114300" simplePos="0" relativeHeight="251711488" behindDoc="0" locked="0" layoutInCell="1" allowOverlap="1" wp14:anchorId="14425C6E" wp14:editId="744B4707">
                <wp:simplePos x="0" y="0"/>
                <wp:positionH relativeFrom="column">
                  <wp:posOffset>5128260</wp:posOffset>
                </wp:positionH>
                <wp:positionV relativeFrom="paragraph">
                  <wp:posOffset>97155</wp:posOffset>
                </wp:positionV>
                <wp:extent cx="651510" cy="95250"/>
                <wp:effectExtent l="0" t="0" r="0" b="0"/>
                <wp:wrapNone/>
                <wp:docPr id="175" name="Rectangle 175"/>
                <wp:cNvGraphicFramePr/>
                <a:graphic xmlns:a="http://schemas.openxmlformats.org/drawingml/2006/main">
                  <a:graphicData uri="http://schemas.microsoft.com/office/word/2010/wordprocessingShape">
                    <wps:wsp>
                      <wps:cNvSpPr/>
                      <wps:spPr>
                        <a:xfrm>
                          <a:off x="0" y="0"/>
                          <a:ext cx="651510" cy="95250"/>
                        </a:xfrm>
                        <a:prstGeom prst="rect">
                          <a:avLst/>
                        </a:prstGeom>
                        <a:solidFill>
                          <a:schemeClr val="bg1"/>
                        </a:solidFill>
                        <a:ln w="6350">
                          <a:solidFill>
                            <a:schemeClr val="bg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anchor>
            </w:drawing>
          </mc:Choice>
          <mc:Fallback>
            <w:pict>
              <v:rect w14:anchorId="511B7176" id="Rectangle 175" o:spid="_x0000_s1026" style="position:absolute;margin-left:403.8pt;margin-top:7.65pt;width:51.3pt;height:7.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" fillcolor="white [3212]" strokecolor="white [3212]" strokeweight=".5pt">
                <v:textbox inset="2mm,2mm,2mm,2mm"/>
              </v:rect>
            </w:pict>
          </mc:Fallback>
        </mc:AlternateContent>
      </w:r>
      <w:r>
        <w:rPr>
          <w:noProof/>
        </w:rPr>
        <w:drawing>
          <wp:anchor distT="0" distB="0" distL="114300" distR="114300" simplePos="0" relativeHeight="251712512" behindDoc="0" locked="0" layoutInCell="1" allowOverlap="1" wp14:anchorId="523C7A6E" wp14:editId="06F0D55A">
            <wp:simplePos x="0" y="0"/>
            <wp:positionH relativeFrom="column">
              <wp:posOffset>5486731</wp:posOffset>
            </wp:positionH>
            <wp:positionV relativeFrom="paragraph">
              <wp:posOffset>57647</wp:posOffset>
            </wp:positionV>
            <wp:extent cx="324485" cy="150495"/>
            <wp:effectExtent l="0" t="0" r="0" b="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24485" cy="150495"/>
                    </a:xfrm>
                    <a:prstGeom prst="rect">
                      <a:avLst/>
                    </a:prstGeom>
                  </pic:spPr>
                </pic:pic>
              </a:graphicData>
            </a:graphic>
          </wp:anchor>
        </w:drawing>
      </w:r>
      <w:r w:rsidR="00D85C22" w:rsidRPr="0031162C">
        <w:rPr>
          <w:noProof/>
        </w:rPr>
        <w:drawing>
          <wp:inline distT="0" distB="0" distL="0" distR="0" wp14:anchorId="58ABEA24" wp14:editId="7A9EF68E">
            <wp:extent cx="6299835" cy="5051425"/>
            <wp:effectExtent l="0" t="0" r="5715" b="0"/>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70"/>
                    <a:stretch>
                      <a:fillRect/>
                    </a:stretch>
                  </pic:blipFill>
                  <pic:spPr>
                    <a:xfrm>
                      <a:off x="0" y="0"/>
                      <a:ext cx="6299835" cy="5051425"/>
                    </a:xfrm>
                    <a:prstGeom prst="rect">
                      <a:avLst/>
                    </a:prstGeom>
                  </pic:spPr>
                </pic:pic>
              </a:graphicData>
            </a:graphic>
          </wp:inline>
        </w:drawing>
      </w:r>
    </w:p>
    <w:p w14:paraId="396AE9FF" w14:textId="55751680" w:rsidR="00D85C22" w:rsidRDefault="00E24AE2" w:rsidP="00E67B6B">
      <w:pPr>
        <w:spacing w:line="360" w:lineRule="auto"/>
        <w:jc w:val="both"/>
      </w:pPr>
      <w:r w:rsidRPr="00E24AE2">
        <w:drawing>
          <wp:inline distT="0" distB="0" distL="0" distR="0" wp14:anchorId="07ED09B7" wp14:editId="3F095855">
            <wp:extent cx="6299835" cy="4616450"/>
            <wp:effectExtent l="0" t="0" r="5715" b="0"/>
            <wp:docPr id="183" name="Grafik 18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Grafik 183" descr="Ein Bild, das Text enthält.&#10;&#10;Automatisch generierte Beschreibung"/>
                    <pic:cNvPicPr/>
                  </pic:nvPicPr>
                  <pic:blipFill>
                    <a:blip r:embed="rId71"/>
                    <a:stretch>
                      <a:fillRect/>
                    </a:stretch>
                  </pic:blipFill>
                  <pic:spPr>
                    <a:xfrm>
                      <a:off x="0" y="0"/>
                      <a:ext cx="6299835" cy="4616450"/>
                    </a:xfrm>
                    <a:prstGeom prst="rect">
                      <a:avLst/>
                    </a:prstGeom>
                  </pic:spPr>
                </pic:pic>
              </a:graphicData>
            </a:graphic>
          </wp:inline>
        </w:drawing>
      </w:r>
    </w:p>
    <w:p w14:paraId="50267C50" w14:textId="61AEE7CC" w:rsidR="00285FA4" w:rsidRPr="00B05326" w:rsidRDefault="00B05326" w:rsidP="00E122E0">
      <w:pPr>
        <w:spacing w:line="360" w:lineRule="auto"/>
        <w:jc w:val="both"/>
        <w:rPr>
          <w:lang w:val="it-IT"/>
        </w:rPr>
      </w:pPr>
      <w:r w:rsidRPr="00B05326">
        <w:rPr>
          <w:lang w:val="it-IT"/>
        </w:rPr>
        <w:t xml:space="preserve">Facendo clic su </w:t>
      </w:r>
      <w:r w:rsidRPr="00B05326">
        <w:rPr>
          <w:b/>
          <w:bCs/>
          <w:lang w:val="it-IT"/>
        </w:rPr>
        <w:t>"Aggiungi"</w:t>
      </w:r>
      <w:r w:rsidRPr="00B05326">
        <w:rPr>
          <w:lang w:val="it-IT"/>
        </w:rPr>
        <w:t xml:space="preserve"> si ha la possibilità di aggiungere uno o più articoli (liberamente) nel caso in cui uno dei lavori eseguiti non sia incluso nell'elenco. Facendo clic su </w:t>
      </w:r>
      <w:r w:rsidRPr="00B05326">
        <w:rPr>
          <w:b/>
          <w:bCs/>
          <w:lang w:val="it-IT"/>
        </w:rPr>
        <w:t>"Continua"</w:t>
      </w:r>
      <w:r w:rsidRPr="00B05326">
        <w:rPr>
          <w:lang w:val="it-IT"/>
        </w:rPr>
        <w:t xml:space="preserve"> si accede alla selezione dei pezzi di ricambio (non per Mazda e Honda; vedi </w:t>
      </w:r>
      <w:r w:rsidR="00B979C0">
        <w:rPr>
          <w:lang w:val="en"/>
        </w:rPr>
        <w:fldChar w:fldCharType="begin"/>
      </w:r>
      <w:r w:rsidR="00B979C0" w:rsidRPr="00B05326">
        <w:rPr>
          <w:lang w:val="it-IT"/>
        </w:rPr>
        <w:instrText xml:space="preserve"> REF _Ref115424422 \h </w:instrText>
      </w:r>
      <w:r w:rsidR="00B979C0">
        <w:rPr>
          <w:lang w:val="en"/>
        </w:rPr>
      </w:r>
      <w:r w:rsidR="00B979C0">
        <w:rPr>
          <w:lang w:val="en"/>
        </w:rPr>
        <w:fldChar w:fldCharType="separate"/>
      </w:r>
      <w:ins w:id="30" w:author="Gensler, Melina" w:date="2023-01-09T12:49:00Z">
        <w:r w:rsidR="00565561" w:rsidRPr="00B05326">
          <w:rPr>
            <w:lang w:val="it-IT"/>
          </w:rPr>
          <w:t>Filling the Service Plan (Mazda Only)</w:t>
        </w:r>
      </w:ins>
      <w:r w:rsidR="00B979C0">
        <w:rPr>
          <w:lang w:val="en"/>
        </w:rPr>
        <w:fldChar w:fldCharType="end"/>
      </w:r>
      <w:r w:rsidR="004B7379">
        <w:rPr>
          <w:lang w:val="en"/>
        </w:rPr>
        <w:fldChar w:fldCharType="begin"/>
      </w:r>
      <w:r w:rsidR="004B7379" w:rsidRPr="00B05326">
        <w:rPr>
          <w:lang w:val="it-IT"/>
        </w:rPr>
        <w:instrText xml:space="preserve"> REF _Ref115424440 \r \h </w:instrText>
      </w:r>
      <w:r w:rsidR="004B7379">
        <w:rPr>
          <w:lang w:val="en"/>
        </w:rPr>
      </w:r>
      <w:r w:rsidR="004B7379">
        <w:rPr>
          <w:lang w:val="en"/>
        </w:rPr>
        <w:fldChar w:fldCharType="separate"/>
      </w:r>
      <w:r w:rsidR="00565561" w:rsidRPr="00B05326">
        <w:rPr>
          <w:lang w:val="it-IT"/>
        </w:rPr>
        <w:t>2.3.4</w:t>
      </w:r>
      <w:r w:rsidR="004B7379">
        <w:rPr>
          <w:lang w:val="en"/>
        </w:rPr>
        <w:fldChar w:fldCharType="end"/>
      </w:r>
      <w:r w:rsidR="004B7379" w:rsidRPr="00B05326">
        <w:rPr>
          <w:lang w:val="it-IT"/>
        </w:rPr>
        <w:t xml:space="preserve">, </w:t>
      </w:r>
      <w:r w:rsidR="004B7379">
        <w:rPr>
          <w:lang w:val="en"/>
        </w:rPr>
        <w:fldChar w:fldCharType="begin"/>
      </w:r>
      <w:r w:rsidR="004B7379" w:rsidRPr="00B05326">
        <w:rPr>
          <w:lang w:val="it-IT"/>
        </w:rPr>
        <w:instrText xml:space="preserve"> REF _Ref115424442 \r \h </w:instrText>
      </w:r>
      <w:r w:rsidR="004B7379">
        <w:rPr>
          <w:lang w:val="en"/>
        </w:rPr>
      </w:r>
      <w:r w:rsidR="004B7379">
        <w:rPr>
          <w:lang w:val="en"/>
        </w:rPr>
        <w:fldChar w:fldCharType="separate"/>
      </w:r>
      <w:r w:rsidR="00565561" w:rsidRPr="00B05326">
        <w:rPr>
          <w:lang w:val="it-IT"/>
        </w:rPr>
        <w:t>2.3.5</w:t>
      </w:r>
      <w:r w:rsidR="004B7379">
        <w:rPr>
          <w:lang w:val="en"/>
        </w:rPr>
        <w:fldChar w:fldCharType="end"/>
      </w:r>
      <w:r w:rsidR="004B7379" w:rsidRPr="00B05326">
        <w:rPr>
          <w:lang w:val="it-IT"/>
        </w:rPr>
        <w:t xml:space="preserve">, </w:t>
      </w:r>
      <w:r w:rsidR="004B7379">
        <w:rPr>
          <w:lang w:val="en"/>
        </w:rPr>
        <w:fldChar w:fldCharType="begin"/>
      </w:r>
      <w:r w:rsidR="004B7379" w:rsidRPr="00B05326">
        <w:rPr>
          <w:lang w:val="it-IT"/>
        </w:rPr>
        <w:instrText xml:space="preserve"> REF _Ref115424444 \r \h </w:instrText>
      </w:r>
      <w:r w:rsidR="004B7379">
        <w:rPr>
          <w:lang w:val="en"/>
        </w:rPr>
      </w:r>
      <w:r w:rsidR="004B7379">
        <w:rPr>
          <w:lang w:val="en"/>
        </w:rPr>
        <w:fldChar w:fldCharType="separate"/>
      </w:r>
      <w:r w:rsidR="00565561" w:rsidRPr="00B05326">
        <w:rPr>
          <w:lang w:val="it-IT"/>
        </w:rPr>
        <w:t>2.3.6</w:t>
      </w:r>
      <w:r w:rsidR="004B7379">
        <w:rPr>
          <w:lang w:val="en"/>
        </w:rPr>
        <w:fldChar w:fldCharType="end"/>
      </w:r>
      <w:r w:rsidR="00285FA4" w:rsidRPr="00B05326">
        <w:rPr>
          <w:lang w:val="it-IT"/>
        </w:rPr>
        <w:t>)</w:t>
      </w:r>
      <w:r w:rsidR="00126B19" w:rsidRPr="00B05326">
        <w:rPr>
          <w:lang w:val="it-IT"/>
        </w:rPr>
        <w:t xml:space="preserve">. </w:t>
      </w:r>
    </w:p>
    <w:p w14:paraId="3E649A22" w14:textId="1B531E42" w:rsidR="005C1433" w:rsidRPr="00B05326" w:rsidRDefault="005C1433" w:rsidP="00E122E0">
      <w:pPr>
        <w:spacing w:line="360" w:lineRule="auto"/>
        <w:jc w:val="both"/>
        <w:rPr>
          <w:lang w:val="it-IT"/>
        </w:rPr>
      </w:pPr>
    </w:p>
    <w:p w14:paraId="73731D2F" w14:textId="0F0028C6" w:rsidR="009C64C0" w:rsidRPr="00005C2D" w:rsidRDefault="00005C2D" w:rsidP="009C64C0">
      <w:pPr>
        <w:pStyle w:val="berschrift3"/>
        <w:numPr>
          <w:ilvl w:val="2"/>
          <w:numId w:val="1"/>
        </w:numPr>
        <w:tabs>
          <w:tab w:val="clear" w:pos="397"/>
        </w:tabs>
        <w:rPr>
          <w:lang w:val="it-IT"/>
        </w:rPr>
      </w:pPr>
      <w:bookmarkStart w:id="31" w:name="_Toc125553230"/>
      <w:r w:rsidRPr="00005C2D">
        <w:rPr>
          <w:lang w:val="it-IT"/>
        </w:rPr>
        <w:t>Riempimento del piano di assistenza (solo Mazda)</w:t>
      </w:r>
      <w:bookmarkEnd w:id="31"/>
    </w:p>
    <w:p w14:paraId="22337928" w14:textId="52CE52D4" w:rsidR="009C64C0" w:rsidRPr="00005C2D" w:rsidRDefault="00005C2D" w:rsidP="009C64C0">
      <w:pPr>
        <w:spacing w:line="360" w:lineRule="auto"/>
        <w:jc w:val="both"/>
        <w:rPr>
          <w:lang w:val="it-IT"/>
        </w:rPr>
      </w:pPr>
      <w:r w:rsidRPr="00005C2D">
        <w:rPr>
          <w:lang w:val="it-IT"/>
        </w:rPr>
        <w:t>Dopo aver inserito tutti i dati di manutenzione (solo per Mazda), appare il piano di manutenzione. Compilatelo con le stesse informazioni che avete già inserito nel piano di manutenzione utilizzato per effettuare la manutenzione</w:t>
      </w:r>
      <w:r w:rsidR="009C64C0" w:rsidRPr="00005C2D">
        <w:rPr>
          <w:lang w:val="it-IT"/>
        </w:rPr>
        <w:t>.</w:t>
      </w:r>
      <w:r w:rsidR="003C7EB0" w:rsidRPr="00005C2D">
        <w:rPr>
          <w:noProof/>
          <w:lang w:val="it-IT"/>
        </w:rPr>
        <w:t xml:space="preserve"> </w:t>
      </w:r>
    </w:p>
    <w:p w14:paraId="25222959" w14:textId="5F3C0B63" w:rsidR="008F63D4" w:rsidRPr="00005C2D" w:rsidRDefault="003C7EB0" w:rsidP="00EE2E1A">
      <w:pPr>
        <w:spacing w:line="360" w:lineRule="auto"/>
        <w:jc w:val="center"/>
        <w:rPr>
          <w:lang w:val="it-IT"/>
        </w:rPr>
      </w:pPr>
      <w:r>
        <w:rPr>
          <w:noProof/>
        </w:rPr>
        <w:drawing>
          <wp:anchor distT="0" distB="0" distL="114300" distR="114300" simplePos="0" relativeHeight="251714560" behindDoc="0" locked="0" layoutInCell="1" allowOverlap="1" wp14:anchorId="78088566" wp14:editId="01EC9836">
            <wp:simplePos x="0" y="0"/>
            <wp:positionH relativeFrom="column">
              <wp:posOffset>4961890</wp:posOffset>
            </wp:positionH>
            <wp:positionV relativeFrom="paragraph">
              <wp:posOffset>33655</wp:posOffset>
            </wp:positionV>
            <wp:extent cx="324485" cy="150495"/>
            <wp:effectExtent l="0" t="0" r="0" b="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24485" cy="150495"/>
                    </a:xfrm>
                    <a:prstGeom prst="rect">
                      <a:avLst/>
                    </a:prstGeom>
                  </pic:spPr>
                </pic:pic>
              </a:graphicData>
            </a:graphic>
          </wp:anchor>
        </w:drawing>
      </w:r>
      <w:r>
        <w:rPr>
          <w:noProof/>
        </w:rPr>
        <mc:AlternateContent>
          <mc:Choice Requires="wps">
            <w:drawing>
              <wp:anchor distT="0" distB="0" distL="114300" distR="114300" simplePos="0" relativeHeight="251713536" behindDoc="0" locked="0" layoutInCell="1" allowOverlap="1" wp14:anchorId="2470F1C1" wp14:editId="60359045">
                <wp:simplePos x="0" y="0"/>
                <wp:positionH relativeFrom="column">
                  <wp:posOffset>4603805</wp:posOffset>
                </wp:positionH>
                <wp:positionV relativeFrom="paragraph">
                  <wp:posOffset>73798</wp:posOffset>
                </wp:positionV>
                <wp:extent cx="651510" cy="95250"/>
                <wp:effectExtent l="0" t="0" r="0" b="0"/>
                <wp:wrapNone/>
                <wp:docPr id="177" name="Rectangle 177"/>
                <wp:cNvGraphicFramePr/>
                <a:graphic xmlns:a="http://schemas.openxmlformats.org/drawingml/2006/main">
                  <a:graphicData uri="http://schemas.microsoft.com/office/word/2010/wordprocessingShape">
                    <wps:wsp>
                      <wps:cNvSpPr/>
                      <wps:spPr>
                        <a:xfrm>
                          <a:off x="0" y="0"/>
                          <a:ext cx="651510" cy="95250"/>
                        </a:xfrm>
                        <a:prstGeom prst="rect">
                          <a:avLst/>
                        </a:prstGeom>
                        <a:solidFill>
                          <a:schemeClr val="bg1"/>
                        </a:solidFill>
                        <a:ln w="6350">
                          <a:solidFill>
                            <a:schemeClr val="bg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anchor>
            </w:drawing>
          </mc:Choice>
          <mc:Fallback>
            <w:pict>
              <v:rect w14:anchorId="38651439" id="Rectangle 177" o:spid="_x0000_s1026" style="position:absolute;margin-left:362.5pt;margin-top:5.8pt;width:51.3pt;height:7.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" fillcolor="white [3212]" strokecolor="white [3212]" strokeweight=".5pt">
                <v:textbox inset="2mm,2mm,2mm,2mm"/>
              </v:rect>
            </w:pict>
          </mc:Fallback>
        </mc:AlternateContent>
      </w:r>
      <w:r w:rsidR="008F63D4" w:rsidRPr="007563E4">
        <w:rPr>
          <w:noProof/>
        </w:rPr>
        <w:drawing>
          <wp:anchor distT="0" distB="0" distL="114300" distR="114300" simplePos="0" relativeHeight="251613184" behindDoc="0" locked="0" layoutInCell="1" allowOverlap="1" wp14:anchorId="40ACCF27" wp14:editId="569F99A5">
            <wp:simplePos x="0" y="0"/>
            <wp:positionH relativeFrom="margin">
              <wp:posOffset>490624</wp:posOffset>
            </wp:positionH>
            <wp:positionV relativeFrom="paragraph">
              <wp:posOffset>9583</wp:posOffset>
            </wp:positionV>
            <wp:extent cx="5184775" cy="3709670"/>
            <wp:effectExtent l="0" t="0" r="0" b="5080"/>
            <wp:wrapSquare wrapText="bothSides"/>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184775" cy="3709670"/>
                    </a:xfrm>
                    <a:prstGeom prst="rect">
                      <a:avLst/>
                    </a:prstGeom>
                  </pic:spPr>
                </pic:pic>
              </a:graphicData>
            </a:graphic>
            <wp14:sizeRelH relativeFrom="margin">
              <wp14:pctWidth>0</wp14:pctWidth>
            </wp14:sizeRelH>
            <wp14:sizeRelV relativeFrom="margin">
              <wp14:pctHeight>0</wp14:pctHeight>
            </wp14:sizeRelV>
          </wp:anchor>
        </w:drawing>
      </w:r>
    </w:p>
    <w:p w14:paraId="161F4CC5" w14:textId="55D2C7E4" w:rsidR="00907F07" w:rsidRPr="00005C2D" w:rsidRDefault="00907F07" w:rsidP="00EE2E1A">
      <w:pPr>
        <w:spacing w:line="360" w:lineRule="auto"/>
        <w:jc w:val="center"/>
        <w:rPr>
          <w:lang w:val="it-IT"/>
        </w:rPr>
      </w:pPr>
    </w:p>
    <w:p w14:paraId="6A1CA6F6" w14:textId="77777777" w:rsidR="008F63D4" w:rsidRPr="00005C2D" w:rsidRDefault="008F63D4" w:rsidP="00F13F7C">
      <w:pPr>
        <w:spacing w:line="360" w:lineRule="auto"/>
        <w:jc w:val="both"/>
        <w:rPr>
          <w:lang w:val="it-IT"/>
        </w:rPr>
      </w:pPr>
    </w:p>
    <w:p w14:paraId="305FFCA6" w14:textId="77777777" w:rsidR="008F63D4" w:rsidRPr="00005C2D" w:rsidRDefault="008F63D4" w:rsidP="00F13F7C">
      <w:pPr>
        <w:spacing w:line="360" w:lineRule="auto"/>
        <w:jc w:val="both"/>
        <w:rPr>
          <w:lang w:val="it-IT"/>
        </w:rPr>
      </w:pPr>
    </w:p>
    <w:p w14:paraId="6BCC2222" w14:textId="77777777" w:rsidR="008F63D4" w:rsidRPr="00005C2D" w:rsidRDefault="008F63D4" w:rsidP="00F13F7C">
      <w:pPr>
        <w:spacing w:line="360" w:lineRule="auto"/>
        <w:jc w:val="both"/>
        <w:rPr>
          <w:lang w:val="it-IT"/>
        </w:rPr>
      </w:pPr>
    </w:p>
    <w:p w14:paraId="5186BE4E" w14:textId="77777777" w:rsidR="008F63D4" w:rsidRPr="00005C2D" w:rsidRDefault="008F63D4" w:rsidP="00F13F7C">
      <w:pPr>
        <w:spacing w:line="360" w:lineRule="auto"/>
        <w:jc w:val="both"/>
        <w:rPr>
          <w:lang w:val="it-IT"/>
        </w:rPr>
      </w:pPr>
    </w:p>
    <w:p w14:paraId="576DF5CD" w14:textId="77777777" w:rsidR="008F63D4" w:rsidRPr="00005C2D" w:rsidRDefault="008F63D4" w:rsidP="00F13F7C">
      <w:pPr>
        <w:spacing w:line="360" w:lineRule="auto"/>
        <w:jc w:val="both"/>
        <w:rPr>
          <w:lang w:val="it-IT"/>
        </w:rPr>
      </w:pPr>
    </w:p>
    <w:p w14:paraId="26F4F8D8" w14:textId="77777777" w:rsidR="008F63D4" w:rsidRPr="00005C2D" w:rsidRDefault="008F63D4" w:rsidP="00F13F7C">
      <w:pPr>
        <w:spacing w:line="360" w:lineRule="auto"/>
        <w:jc w:val="both"/>
        <w:rPr>
          <w:lang w:val="it-IT"/>
        </w:rPr>
      </w:pPr>
    </w:p>
    <w:p w14:paraId="27FA52C1" w14:textId="77777777" w:rsidR="008F63D4" w:rsidRPr="00005C2D" w:rsidRDefault="008F63D4" w:rsidP="00F13F7C">
      <w:pPr>
        <w:spacing w:line="360" w:lineRule="auto"/>
        <w:jc w:val="both"/>
        <w:rPr>
          <w:lang w:val="it-IT"/>
        </w:rPr>
      </w:pPr>
    </w:p>
    <w:p w14:paraId="0C209BC8" w14:textId="77777777" w:rsidR="008F63D4" w:rsidRPr="00005C2D" w:rsidRDefault="008F63D4" w:rsidP="00F13F7C">
      <w:pPr>
        <w:spacing w:line="360" w:lineRule="auto"/>
        <w:jc w:val="both"/>
        <w:rPr>
          <w:lang w:val="it-IT"/>
        </w:rPr>
      </w:pPr>
    </w:p>
    <w:p w14:paraId="0E34013B" w14:textId="77777777" w:rsidR="008F63D4" w:rsidRPr="00005C2D" w:rsidRDefault="008F63D4" w:rsidP="00F13F7C">
      <w:pPr>
        <w:spacing w:line="360" w:lineRule="auto"/>
        <w:jc w:val="both"/>
        <w:rPr>
          <w:lang w:val="it-IT"/>
        </w:rPr>
      </w:pPr>
    </w:p>
    <w:p w14:paraId="70585892" w14:textId="77777777" w:rsidR="008F63D4" w:rsidRPr="00005C2D" w:rsidRDefault="008F63D4" w:rsidP="00F13F7C">
      <w:pPr>
        <w:spacing w:line="360" w:lineRule="auto"/>
        <w:jc w:val="both"/>
        <w:rPr>
          <w:lang w:val="it-IT"/>
        </w:rPr>
      </w:pPr>
    </w:p>
    <w:p w14:paraId="39018258" w14:textId="77777777" w:rsidR="008F63D4" w:rsidRPr="00005C2D" w:rsidRDefault="008F63D4" w:rsidP="00F13F7C">
      <w:pPr>
        <w:spacing w:line="360" w:lineRule="auto"/>
        <w:jc w:val="both"/>
        <w:rPr>
          <w:lang w:val="it-IT"/>
        </w:rPr>
      </w:pPr>
    </w:p>
    <w:p w14:paraId="2A62F8F0" w14:textId="77777777" w:rsidR="008F63D4" w:rsidRPr="00005C2D" w:rsidRDefault="008F63D4" w:rsidP="00F13F7C">
      <w:pPr>
        <w:spacing w:line="360" w:lineRule="auto"/>
        <w:jc w:val="both"/>
        <w:rPr>
          <w:lang w:val="it-IT"/>
        </w:rPr>
      </w:pPr>
    </w:p>
    <w:p w14:paraId="1A3AF320" w14:textId="77777777" w:rsidR="008F63D4" w:rsidRPr="00005C2D" w:rsidRDefault="008F63D4" w:rsidP="00F13F7C">
      <w:pPr>
        <w:spacing w:line="360" w:lineRule="auto"/>
        <w:jc w:val="both"/>
        <w:rPr>
          <w:lang w:val="it-IT"/>
        </w:rPr>
      </w:pPr>
    </w:p>
    <w:p w14:paraId="751DB7CB" w14:textId="648E7A56" w:rsidR="008F63D4" w:rsidRDefault="008F63D4" w:rsidP="00F13F7C">
      <w:pPr>
        <w:spacing w:line="360" w:lineRule="auto"/>
        <w:jc w:val="both"/>
        <w:rPr>
          <w:lang w:val="it-IT"/>
        </w:rPr>
      </w:pPr>
    </w:p>
    <w:p w14:paraId="48F81DB1" w14:textId="7197F114" w:rsidR="00E24AE2" w:rsidRDefault="00E24AE2" w:rsidP="00F13F7C">
      <w:pPr>
        <w:spacing w:line="360" w:lineRule="auto"/>
        <w:jc w:val="both"/>
        <w:rPr>
          <w:lang w:val="it-IT"/>
        </w:rPr>
      </w:pPr>
    </w:p>
    <w:p w14:paraId="6D088E0A" w14:textId="196CA13D" w:rsidR="00E24AE2" w:rsidRPr="00005C2D" w:rsidRDefault="00E24AE2" w:rsidP="00F13F7C">
      <w:pPr>
        <w:spacing w:line="360" w:lineRule="auto"/>
        <w:jc w:val="both"/>
        <w:rPr>
          <w:lang w:val="it-IT"/>
        </w:rPr>
      </w:pPr>
      <w:r w:rsidRPr="00E24AE2">
        <w:rPr>
          <w:lang w:val="it-IT"/>
        </w:rPr>
        <w:drawing>
          <wp:inline distT="0" distB="0" distL="0" distR="0" wp14:anchorId="7772700E" wp14:editId="4C8FC5B2">
            <wp:extent cx="6299835" cy="4683125"/>
            <wp:effectExtent l="0" t="0" r="5715" b="3175"/>
            <wp:docPr id="186" name="Grafik 18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Grafik 186" descr="Ein Bild, das Text enthält.&#10;&#10;Automatisch generierte Beschreibung"/>
                    <pic:cNvPicPr/>
                  </pic:nvPicPr>
                  <pic:blipFill>
                    <a:blip r:embed="rId73"/>
                    <a:stretch>
                      <a:fillRect/>
                    </a:stretch>
                  </pic:blipFill>
                  <pic:spPr>
                    <a:xfrm>
                      <a:off x="0" y="0"/>
                      <a:ext cx="6299835" cy="4683125"/>
                    </a:xfrm>
                    <a:prstGeom prst="rect">
                      <a:avLst/>
                    </a:prstGeom>
                  </pic:spPr>
                </pic:pic>
              </a:graphicData>
            </a:graphic>
          </wp:inline>
        </w:drawing>
      </w:r>
    </w:p>
    <w:p w14:paraId="18E85E71" w14:textId="77777777" w:rsidR="008F63D4" w:rsidRPr="00005C2D" w:rsidRDefault="008F63D4" w:rsidP="00F13F7C">
      <w:pPr>
        <w:spacing w:line="360" w:lineRule="auto"/>
        <w:jc w:val="both"/>
        <w:rPr>
          <w:lang w:val="it-IT"/>
        </w:rPr>
      </w:pPr>
    </w:p>
    <w:p w14:paraId="4297195B" w14:textId="38B0F48D" w:rsidR="0066774E" w:rsidRPr="00005C2D" w:rsidRDefault="00005C2D" w:rsidP="0066774E">
      <w:pPr>
        <w:spacing w:line="360" w:lineRule="auto"/>
        <w:jc w:val="both"/>
        <w:rPr>
          <w:lang w:val="it-IT"/>
        </w:rPr>
      </w:pPr>
      <w:r w:rsidRPr="00005C2D">
        <w:rPr>
          <w:lang w:val="it-IT"/>
        </w:rPr>
        <w:t>Non appena si contrassegna una posizione come "Non OK" o "fissata", in fondo alla pagina apparirà un campo nella sezione "Cosa è stato fissato / perché non è stato fissato" per ogni posizione</w:t>
      </w:r>
      <w:r w:rsidR="0066774E" w:rsidRPr="00005C2D">
        <w:rPr>
          <w:lang w:val="it-IT"/>
        </w:rPr>
        <w:t xml:space="preserve">. </w:t>
      </w:r>
    </w:p>
    <w:p w14:paraId="6E94D59E" w14:textId="42A0158E" w:rsidR="00907F07" w:rsidRDefault="00AC3F04" w:rsidP="00907F07">
      <w:pPr>
        <w:spacing w:line="360" w:lineRule="auto"/>
        <w:jc w:val="center"/>
      </w:pPr>
      <w:r w:rsidRPr="0057049F">
        <w:rPr>
          <w:noProof/>
        </w:rPr>
        <w:drawing>
          <wp:inline distT="0" distB="0" distL="0" distR="0" wp14:anchorId="1BEBBFCF" wp14:editId="3E2A3500">
            <wp:extent cx="4343400" cy="1012372"/>
            <wp:effectExtent l="0" t="0" r="0" b="0"/>
            <wp:docPr id="73" name="Picture 7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 Teams&#10;&#10;Description automatically generated"/>
                    <pic:cNvPicPr/>
                  </pic:nvPicPr>
                  <pic:blipFill>
                    <a:blip r:embed="rId74"/>
                    <a:stretch>
                      <a:fillRect/>
                    </a:stretch>
                  </pic:blipFill>
                  <pic:spPr>
                    <a:xfrm>
                      <a:off x="0" y="0"/>
                      <a:ext cx="4375150" cy="1019772"/>
                    </a:xfrm>
                    <a:prstGeom prst="rect">
                      <a:avLst/>
                    </a:prstGeom>
                  </pic:spPr>
                </pic:pic>
              </a:graphicData>
            </a:graphic>
          </wp:inline>
        </w:drawing>
      </w:r>
    </w:p>
    <w:p w14:paraId="1267C4E7" w14:textId="5A49BECB" w:rsidR="00E24AE2" w:rsidRDefault="00E24AE2" w:rsidP="00E24AE2">
      <w:pPr>
        <w:spacing w:line="360" w:lineRule="auto"/>
      </w:pPr>
      <w:r w:rsidRPr="00E24AE2">
        <w:drawing>
          <wp:inline distT="0" distB="0" distL="0" distR="0" wp14:anchorId="5A294969" wp14:editId="66FBF888">
            <wp:extent cx="6299835" cy="1305560"/>
            <wp:effectExtent l="0" t="0" r="5715" b="8890"/>
            <wp:docPr id="187" name="Grafik 18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Grafik 187" descr="Ein Bild, das Text enthält.&#10;&#10;Automatisch generierte Beschreibung"/>
                    <pic:cNvPicPr/>
                  </pic:nvPicPr>
                  <pic:blipFill>
                    <a:blip r:embed="rId75"/>
                    <a:stretch>
                      <a:fillRect/>
                    </a:stretch>
                  </pic:blipFill>
                  <pic:spPr>
                    <a:xfrm>
                      <a:off x="0" y="0"/>
                      <a:ext cx="6299835" cy="1305560"/>
                    </a:xfrm>
                    <a:prstGeom prst="rect">
                      <a:avLst/>
                    </a:prstGeom>
                  </pic:spPr>
                </pic:pic>
              </a:graphicData>
            </a:graphic>
          </wp:inline>
        </w:drawing>
      </w:r>
    </w:p>
    <w:p w14:paraId="5F7B5499" w14:textId="13377B6F" w:rsidR="00C428E4" w:rsidRPr="003F631C" w:rsidRDefault="00C428E4" w:rsidP="00C428E4">
      <w:pPr>
        <w:spacing w:line="360" w:lineRule="auto"/>
        <w:rPr>
          <w:lang w:val="it-IT"/>
        </w:rPr>
      </w:pPr>
      <w:r w:rsidRPr="00B673A2">
        <w:rPr>
          <w:noProof/>
          <w:lang w:val="en"/>
        </w:rPr>
        <w:drawing>
          <wp:anchor distT="0" distB="0" distL="114300" distR="114300" simplePos="0" relativeHeight="251614208" behindDoc="0" locked="0" layoutInCell="1" allowOverlap="1" wp14:anchorId="12DA4EAA" wp14:editId="7AEDB536">
            <wp:simplePos x="0" y="0"/>
            <wp:positionH relativeFrom="column">
              <wp:posOffset>1434103</wp:posOffset>
            </wp:positionH>
            <wp:positionV relativeFrom="paragraph">
              <wp:posOffset>285387</wp:posOffset>
            </wp:positionV>
            <wp:extent cx="1321903" cy="218209"/>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321903" cy="218209"/>
                    </a:xfrm>
                    <a:prstGeom prst="rect">
                      <a:avLst/>
                    </a:prstGeom>
                  </pic:spPr>
                </pic:pic>
              </a:graphicData>
            </a:graphic>
            <wp14:sizeRelH relativeFrom="margin">
              <wp14:pctWidth>0</wp14:pctWidth>
            </wp14:sizeRelH>
            <wp14:sizeRelV relativeFrom="margin">
              <wp14:pctHeight>0</wp14:pctHeight>
            </wp14:sizeRelV>
          </wp:anchor>
        </w:drawing>
      </w:r>
      <w:r w:rsidR="003F631C" w:rsidRPr="003F631C">
        <w:rPr>
          <w:lang w:val="it-IT"/>
        </w:rPr>
        <w:t xml:space="preserve"> Inserire qui le seguenti informazioni</w:t>
      </w:r>
      <w:r w:rsidRPr="003F631C">
        <w:rPr>
          <w:lang w:val="it-IT"/>
        </w:rPr>
        <w:t>:</w:t>
      </w:r>
      <w:r w:rsidRPr="003F631C">
        <w:rPr>
          <w:noProof/>
          <w:lang w:val="it-IT"/>
        </w:rPr>
        <w:t xml:space="preserve"> </w:t>
      </w:r>
    </w:p>
    <w:p w14:paraId="196955C4" w14:textId="23D69A3B" w:rsidR="00C428E4" w:rsidRDefault="003F631C" w:rsidP="001352CA">
      <w:pPr>
        <w:pStyle w:val="Listenabsatz"/>
        <w:numPr>
          <w:ilvl w:val="0"/>
          <w:numId w:val="19"/>
        </w:numPr>
        <w:spacing w:line="360" w:lineRule="auto"/>
      </w:pPr>
      <w:r w:rsidRPr="003F631C">
        <w:t>Se un elemento</w:t>
      </w:r>
      <w:r>
        <w:t>.</w:t>
      </w:r>
    </w:p>
    <w:p w14:paraId="511FEF4E" w14:textId="0E9633F2" w:rsidR="00E24AE2" w:rsidRDefault="00E24AE2" w:rsidP="00E24AE2">
      <w:pPr>
        <w:pStyle w:val="Listenabsatz"/>
        <w:spacing w:line="360" w:lineRule="auto"/>
        <w:ind w:left="1440"/>
        <w:rPr>
          <w:lang w:val="it-IT"/>
        </w:rPr>
      </w:pPr>
      <w:r w:rsidRPr="00E24AE2">
        <w:rPr>
          <w:lang w:val="it-IT"/>
        </w:rPr>
        <w:drawing>
          <wp:inline distT="0" distB="0" distL="0" distR="0" wp14:anchorId="33539698" wp14:editId="5D566AF0">
            <wp:extent cx="953165" cy="265026"/>
            <wp:effectExtent l="0" t="0" r="0" b="1905"/>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72970" cy="270533"/>
                    </a:xfrm>
                    <a:prstGeom prst="rect">
                      <a:avLst/>
                    </a:prstGeom>
                  </pic:spPr>
                </pic:pic>
              </a:graphicData>
            </a:graphic>
          </wp:inline>
        </w:drawing>
      </w:r>
    </w:p>
    <w:p w14:paraId="790BEE0E" w14:textId="6B7A6274" w:rsidR="00C428E4" w:rsidRPr="00522E1D" w:rsidRDefault="00522E1D" w:rsidP="00EB0377">
      <w:pPr>
        <w:pStyle w:val="Listenabsatz"/>
        <w:numPr>
          <w:ilvl w:val="1"/>
          <w:numId w:val="29"/>
        </w:numPr>
        <w:spacing w:line="360" w:lineRule="auto"/>
        <w:rPr>
          <w:lang w:val="it-IT"/>
        </w:rPr>
      </w:pPr>
      <w:r w:rsidRPr="00522E1D">
        <w:rPr>
          <w:lang w:val="it-IT"/>
        </w:rPr>
        <w:t>Specificate cosa avete fissato esattamente per questa posizione</w:t>
      </w:r>
      <w:r w:rsidR="00C428E4" w:rsidRPr="00522E1D">
        <w:rPr>
          <w:lang w:val="it-IT"/>
        </w:rPr>
        <w:t>.</w:t>
      </w:r>
    </w:p>
    <w:p w14:paraId="59B89595" w14:textId="42DE4C2D" w:rsidR="00C428E4" w:rsidRDefault="00C428E4" w:rsidP="001352CA">
      <w:pPr>
        <w:pStyle w:val="Listenabsatz"/>
        <w:numPr>
          <w:ilvl w:val="0"/>
          <w:numId w:val="19"/>
        </w:numPr>
        <w:spacing w:line="360" w:lineRule="auto"/>
      </w:pPr>
      <w:r w:rsidRPr="004C2900">
        <w:rPr>
          <w:noProof/>
          <w:lang w:val="en-US"/>
        </w:rPr>
        <w:drawing>
          <wp:anchor distT="0" distB="0" distL="114300" distR="114300" simplePos="0" relativeHeight="251615232" behindDoc="0" locked="0" layoutInCell="1" allowOverlap="1" wp14:anchorId="4FFB0B4F" wp14:editId="2DE097E9">
            <wp:simplePos x="0" y="0"/>
            <wp:positionH relativeFrom="column">
              <wp:posOffset>1455874</wp:posOffset>
            </wp:positionH>
            <wp:positionV relativeFrom="paragraph">
              <wp:posOffset>5352</wp:posOffset>
            </wp:positionV>
            <wp:extent cx="1314675" cy="207818"/>
            <wp:effectExtent l="0" t="0" r="0" b="190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314675" cy="207818"/>
                    </a:xfrm>
                    <a:prstGeom prst="rect">
                      <a:avLst/>
                    </a:prstGeom>
                  </pic:spPr>
                </pic:pic>
              </a:graphicData>
            </a:graphic>
            <wp14:sizeRelH relativeFrom="margin">
              <wp14:pctWidth>0</wp14:pctWidth>
            </wp14:sizeRelH>
            <wp14:sizeRelV relativeFrom="margin">
              <wp14:pctHeight>0</wp14:pctHeight>
            </wp14:sizeRelV>
          </wp:anchor>
        </w:drawing>
      </w:r>
      <w:r w:rsidR="000024FA" w:rsidRPr="000024FA">
        <w:t xml:space="preserve">Se un elemento </w:t>
      </w:r>
      <w:r>
        <w:t xml:space="preserve"> </w:t>
      </w:r>
    </w:p>
    <w:p w14:paraId="66977D74" w14:textId="6730F39E" w:rsidR="00E24AE2" w:rsidRDefault="00E24AE2" w:rsidP="00E24AE2">
      <w:pPr>
        <w:pStyle w:val="Listenabsatz"/>
        <w:spacing w:line="360" w:lineRule="auto"/>
        <w:ind w:left="1440"/>
        <w:rPr>
          <w:lang w:val="it-IT"/>
        </w:rPr>
      </w:pPr>
      <w:r w:rsidRPr="00E24AE2">
        <w:rPr>
          <w:lang w:val="it-IT"/>
        </w:rPr>
        <w:drawing>
          <wp:inline distT="0" distB="0" distL="0" distR="0" wp14:anchorId="5BFEDA13" wp14:editId="53F4B537">
            <wp:extent cx="1211004" cy="276083"/>
            <wp:effectExtent l="0" t="0" r="0" b="0"/>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18883" cy="277879"/>
                    </a:xfrm>
                    <a:prstGeom prst="rect">
                      <a:avLst/>
                    </a:prstGeom>
                  </pic:spPr>
                </pic:pic>
              </a:graphicData>
            </a:graphic>
          </wp:inline>
        </w:drawing>
      </w:r>
    </w:p>
    <w:p w14:paraId="194F50C5" w14:textId="57515785" w:rsidR="00C428E4" w:rsidRPr="000024FA" w:rsidRDefault="000024FA" w:rsidP="001352CA">
      <w:pPr>
        <w:pStyle w:val="Listenabsatz"/>
        <w:numPr>
          <w:ilvl w:val="1"/>
          <w:numId w:val="19"/>
        </w:numPr>
        <w:spacing w:line="360" w:lineRule="auto"/>
        <w:rPr>
          <w:lang w:val="it-IT"/>
        </w:rPr>
      </w:pPr>
      <w:r w:rsidRPr="000024FA">
        <w:rPr>
          <w:lang w:val="it-IT"/>
        </w:rPr>
        <w:t>Indicare il motivo per cui non si è provveduto a correggere il difetto/errore</w:t>
      </w:r>
      <w:r w:rsidR="00C428E4" w:rsidRPr="000024FA">
        <w:rPr>
          <w:lang w:val="it-IT"/>
        </w:rPr>
        <w:t>.</w:t>
      </w:r>
    </w:p>
    <w:p w14:paraId="230F6B97" w14:textId="77777777" w:rsidR="00AD1B45" w:rsidRPr="000024FA" w:rsidRDefault="00AD1B45" w:rsidP="00AD1B45">
      <w:pPr>
        <w:pStyle w:val="Listenabsatz"/>
        <w:spacing w:line="360" w:lineRule="auto"/>
        <w:ind w:left="1440"/>
        <w:rPr>
          <w:lang w:val="it-IT"/>
        </w:rPr>
      </w:pPr>
    </w:p>
    <w:p w14:paraId="2401A97C" w14:textId="3D1AAD19" w:rsidR="00ED1497" w:rsidRPr="00F07FEE" w:rsidRDefault="00F07FEE" w:rsidP="00ED1497">
      <w:pPr>
        <w:pStyle w:val="Listenabsatz"/>
        <w:tabs>
          <w:tab w:val="clear" w:pos="397"/>
          <w:tab w:val="clear" w:pos="794"/>
          <w:tab w:val="clear" w:pos="1191"/>
        </w:tabs>
        <w:spacing w:line="360" w:lineRule="auto"/>
        <w:ind w:left="0"/>
        <w:jc w:val="both"/>
        <w:rPr>
          <w:lang w:val="it-IT"/>
        </w:rPr>
      </w:pPr>
      <w:r w:rsidRPr="00F07FEE">
        <w:rPr>
          <w:lang w:val="it-IT"/>
        </w:rPr>
        <w:t>All'estremità inferiore della schermata di immissione, è anche possibile aggiungere una o più voci (liberamente) se uno dei compiti svolti non è elencato nel piano di servizio</w:t>
      </w:r>
      <w:r w:rsidR="00ED1497" w:rsidRPr="00F07FEE">
        <w:rPr>
          <w:lang w:val="it-IT"/>
        </w:rPr>
        <w:t>.</w:t>
      </w:r>
    </w:p>
    <w:p w14:paraId="40321515" w14:textId="6B0E11D5" w:rsidR="001D7B8B" w:rsidRDefault="00F07FEE" w:rsidP="003F3845">
      <w:pPr>
        <w:pStyle w:val="berschrift3"/>
        <w:rPr>
          <w:lang w:val="it-IT"/>
        </w:rPr>
      </w:pPr>
      <w:bookmarkStart w:id="32" w:name="_Toc125553231"/>
      <w:r w:rsidRPr="00F07FEE">
        <w:rPr>
          <w:lang w:val="it-IT"/>
        </w:rPr>
        <w:t>Inserimento dei dati di ruote e pneumatici (solo per Mazda)</w:t>
      </w:r>
      <w:bookmarkEnd w:id="32"/>
    </w:p>
    <w:p w14:paraId="15CF113E" w14:textId="77777777" w:rsidR="00F07FEE" w:rsidRPr="00F07FEE" w:rsidRDefault="00F07FEE" w:rsidP="00F07FEE">
      <w:pPr>
        <w:rPr>
          <w:lang w:val="it-IT"/>
        </w:rPr>
      </w:pPr>
    </w:p>
    <w:p w14:paraId="79839236" w14:textId="2925850B" w:rsidR="0000333A" w:rsidRPr="00CD0037" w:rsidRDefault="00CD0037" w:rsidP="0000333A">
      <w:pPr>
        <w:spacing w:line="360" w:lineRule="auto"/>
        <w:rPr>
          <w:lang w:val="it-IT"/>
        </w:rPr>
      </w:pPr>
      <w:r w:rsidRPr="00CD0037">
        <w:rPr>
          <w:lang w:val="it-IT"/>
        </w:rPr>
        <w:t>In questa pagina, inserire tutte le informazioni richieste su ruote e pneumatici, quindi fare clic su "Continua" per passare alla selezione dei "ricambi"</w:t>
      </w:r>
      <w:r w:rsidR="0000333A" w:rsidRPr="00CD0037">
        <w:rPr>
          <w:lang w:val="it-IT"/>
        </w:rPr>
        <w:t>.</w:t>
      </w:r>
    </w:p>
    <w:p w14:paraId="6F26BB2C" w14:textId="0A09C18E" w:rsidR="00A95A11" w:rsidRPr="00CD0037" w:rsidRDefault="0012656F" w:rsidP="00BF76B0">
      <w:pPr>
        <w:spacing w:line="360" w:lineRule="auto"/>
        <w:jc w:val="center"/>
        <w:rPr>
          <w:lang w:val="it-IT"/>
        </w:rPr>
      </w:pPr>
      <w:r>
        <w:rPr>
          <w:noProof/>
        </w:rPr>
        <w:drawing>
          <wp:anchor distT="0" distB="0" distL="114300" distR="114300" simplePos="0" relativeHeight="251716608" behindDoc="0" locked="0" layoutInCell="1" allowOverlap="1" wp14:anchorId="7BD5778C" wp14:editId="2053AF08">
            <wp:simplePos x="0" y="0"/>
            <wp:positionH relativeFrom="column">
              <wp:posOffset>4906010</wp:posOffset>
            </wp:positionH>
            <wp:positionV relativeFrom="paragraph">
              <wp:posOffset>33655</wp:posOffset>
            </wp:positionV>
            <wp:extent cx="324485" cy="150495"/>
            <wp:effectExtent l="0" t="0" r="0"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24485" cy="150495"/>
                    </a:xfrm>
                    <a:prstGeom prst="rect">
                      <a:avLst/>
                    </a:prstGeom>
                  </pic:spPr>
                </pic:pic>
              </a:graphicData>
            </a:graphic>
          </wp:anchor>
        </w:drawing>
      </w:r>
      <w:r>
        <w:rPr>
          <w:noProof/>
        </w:rPr>
        <mc:AlternateContent>
          <mc:Choice Requires="wps">
            <w:drawing>
              <wp:anchor distT="0" distB="0" distL="114300" distR="114300" simplePos="0" relativeHeight="251715584" behindDoc="0" locked="0" layoutInCell="1" allowOverlap="1" wp14:anchorId="3DCA31EC" wp14:editId="6C980DBB">
                <wp:simplePos x="0" y="0"/>
                <wp:positionH relativeFrom="column">
                  <wp:posOffset>4548146</wp:posOffset>
                </wp:positionH>
                <wp:positionV relativeFrom="paragraph">
                  <wp:posOffset>73798</wp:posOffset>
                </wp:positionV>
                <wp:extent cx="651510" cy="95250"/>
                <wp:effectExtent l="0" t="0" r="0" b="0"/>
                <wp:wrapNone/>
                <wp:docPr id="179" name="Rectangle 179"/>
                <wp:cNvGraphicFramePr/>
                <a:graphic xmlns:a="http://schemas.openxmlformats.org/drawingml/2006/main">
                  <a:graphicData uri="http://schemas.microsoft.com/office/word/2010/wordprocessingShape">
                    <wps:wsp>
                      <wps:cNvSpPr/>
                      <wps:spPr>
                        <a:xfrm>
                          <a:off x="0" y="0"/>
                          <a:ext cx="651510" cy="95250"/>
                        </a:xfrm>
                        <a:prstGeom prst="rect">
                          <a:avLst/>
                        </a:prstGeom>
                        <a:solidFill>
                          <a:schemeClr val="bg1"/>
                        </a:solidFill>
                        <a:ln w="6350">
                          <a:solidFill>
                            <a:schemeClr val="bg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anchor>
            </w:drawing>
          </mc:Choice>
          <mc:Fallback>
            <w:pict>
              <v:rect w14:anchorId="2EECF01C" id="Rectangle 179" o:spid="_x0000_s1026" style="position:absolute;margin-left:358.1pt;margin-top:5.8pt;width:51.3pt;height:7.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" fillcolor="white [3212]" strokecolor="white [3212]" strokeweight=".5pt">
                <v:textbox inset="2mm,2mm,2mm,2mm"/>
              </v:rect>
            </w:pict>
          </mc:Fallback>
        </mc:AlternateContent>
      </w:r>
      <w:r w:rsidR="00A95A11" w:rsidRPr="00E66982">
        <w:rPr>
          <w:noProof/>
        </w:rPr>
        <mc:AlternateContent>
          <mc:Choice Requires="wpg">
            <w:drawing>
              <wp:anchor distT="0" distB="0" distL="114300" distR="114300" simplePos="0" relativeHeight="251616256" behindDoc="0" locked="0" layoutInCell="1" allowOverlap="1" wp14:anchorId="62B95173" wp14:editId="1D915CC3">
                <wp:simplePos x="0" y="0"/>
                <wp:positionH relativeFrom="page">
                  <wp:posOffset>1423439</wp:posOffset>
                </wp:positionH>
                <wp:positionV relativeFrom="paragraph">
                  <wp:posOffset>36484</wp:posOffset>
                </wp:positionV>
                <wp:extent cx="4914900" cy="2348230"/>
                <wp:effectExtent l="0" t="0" r="0" b="0"/>
                <wp:wrapSquare wrapText="bothSides"/>
                <wp:docPr id="79" name="Group 5"/>
                <wp:cNvGraphicFramePr/>
                <a:graphic xmlns:a="http://schemas.openxmlformats.org/drawingml/2006/main">
                  <a:graphicData uri="http://schemas.microsoft.com/office/word/2010/wordprocessingGroup">
                    <wpg:wgp>
                      <wpg:cNvGrpSpPr/>
                      <wpg:grpSpPr>
                        <a:xfrm>
                          <a:off x="0" y="0"/>
                          <a:ext cx="4914900" cy="2348230"/>
                          <a:chOff x="0" y="0"/>
                          <a:chExt cx="10297962" cy="4915586"/>
                        </a:xfrm>
                      </wpg:grpSpPr>
                      <pic:pic xmlns:pic="http://schemas.openxmlformats.org/drawingml/2006/picture">
                        <pic:nvPicPr>
                          <pic:cNvPr id="80" name="Picture 80"/>
                          <pic:cNvPicPr>
                            <a:picLocks noChangeAspect="1"/>
                          </pic:cNvPicPr>
                        </pic:nvPicPr>
                        <pic:blipFill>
                          <a:blip r:embed="rId80"/>
                          <a:stretch>
                            <a:fillRect/>
                          </a:stretch>
                        </pic:blipFill>
                        <pic:spPr>
                          <a:xfrm>
                            <a:off x="0" y="0"/>
                            <a:ext cx="10297962" cy="4915586"/>
                          </a:xfrm>
                          <a:prstGeom prst="rect">
                            <a:avLst/>
                          </a:prstGeom>
                        </pic:spPr>
                      </pic:pic>
                      <pic:pic xmlns:pic="http://schemas.openxmlformats.org/drawingml/2006/picture">
                        <pic:nvPicPr>
                          <pic:cNvPr id="82" name="Picture 82"/>
                          <pic:cNvPicPr>
                            <a:picLocks noChangeAspect="1"/>
                          </pic:cNvPicPr>
                        </pic:nvPicPr>
                        <pic:blipFill>
                          <a:blip r:embed="rId81"/>
                          <a:stretch>
                            <a:fillRect/>
                          </a:stretch>
                        </pic:blipFill>
                        <pic:spPr>
                          <a:xfrm>
                            <a:off x="3579695" y="1252881"/>
                            <a:ext cx="173306" cy="17863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1C90CD8" id="Group 5" o:spid="_x0000_s1026" style="position:absolute;margin-left:112.1pt;margin-top:2.85pt;width:387pt;height:184.9pt;z-index:251616256;mso-position-horizontal-relative:page;mso-width-relative:margin;mso-height-relative:margin" coordsize="102979,49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">
                <v:shape id="Picture 80" o:spid="_x0000_s1027" type="#_x0000_t75" style="position:absolute;width:102979;height:49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">
                  <v:imagedata r:id="rId82" o:title=""/>
                </v:shape>
                <v:shape id="Picture 82" o:spid="_x0000_s1028" type="#_x0000_t75" style="position:absolute;left:35796;top:12528;width:1734;height:1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">
                  <v:imagedata r:id="rId83" o:title=""/>
                </v:shape>
                <w10:wrap type="square" anchorx="page"/>
              </v:group>
            </w:pict>
          </mc:Fallback>
        </mc:AlternateContent>
      </w:r>
    </w:p>
    <w:p w14:paraId="151C0DDD" w14:textId="25E494B0" w:rsidR="00E24AE2" w:rsidRDefault="00E24AE2" w:rsidP="00E24AE2">
      <w:pPr>
        <w:spacing w:line="360" w:lineRule="auto"/>
        <w:jc w:val="center"/>
        <w:rPr>
          <w:lang w:val="it-IT"/>
        </w:rPr>
      </w:pPr>
    </w:p>
    <w:p w14:paraId="4D28E606" w14:textId="350D55F6" w:rsidR="00E24AE2" w:rsidRDefault="00E24AE2" w:rsidP="00E24AE2">
      <w:pPr>
        <w:spacing w:line="360" w:lineRule="auto"/>
        <w:jc w:val="center"/>
        <w:rPr>
          <w:lang w:val="it-IT"/>
        </w:rPr>
      </w:pPr>
    </w:p>
    <w:p w14:paraId="5BA799C7" w14:textId="444E30E5" w:rsidR="00E24AE2" w:rsidRDefault="00E24AE2" w:rsidP="00E24AE2">
      <w:pPr>
        <w:spacing w:line="360" w:lineRule="auto"/>
        <w:jc w:val="center"/>
        <w:rPr>
          <w:lang w:val="it-IT"/>
        </w:rPr>
      </w:pPr>
    </w:p>
    <w:p w14:paraId="06B68FB8" w14:textId="56713423" w:rsidR="00E24AE2" w:rsidRDefault="00E24AE2" w:rsidP="00E24AE2">
      <w:pPr>
        <w:spacing w:line="360" w:lineRule="auto"/>
        <w:jc w:val="center"/>
        <w:rPr>
          <w:lang w:val="it-IT"/>
        </w:rPr>
      </w:pPr>
    </w:p>
    <w:p w14:paraId="4FEA0F83" w14:textId="46835DAC" w:rsidR="00E24AE2" w:rsidRDefault="00E24AE2" w:rsidP="00E24AE2">
      <w:pPr>
        <w:spacing w:line="360" w:lineRule="auto"/>
        <w:jc w:val="center"/>
        <w:rPr>
          <w:lang w:val="it-IT"/>
        </w:rPr>
      </w:pPr>
    </w:p>
    <w:p w14:paraId="38AD78FC" w14:textId="508F9CC0" w:rsidR="00E24AE2" w:rsidRDefault="00E24AE2" w:rsidP="00E24AE2">
      <w:pPr>
        <w:spacing w:line="360" w:lineRule="auto"/>
        <w:jc w:val="center"/>
        <w:rPr>
          <w:lang w:val="it-IT"/>
        </w:rPr>
      </w:pPr>
    </w:p>
    <w:p w14:paraId="307D4452" w14:textId="4D3849E1" w:rsidR="00E24AE2" w:rsidRDefault="00E24AE2" w:rsidP="00E24AE2">
      <w:pPr>
        <w:spacing w:line="360" w:lineRule="auto"/>
        <w:jc w:val="center"/>
        <w:rPr>
          <w:lang w:val="it-IT"/>
        </w:rPr>
      </w:pPr>
    </w:p>
    <w:p w14:paraId="03772B43" w14:textId="0B66C475" w:rsidR="00E24AE2" w:rsidRDefault="00E24AE2" w:rsidP="00E24AE2">
      <w:pPr>
        <w:spacing w:line="360" w:lineRule="auto"/>
        <w:jc w:val="center"/>
        <w:rPr>
          <w:lang w:val="it-IT"/>
        </w:rPr>
      </w:pPr>
    </w:p>
    <w:p w14:paraId="008B7B5F" w14:textId="4D932DD2" w:rsidR="00E24AE2" w:rsidRDefault="00E24AE2" w:rsidP="00E24AE2">
      <w:pPr>
        <w:spacing w:line="360" w:lineRule="auto"/>
        <w:jc w:val="center"/>
        <w:rPr>
          <w:lang w:val="it-IT"/>
        </w:rPr>
      </w:pPr>
    </w:p>
    <w:p w14:paraId="2251BCDA" w14:textId="7C873E40" w:rsidR="00E24AE2" w:rsidRDefault="00E24AE2" w:rsidP="00E24AE2">
      <w:pPr>
        <w:spacing w:line="360" w:lineRule="auto"/>
        <w:jc w:val="center"/>
        <w:rPr>
          <w:lang w:val="it-IT"/>
        </w:rPr>
      </w:pPr>
    </w:p>
    <w:p w14:paraId="77216AFE" w14:textId="187448A8" w:rsidR="00E24AE2" w:rsidRPr="00CD0037" w:rsidRDefault="00E24AE2" w:rsidP="00E24AE2">
      <w:pPr>
        <w:spacing w:line="360" w:lineRule="auto"/>
        <w:jc w:val="center"/>
        <w:rPr>
          <w:lang w:val="it-IT"/>
        </w:rPr>
      </w:pPr>
      <w:r w:rsidRPr="00E24AE2">
        <w:rPr>
          <w:lang w:val="it-IT"/>
        </w:rPr>
        <w:drawing>
          <wp:inline distT="0" distB="0" distL="0" distR="0" wp14:anchorId="40141552" wp14:editId="6ECB6B00">
            <wp:extent cx="6299835" cy="3211830"/>
            <wp:effectExtent l="0" t="0" r="5715" b="7620"/>
            <wp:docPr id="206" name="Grafik 20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Grafik 206" descr="Ein Bild, das Text enthält.&#10;&#10;Automatisch generierte Beschreibung"/>
                    <pic:cNvPicPr/>
                  </pic:nvPicPr>
                  <pic:blipFill>
                    <a:blip r:embed="rId84"/>
                    <a:stretch>
                      <a:fillRect/>
                    </a:stretch>
                  </pic:blipFill>
                  <pic:spPr>
                    <a:xfrm>
                      <a:off x="0" y="0"/>
                      <a:ext cx="6299835" cy="3211830"/>
                    </a:xfrm>
                    <a:prstGeom prst="rect">
                      <a:avLst/>
                    </a:prstGeom>
                  </pic:spPr>
                </pic:pic>
              </a:graphicData>
            </a:graphic>
          </wp:inline>
        </w:drawing>
      </w:r>
    </w:p>
    <w:p w14:paraId="2ABB2623" w14:textId="0E3418FC" w:rsidR="00907F07" w:rsidRDefault="00CD0037" w:rsidP="00907F07">
      <w:pPr>
        <w:pStyle w:val="berschrift3"/>
      </w:pPr>
      <w:bookmarkStart w:id="33" w:name="_Toc125553232"/>
      <w:r w:rsidRPr="00CD0037">
        <w:t>Caricamento dei documenti</w:t>
      </w:r>
      <w:bookmarkEnd w:id="33"/>
    </w:p>
    <w:p w14:paraId="2F5B5A07" w14:textId="4DF9D56A" w:rsidR="004C5536" w:rsidRPr="00125DF1" w:rsidRDefault="00125DF1" w:rsidP="004C5536">
      <w:pPr>
        <w:tabs>
          <w:tab w:val="clear" w:pos="397"/>
          <w:tab w:val="clear" w:pos="794"/>
          <w:tab w:val="clear" w:pos="1191"/>
        </w:tabs>
        <w:spacing w:before="0" w:after="200" w:line="276" w:lineRule="auto"/>
        <w:contextualSpacing w:val="0"/>
        <w:rPr>
          <w:lang w:val="it-IT"/>
        </w:rPr>
      </w:pPr>
      <w:r w:rsidRPr="00125DF1">
        <w:rPr>
          <w:lang w:val="it-IT"/>
        </w:rPr>
        <w:t>Il caricamento dei documenti è necessario nei seguenti casi</w:t>
      </w:r>
      <w:r w:rsidR="004C5536" w:rsidRPr="00125DF1">
        <w:rPr>
          <w:lang w:val="it-IT"/>
        </w:rPr>
        <w:t>:</w:t>
      </w:r>
    </w:p>
    <w:p w14:paraId="5E9979FF" w14:textId="319B79A9" w:rsidR="004C5536" w:rsidRPr="00125DF1" w:rsidRDefault="00125DF1" w:rsidP="00EB0377">
      <w:pPr>
        <w:pStyle w:val="Listenabsatz"/>
        <w:numPr>
          <w:ilvl w:val="6"/>
          <w:numId w:val="30"/>
        </w:numPr>
        <w:tabs>
          <w:tab w:val="clear" w:pos="397"/>
          <w:tab w:val="clear" w:pos="794"/>
          <w:tab w:val="clear" w:pos="1191"/>
        </w:tabs>
        <w:spacing w:before="0" w:after="200" w:line="276" w:lineRule="auto"/>
        <w:ind w:left="567" w:hanging="283"/>
        <w:contextualSpacing w:val="0"/>
        <w:rPr>
          <w:lang w:val="it-IT"/>
        </w:rPr>
      </w:pPr>
      <w:r w:rsidRPr="00125DF1">
        <w:rPr>
          <w:lang w:val="it-IT"/>
        </w:rPr>
        <w:t xml:space="preserve">È un veicolo di marca </w:t>
      </w:r>
      <w:r w:rsidRPr="00125DF1">
        <w:rPr>
          <w:b/>
          <w:bCs/>
          <w:lang w:val="it-IT"/>
        </w:rPr>
        <w:t>Honda</w:t>
      </w:r>
    </w:p>
    <w:p w14:paraId="40EA1DB7" w14:textId="345C26B4" w:rsidR="004C5536" w:rsidRPr="00125DF1" w:rsidRDefault="00125DF1" w:rsidP="004C5536">
      <w:pPr>
        <w:tabs>
          <w:tab w:val="clear" w:pos="397"/>
          <w:tab w:val="clear" w:pos="794"/>
          <w:tab w:val="clear" w:pos="1191"/>
        </w:tabs>
        <w:spacing w:before="0" w:after="200" w:line="360" w:lineRule="auto"/>
        <w:contextualSpacing w:val="0"/>
        <w:jc w:val="both"/>
        <w:rPr>
          <w:lang w:val="it-IT"/>
        </w:rPr>
      </w:pPr>
      <w:r w:rsidRPr="00CF5D19">
        <w:rPr>
          <w:noProof/>
          <w:lang w:val="en-US"/>
        </w:rPr>
        <w:drawing>
          <wp:anchor distT="0" distB="0" distL="114300" distR="114300" simplePos="0" relativeHeight="251617280" behindDoc="0" locked="0" layoutInCell="1" allowOverlap="1" wp14:anchorId="7082D131" wp14:editId="6C54C76B">
            <wp:simplePos x="0" y="0"/>
            <wp:positionH relativeFrom="margin">
              <wp:posOffset>56696</wp:posOffset>
            </wp:positionH>
            <wp:positionV relativeFrom="paragraph">
              <wp:posOffset>687070</wp:posOffset>
            </wp:positionV>
            <wp:extent cx="6150708" cy="2465615"/>
            <wp:effectExtent l="0" t="0" r="2540" b="0"/>
            <wp:wrapNone/>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6150708" cy="2465615"/>
                    </a:xfrm>
                    <a:prstGeom prst="rect">
                      <a:avLst/>
                    </a:prstGeom>
                  </pic:spPr>
                </pic:pic>
              </a:graphicData>
            </a:graphic>
            <wp14:sizeRelH relativeFrom="margin">
              <wp14:pctWidth>0</wp14:pctWidth>
            </wp14:sizeRelH>
            <wp14:sizeRelV relativeFrom="margin">
              <wp14:pctHeight>0</wp14:pctHeight>
            </wp14:sizeRelV>
          </wp:anchor>
        </w:drawing>
      </w:r>
      <w:r w:rsidR="0082211B">
        <w:rPr>
          <w:noProof/>
        </w:rPr>
        <mc:AlternateContent>
          <mc:Choice Requires="wps">
            <w:drawing>
              <wp:anchor distT="0" distB="0" distL="114300" distR="114300" simplePos="0" relativeHeight="251717632" behindDoc="0" locked="0" layoutInCell="1" allowOverlap="1" wp14:anchorId="10FE7AD6" wp14:editId="456E8645">
                <wp:simplePos x="0" y="0"/>
                <wp:positionH relativeFrom="column">
                  <wp:posOffset>5072380</wp:posOffset>
                </wp:positionH>
                <wp:positionV relativeFrom="paragraph">
                  <wp:posOffset>532765</wp:posOffset>
                </wp:positionV>
                <wp:extent cx="651510" cy="95250"/>
                <wp:effectExtent l="0" t="0" r="0" b="0"/>
                <wp:wrapNone/>
                <wp:docPr id="181" name="Rectangle 181"/>
                <wp:cNvGraphicFramePr/>
                <a:graphic xmlns:a="http://schemas.openxmlformats.org/drawingml/2006/main">
                  <a:graphicData uri="http://schemas.microsoft.com/office/word/2010/wordprocessingShape">
                    <wps:wsp>
                      <wps:cNvSpPr/>
                      <wps:spPr>
                        <a:xfrm>
                          <a:off x="0" y="0"/>
                          <a:ext cx="651510" cy="95250"/>
                        </a:xfrm>
                        <a:prstGeom prst="rect">
                          <a:avLst/>
                        </a:prstGeom>
                        <a:solidFill>
                          <a:schemeClr val="bg1"/>
                        </a:solidFill>
                        <a:ln w="6350">
                          <a:solidFill>
                            <a:schemeClr val="bg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anchor>
            </w:drawing>
          </mc:Choice>
          <mc:Fallback>
            <w:pict>
              <v:rect w14:anchorId="042221E7" id="Rectangle 181" o:spid="_x0000_s1026" style="position:absolute;margin-left:399.4pt;margin-top:41.95pt;width:51.3pt;height:7.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" fillcolor="white [3212]" strokecolor="white [3212]" strokeweight=".5pt">
                <v:textbox inset="2mm,2mm,2mm,2mm"/>
              </v:rect>
            </w:pict>
          </mc:Fallback>
        </mc:AlternateContent>
      </w:r>
      <w:r w:rsidR="0082211B">
        <w:rPr>
          <w:noProof/>
        </w:rPr>
        <w:drawing>
          <wp:anchor distT="0" distB="0" distL="114300" distR="114300" simplePos="0" relativeHeight="251718656" behindDoc="0" locked="0" layoutInCell="1" allowOverlap="1" wp14:anchorId="5D0955EE" wp14:editId="00B03DBC">
            <wp:simplePos x="0" y="0"/>
            <wp:positionH relativeFrom="column">
              <wp:posOffset>5431072</wp:posOffset>
            </wp:positionH>
            <wp:positionV relativeFrom="paragraph">
              <wp:posOffset>492871</wp:posOffset>
            </wp:positionV>
            <wp:extent cx="324485" cy="150495"/>
            <wp:effectExtent l="0" t="0" r="0" b="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24485" cy="150495"/>
                    </a:xfrm>
                    <a:prstGeom prst="rect">
                      <a:avLst/>
                    </a:prstGeom>
                  </pic:spPr>
                </pic:pic>
              </a:graphicData>
            </a:graphic>
          </wp:anchor>
        </w:drawing>
      </w:r>
      <w:r w:rsidRPr="00125DF1">
        <w:rPr>
          <w:lang w:val="it-IT"/>
        </w:rPr>
        <w:t>Se è stato selezionato un veicolo di questa marca, nella fase "Caricamento documenti" è necessario caricare una fattura e un piano di assistenza controllato. L'inserimento di "Informazioni aggiuntive" non è richiesto per questo produttore di veicoli</w:t>
      </w:r>
      <w:r w:rsidR="004C5536" w:rsidRPr="00125DF1">
        <w:rPr>
          <w:lang w:val="it-IT"/>
        </w:rPr>
        <w:t>.</w:t>
      </w:r>
    </w:p>
    <w:p w14:paraId="18DB2015" w14:textId="47020EA4" w:rsidR="004C5536" w:rsidRPr="00125DF1" w:rsidRDefault="004C5536" w:rsidP="004C5536">
      <w:pPr>
        <w:tabs>
          <w:tab w:val="clear" w:pos="397"/>
          <w:tab w:val="clear" w:pos="794"/>
          <w:tab w:val="clear" w:pos="1191"/>
        </w:tabs>
        <w:spacing w:before="0" w:after="200" w:line="360" w:lineRule="auto"/>
        <w:contextualSpacing w:val="0"/>
        <w:jc w:val="both"/>
        <w:rPr>
          <w:lang w:val="it-IT"/>
        </w:rPr>
      </w:pPr>
    </w:p>
    <w:p w14:paraId="770D9773" w14:textId="77777777" w:rsidR="004C5536" w:rsidRPr="00125DF1" w:rsidRDefault="004C5536" w:rsidP="004C5536">
      <w:pPr>
        <w:tabs>
          <w:tab w:val="clear" w:pos="397"/>
          <w:tab w:val="clear" w:pos="794"/>
          <w:tab w:val="clear" w:pos="1191"/>
        </w:tabs>
        <w:spacing w:before="0" w:after="200" w:line="360" w:lineRule="auto"/>
        <w:contextualSpacing w:val="0"/>
        <w:jc w:val="both"/>
        <w:rPr>
          <w:lang w:val="it-IT"/>
        </w:rPr>
      </w:pPr>
    </w:p>
    <w:p w14:paraId="1A6D2BA8" w14:textId="77777777" w:rsidR="004C5536" w:rsidRPr="00125DF1" w:rsidRDefault="004C5536" w:rsidP="004C5536">
      <w:pPr>
        <w:tabs>
          <w:tab w:val="clear" w:pos="397"/>
          <w:tab w:val="clear" w:pos="794"/>
          <w:tab w:val="clear" w:pos="1191"/>
        </w:tabs>
        <w:spacing w:before="0" w:after="200" w:line="360" w:lineRule="auto"/>
        <w:contextualSpacing w:val="0"/>
        <w:jc w:val="both"/>
        <w:rPr>
          <w:lang w:val="it-IT"/>
        </w:rPr>
      </w:pPr>
    </w:p>
    <w:p w14:paraId="09415A3B" w14:textId="34579577" w:rsidR="004C5536" w:rsidRPr="00125DF1" w:rsidRDefault="004C5536" w:rsidP="004C5536">
      <w:pPr>
        <w:tabs>
          <w:tab w:val="clear" w:pos="397"/>
          <w:tab w:val="clear" w:pos="794"/>
          <w:tab w:val="clear" w:pos="1191"/>
        </w:tabs>
        <w:spacing w:before="0" w:after="200" w:line="360" w:lineRule="auto"/>
        <w:contextualSpacing w:val="0"/>
        <w:jc w:val="both"/>
        <w:rPr>
          <w:lang w:val="it-IT"/>
        </w:rPr>
      </w:pPr>
    </w:p>
    <w:p w14:paraId="1F0DC1D6" w14:textId="6DD1ECC8" w:rsidR="00935FD8" w:rsidRPr="00125DF1" w:rsidRDefault="00935FD8" w:rsidP="004C5536">
      <w:pPr>
        <w:tabs>
          <w:tab w:val="clear" w:pos="397"/>
          <w:tab w:val="clear" w:pos="794"/>
          <w:tab w:val="clear" w:pos="1191"/>
        </w:tabs>
        <w:spacing w:before="0" w:after="200" w:line="360" w:lineRule="auto"/>
        <w:contextualSpacing w:val="0"/>
        <w:jc w:val="both"/>
        <w:rPr>
          <w:lang w:val="it-IT"/>
        </w:rPr>
      </w:pPr>
    </w:p>
    <w:p w14:paraId="29759DC8" w14:textId="77777777" w:rsidR="00935FD8" w:rsidRPr="00125DF1" w:rsidRDefault="00935FD8" w:rsidP="004C5536">
      <w:pPr>
        <w:tabs>
          <w:tab w:val="clear" w:pos="397"/>
          <w:tab w:val="clear" w:pos="794"/>
          <w:tab w:val="clear" w:pos="1191"/>
        </w:tabs>
        <w:spacing w:before="0" w:after="200" w:line="360" w:lineRule="auto"/>
        <w:contextualSpacing w:val="0"/>
        <w:jc w:val="both"/>
        <w:rPr>
          <w:lang w:val="it-IT"/>
        </w:rPr>
      </w:pPr>
    </w:p>
    <w:p w14:paraId="50994D49" w14:textId="0CD4DE3B" w:rsidR="004C5536" w:rsidRDefault="004C5536" w:rsidP="004C5536">
      <w:pPr>
        <w:tabs>
          <w:tab w:val="clear" w:pos="397"/>
          <w:tab w:val="clear" w:pos="794"/>
          <w:tab w:val="clear" w:pos="1191"/>
        </w:tabs>
        <w:spacing w:before="0" w:after="200" w:line="360" w:lineRule="auto"/>
        <w:contextualSpacing w:val="0"/>
        <w:jc w:val="both"/>
        <w:rPr>
          <w:lang w:val="it-IT"/>
        </w:rPr>
      </w:pPr>
    </w:p>
    <w:p w14:paraId="5D5E4164" w14:textId="2CCD470A" w:rsidR="00E24AE2" w:rsidRPr="00125DF1" w:rsidRDefault="00E24AE2" w:rsidP="004C5536">
      <w:pPr>
        <w:tabs>
          <w:tab w:val="clear" w:pos="397"/>
          <w:tab w:val="clear" w:pos="794"/>
          <w:tab w:val="clear" w:pos="1191"/>
        </w:tabs>
        <w:spacing w:before="0" w:after="200" w:line="360" w:lineRule="auto"/>
        <w:contextualSpacing w:val="0"/>
        <w:jc w:val="both"/>
        <w:rPr>
          <w:lang w:val="it-IT"/>
        </w:rPr>
      </w:pPr>
      <w:r w:rsidRPr="00E24AE2">
        <w:rPr>
          <w:lang w:val="it-IT"/>
        </w:rPr>
        <w:drawing>
          <wp:inline distT="0" distB="0" distL="0" distR="0" wp14:anchorId="5A2B02C1" wp14:editId="161F3070">
            <wp:extent cx="6299835" cy="2493645"/>
            <wp:effectExtent l="0" t="0" r="5715" b="1905"/>
            <wp:docPr id="207" name="Grafik 20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Grafik 207" descr="Ein Bild, das Text enthält.&#10;&#10;Automatisch generierte Beschreibung"/>
                    <pic:cNvPicPr/>
                  </pic:nvPicPr>
                  <pic:blipFill>
                    <a:blip r:embed="rId86"/>
                    <a:stretch>
                      <a:fillRect/>
                    </a:stretch>
                  </pic:blipFill>
                  <pic:spPr>
                    <a:xfrm>
                      <a:off x="0" y="0"/>
                      <a:ext cx="6299835" cy="2493645"/>
                    </a:xfrm>
                    <a:prstGeom prst="rect">
                      <a:avLst/>
                    </a:prstGeom>
                  </pic:spPr>
                </pic:pic>
              </a:graphicData>
            </a:graphic>
          </wp:inline>
        </w:drawing>
      </w:r>
    </w:p>
    <w:p w14:paraId="2A08F29E" w14:textId="433ADDB8" w:rsidR="003E46DA" w:rsidRPr="00D36092" w:rsidRDefault="003E46DA" w:rsidP="003E46DA">
      <w:pPr>
        <w:pStyle w:val="Listenabsatz"/>
        <w:tabs>
          <w:tab w:val="clear" w:pos="397"/>
          <w:tab w:val="clear" w:pos="794"/>
          <w:tab w:val="clear" w:pos="1191"/>
        </w:tabs>
        <w:spacing w:before="0" w:after="200" w:line="276" w:lineRule="auto"/>
        <w:ind w:left="284"/>
        <w:contextualSpacing w:val="0"/>
        <w:jc w:val="both"/>
        <w:rPr>
          <w:lang w:val="it-IT"/>
        </w:rPr>
      </w:pPr>
      <w:r w:rsidRPr="00D36092">
        <w:rPr>
          <w:lang w:val="it-IT"/>
        </w:rPr>
        <w:t>2.</w:t>
      </w:r>
      <w:r w:rsidRPr="00D36092">
        <w:rPr>
          <w:lang w:val="it-IT"/>
        </w:rPr>
        <w:tab/>
      </w:r>
      <w:r w:rsidR="00D36092" w:rsidRPr="00D36092">
        <w:rPr>
          <w:lang w:val="it-IT"/>
        </w:rPr>
        <w:t>Nel Service Book TecRMI non è presente una selezione dei dati di manutenzione per il veicolo corrispondente</w:t>
      </w:r>
      <w:r w:rsidRPr="00D36092">
        <w:rPr>
          <w:lang w:val="it-IT"/>
        </w:rPr>
        <w:t>.</w:t>
      </w:r>
    </w:p>
    <w:p w14:paraId="34507296" w14:textId="141BF34E" w:rsidR="003E46DA" w:rsidRPr="00D36092" w:rsidRDefault="00D36092" w:rsidP="003E46DA">
      <w:pPr>
        <w:tabs>
          <w:tab w:val="clear" w:pos="397"/>
          <w:tab w:val="clear" w:pos="794"/>
          <w:tab w:val="clear" w:pos="1191"/>
        </w:tabs>
        <w:spacing w:before="0" w:after="200" w:line="360" w:lineRule="auto"/>
        <w:contextualSpacing w:val="0"/>
        <w:jc w:val="both"/>
        <w:rPr>
          <w:lang w:val="it-IT"/>
        </w:rPr>
      </w:pPr>
      <w:r w:rsidRPr="00D36092">
        <w:rPr>
          <w:lang w:val="it-IT"/>
        </w:rPr>
        <w:t>Se non sono disponibili dati di manutenzione nel TecRMI Service Book, al posto degli interventi di manutenzione principale/supplementare e delle parti di ricambio devono essere caricati una fattura e un piano di assistenza spuntato. In questo caso, tuttavia, la specificazione delle informazioni aggiuntive non viene omessa</w:t>
      </w:r>
      <w:r w:rsidR="003E46DA" w:rsidRPr="00D36092">
        <w:rPr>
          <w:lang w:val="it-IT"/>
        </w:rPr>
        <w:t>.</w:t>
      </w:r>
    </w:p>
    <w:p w14:paraId="49B89B27" w14:textId="77777777" w:rsidR="00D36092" w:rsidRPr="00D36092" w:rsidRDefault="00D36092" w:rsidP="00D36092">
      <w:pPr>
        <w:spacing w:line="360" w:lineRule="auto"/>
        <w:rPr>
          <w:bCs/>
          <w:lang w:val="it-IT"/>
        </w:rPr>
      </w:pPr>
      <w:bookmarkStart w:id="34" w:name="_Toc83705799"/>
      <w:r w:rsidRPr="00D36092">
        <w:rPr>
          <w:b/>
          <w:lang w:val="it-IT"/>
        </w:rPr>
        <w:t xml:space="preserve">Nota: </w:t>
      </w:r>
      <w:r w:rsidRPr="00D36092">
        <w:rPr>
          <w:bCs/>
          <w:lang w:val="it-IT"/>
        </w:rPr>
        <w:t>se si desidera caricare più file contemporaneamente, assicurarsi di caricarli in un unico processo di caricamento.</w:t>
      </w:r>
    </w:p>
    <w:p w14:paraId="3B82184E" w14:textId="5480CD89" w:rsidR="00F17037" w:rsidRDefault="00D36092" w:rsidP="00D36092">
      <w:pPr>
        <w:spacing w:line="360" w:lineRule="auto"/>
        <w:rPr>
          <w:bCs/>
          <w:lang w:val="it-IT"/>
        </w:rPr>
      </w:pPr>
      <w:r w:rsidRPr="00D36092">
        <w:rPr>
          <w:b/>
          <w:lang w:val="it-IT"/>
        </w:rPr>
        <w:t xml:space="preserve">Nota: </w:t>
      </w:r>
      <w:r w:rsidRPr="00D36092">
        <w:rPr>
          <w:bCs/>
          <w:lang w:val="it-IT"/>
        </w:rPr>
        <w:t>è possibile caricare fino a 5 file per sezione (fattura, piano di assistenza) con una dimensione massima di 5 MB. I seguenti formati di file sono supportati dal TecRMI Service Book: .pdf, .jpg, .jpeg, .png, .bmp</w:t>
      </w:r>
      <w:r w:rsidR="00F17037" w:rsidRPr="00D36092">
        <w:rPr>
          <w:bCs/>
          <w:lang w:val="it-IT"/>
        </w:rPr>
        <w:t>.</w:t>
      </w:r>
    </w:p>
    <w:p w14:paraId="6C59D98F" w14:textId="77777777" w:rsidR="00203A7E" w:rsidRPr="00D36092" w:rsidRDefault="00203A7E" w:rsidP="00D36092">
      <w:pPr>
        <w:spacing w:line="360" w:lineRule="auto"/>
        <w:rPr>
          <w:bCs/>
          <w:lang w:val="it-IT"/>
        </w:rPr>
      </w:pPr>
    </w:p>
    <w:p w14:paraId="08EB4A92" w14:textId="075B4C0A" w:rsidR="00F17037" w:rsidRPr="00203A7E" w:rsidRDefault="00203A7E" w:rsidP="00F17037">
      <w:pPr>
        <w:tabs>
          <w:tab w:val="clear" w:pos="397"/>
          <w:tab w:val="clear" w:pos="794"/>
          <w:tab w:val="clear" w:pos="1191"/>
        </w:tabs>
        <w:spacing w:before="0" w:after="200" w:line="360" w:lineRule="auto"/>
        <w:contextualSpacing w:val="0"/>
        <w:rPr>
          <w:lang w:val="it-IT"/>
        </w:rPr>
      </w:pPr>
      <w:r w:rsidRPr="00203A7E">
        <w:rPr>
          <w:b/>
          <w:bCs/>
          <w:lang w:val="it-IT"/>
        </w:rPr>
        <w:t>Nota:</w:t>
      </w:r>
      <w:r w:rsidRPr="00203A7E">
        <w:rPr>
          <w:lang w:val="it-IT"/>
        </w:rPr>
        <w:t xml:space="preserve"> il numero di identificazione del veicolo deve essere visibile sulla fattura</w:t>
      </w:r>
      <w:r w:rsidR="00F17037" w:rsidRPr="00203A7E">
        <w:rPr>
          <w:lang w:val="it-IT"/>
        </w:rPr>
        <w:t>.</w:t>
      </w:r>
    </w:p>
    <w:p w14:paraId="52AA3F33" w14:textId="017E513D" w:rsidR="00907F07" w:rsidRPr="00C01956" w:rsidRDefault="00203A7E" w:rsidP="00907F07">
      <w:pPr>
        <w:pStyle w:val="berschrift3"/>
      </w:pPr>
      <w:bookmarkStart w:id="35" w:name="_Toc125553233"/>
      <w:bookmarkEnd w:id="34"/>
      <w:r w:rsidRPr="00203A7E">
        <w:t>Selezione delle parti di ricambio</w:t>
      </w:r>
      <w:bookmarkEnd w:id="35"/>
    </w:p>
    <w:p w14:paraId="50AC0A33" w14:textId="506C16BE" w:rsidR="00536B49" w:rsidRPr="00BE4D74" w:rsidRDefault="00BE4D74" w:rsidP="00536B49">
      <w:pPr>
        <w:spacing w:line="360" w:lineRule="auto"/>
        <w:rPr>
          <w:lang w:val="it-IT"/>
        </w:rPr>
      </w:pPr>
      <w:r w:rsidRPr="00BE4D74">
        <w:rPr>
          <w:lang w:val="it-IT"/>
        </w:rPr>
        <w:t xml:space="preserve">I ricambi suggeriti in questa fase si basano sulla selezione delle voci di manutenzione. Anche qui si ha la possibilità di aggiungere, cliccando su </w:t>
      </w:r>
      <w:r w:rsidRPr="00BE4D74">
        <w:rPr>
          <w:b/>
          <w:bCs/>
          <w:lang w:val="it-IT"/>
        </w:rPr>
        <w:t>"Aggiungi"</w:t>
      </w:r>
      <w:r w:rsidRPr="00BE4D74">
        <w:rPr>
          <w:lang w:val="it-IT"/>
        </w:rPr>
        <w:t>, una o più posizioni (liberamente</w:t>
      </w:r>
      <w:r w:rsidR="00536B49" w:rsidRPr="00BE4D74">
        <w:rPr>
          <w:lang w:val="it-IT"/>
        </w:rPr>
        <w:t>).</w:t>
      </w:r>
      <w:r w:rsidR="00C40037" w:rsidRPr="00BE4D74">
        <w:rPr>
          <w:noProof/>
          <w:lang w:val="it-IT"/>
        </w:rPr>
        <w:t xml:space="preserve"> </w:t>
      </w:r>
    </w:p>
    <w:p w14:paraId="5282A3F7" w14:textId="31EADE33" w:rsidR="00907F07" w:rsidRDefault="00C40037" w:rsidP="00907F07">
      <w:pPr>
        <w:spacing w:line="360" w:lineRule="auto"/>
        <w:jc w:val="center"/>
      </w:pPr>
      <w:r>
        <w:rPr>
          <w:noProof/>
        </w:rPr>
        <mc:AlternateContent>
          <mc:Choice Requires="wps">
            <w:drawing>
              <wp:anchor distT="0" distB="0" distL="114300" distR="114300" simplePos="0" relativeHeight="251719680" behindDoc="0" locked="0" layoutInCell="1" allowOverlap="1" wp14:anchorId="516FB8C2" wp14:editId="7A9C5A03">
                <wp:simplePos x="0" y="0"/>
                <wp:positionH relativeFrom="column">
                  <wp:posOffset>5168265</wp:posOffset>
                </wp:positionH>
                <wp:positionV relativeFrom="paragraph">
                  <wp:posOffset>73025</wp:posOffset>
                </wp:positionV>
                <wp:extent cx="651510" cy="95250"/>
                <wp:effectExtent l="0" t="0" r="0" b="0"/>
                <wp:wrapNone/>
                <wp:docPr id="184" name="Rectangle 184"/>
                <wp:cNvGraphicFramePr/>
                <a:graphic xmlns:a="http://schemas.openxmlformats.org/drawingml/2006/main">
                  <a:graphicData uri="http://schemas.microsoft.com/office/word/2010/wordprocessingShape">
                    <wps:wsp>
                      <wps:cNvSpPr/>
                      <wps:spPr>
                        <a:xfrm>
                          <a:off x="0" y="0"/>
                          <a:ext cx="651510" cy="95250"/>
                        </a:xfrm>
                        <a:prstGeom prst="rect">
                          <a:avLst/>
                        </a:prstGeom>
                        <a:solidFill>
                          <a:schemeClr val="bg1"/>
                        </a:solidFill>
                        <a:ln w="6350">
                          <a:solidFill>
                            <a:schemeClr val="bg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anchor>
            </w:drawing>
          </mc:Choice>
          <mc:Fallback>
            <w:pict>
              <v:rect w14:anchorId="186ADE3B" id="Rectangle 184" o:spid="_x0000_s1026" style="position:absolute;margin-left:406.95pt;margin-top:5.75pt;width:51.3pt;height:7.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" fillcolor="white [3212]" strokecolor="white [3212]" strokeweight=".5pt">
                <v:textbox inset="2mm,2mm,2mm,2mm"/>
              </v:rect>
            </w:pict>
          </mc:Fallback>
        </mc:AlternateContent>
      </w:r>
      <w:r>
        <w:rPr>
          <w:noProof/>
        </w:rPr>
        <w:drawing>
          <wp:anchor distT="0" distB="0" distL="114300" distR="114300" simplePos="0" relativeHeight="251720704" behindDoc="0" locked="0" layoutInCell="1" allowOverlap="1" wp14:anchorId="645B9B12" wp14:editId="5B360D64">
            <wp:simplePos x="0" y="0"/>
            <wp:positionH relativeFrom="column">
              <wp:posOffset>5526488</wp:posOffset>
            </wp:positionH>
            <wp:positionV relativeFrom="paragraph">
              <wp:posOffset>33158</wp:posOffset>
            </wp:positionV>
            <wp:extent cx="324485" cy="150495"/>
            <wp:effectExtent l="0" t="0" r="0" b="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24485" cy="150495"/>
                    </a:xfrm>
                    <a:prstGeom prst="rect">
                      <a:avLst/>
                    </a:prstGeom>
                  </pic:spPr>
                </pic:pic>
              </a:graphicData>
            </a:graphic>
          </wp:anchor>
        </w:drawing>
      </w:r>
      <w:r w:rsidR="00D5573F" w:rsidRPr="007F50C1">
        <w:rPr>
          <w:noProof/>
        </w:rPr>
        <w:drawing>
          <wp:inline distT="0" distB="0" distL="0" distR="0" wp14:anchorId="396DBC08" wp14:editId="587E8AC4">
            <wp:extent cx="6299835" cy="2227580"/>
            <wp:effectExtent l="0" t="0" r="5715" b="1270"/>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87"/>
                    <a:stretch>
                      <a:fillRect/>
                    </a:stretch>
                  </pic:blipFill>
                  <pic:spPr>
                    <a:xfrm>
                      <a:off x="0" y="0"/>
                      <a:ext cx="6299835" cy="2227580"/>
                    </a:xfrm>
                    <a:prstGeom prst="rect">
                      <a:avLst/>
                    </a:prstGeom>
                  </pic:spPr>
                </pic:pic>
              </a:graphicData>
            </a:graphic>
          </wp:inline>
        </w:drawing>
      </w:r>
    </w:p>
    <w:p w14:paraId="1A5B2B0A" w14:textId="42B7D0D1" w:rsidR="00AA6789" w:rsidRDefault="00AA6789" w:rsidP="00AA6789">
      <w:pPr>
        <w:spacing w:line="360" w:lineRule="auto"/>
      </w:pPr>
      <w:r w:rsidRPr="00AA6789">
        <w:drawing>
          <wp:inline distT="0" distB="0" distL="0" distR="0" wp14:anchorId="20D2C116" wp14:editId="470730E9">
            <wp:extent cx="6299835" cy="2239645"/>
            <wp:effectExtent l="0" t="0" r="5715" b="8255"/>
            <wp:docPr id="209" name="Grafik 20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Grafik 209" descr="Ein Bild, das Text enthält.&#10;&#10;Automatisch generierte Beschreibung"/>
                    <pic:cNvPicPr/>
                  </pic:nvPicPr>
                  <pic:blipFill>
                    <a:blip r:embed="rId88"/>
                    <a:stretch>
                      <a:fillRect/>
                    </a:stretch>
                  </pic:blipFill>
                  <pic:spPr>
                    <a:xfrm>
                      <a:off x="0" y="0"/>
                      <a:ext cx="6299835" cy="2239645"/>
                    </a:xfrm>
                    <a:prstGeom prst="rect">
                      <a:avLst/>
                    </a:prstGeom>
                  </pic:spPr>
                </pic:pic>
              </a:graphicData>
            </a:graphic>
          </wp:inline>
        </w:drawing>
      </w:r>
    </w:p>
    <w:p w14:paraId="78D90F52" w14:textId="7EC3FCBE" w:rsidR="00907F07" w:rsidRDefault="00907F07" w:rsidP="00907F07"/>
    <w:p w14:paraId="6DCE41E5" w14:textId="45425C9D" w:rsidR="00C01956" w:rsidRPr="00BE4D74" w:rsidRDefault="00BE4D74" w:rsidP="00C01956">
      <w:pPr>
        <w:spacing w:line="360" w:lineRule="auto"/>
        <w:rPr>
          <w:lang w:val="it-IT"/>
        </w:rPr>
      </w:pPr>
      <w:r w:rsidRPr="00BE4D74">
        <w:rPr>
          <w:lang w:val="it-IT"/>
        </w:rPr>
        <w:t xml:space="preserve">Facendo clic su </w:t>
      </w:r>
      <w:r w:rsidRPr="00BE4D74">
        <w:rPr>
          <w:b/>
          <w:bCs/>
          <w:lang w:val="it-IT"/>
        </w:rPr>
        <w:t>"Continua"</w:t>
      </w:r>
      <w:r w:rsidRPr="00BE4D74">
        <w:rPr>
          <w:lang w:val="it-IT"/>
        </w:rPr>
        <w:t xml:space="preserve"> si passa all'inserimento delle informazioni aggiuntive</w:t>
      </w:r>
      <w:r w:rsidR="00C01956" w:rsidRPr="00BE4D74">
        <w:rPr>
          <w:lang w:val="it-IT"/>
        </w:rPr>
        <w:t>.</w:t>
      </w:r>
    </w:p>
    <w:p w14:paraId="3A2DBFC4" w14:textId="5D03973F" w:rsidR="00907F07" w:rsidRPr="00BE4D74" w:rsidRDefault="00907F07" w:rsidP="00907F07">
      <w:pPr>
        <w:spacing w:line="360" w:lineRule="auto"/>
        <w:rPr>
          <w:lang w:val="it-IT"/>
        </w:rPr>
      </w:pPr>
    </w:p>
    <w:p w14:paraId="0822892A" w14:textId="77777777" w:rsidR="00907F07" w:rsidRPr="00BE4D74" w:rsidRDefault="00907F07" w:rsidP="00907F07">
      <w:pPr>
        <w:spacing w:line="360" w:lineRule="auto"/>
        <w:rPr>
          <w:b/>
          <w:bCs/>
          <w:lang w:val="it-IT"/>
        </w:rPr>
      </w:pPr>
    </w:p>
    <w:p w14:paraId="7F360BA8" w14:textId="77777777" w:rsidR="00783C2B" w:rsidRPr="00BE4D74" w:rsidRDefault="00783C2B">
      <w:pPr>
        <w:tabs>
          <w:tab w:val="clear" w:pos="397"/>
          <w:tab w:val="clear" w:pos="794"/>
          <w:tab w:val="clear" w:pos="1191"/>
        </w:tabs>
        <w:spacing w:before="0" w:after="200" w:line="276" w:lineRule="auto"/>
        <w:contextualSpacing w:val="0"/>
        <w:rPr>
          <w:b/>
          <w:bCs/>
          <w:lang w:val="it-IT"/>
        </w:rPr>
      </w:pPr>
      <w:r w:rsidRPr="00BE4D74">
        <w:rPr>
          <w:b/>
          <w:bCs/>
          <w:lang w:val="it-IT"/>
        </w:rPr>
        <w:br w:type="page"/>
      </w:r>
    </w:p>
    <w:p w14:paraId="53EC8C38" w14:textId="6E292E90" w:rsidR="00907F07" w:rsidRDefault="000E2661" w:rsidP="00907F07">
      <w:pPr>
        <w:pStyle w:val="berschrift3"/>
      </w:pPr>
      <w:bookmarkStart w:id="36" w:name="_Toc125553234"/>
      <w:r w:rsidRPr="000E2661">
        <w:t>Immissione di informazioni aggiuntive</w:t>
      </w:r>
      <w:bookmarkEnd w:id="36"/>
    </w:p>
    <w:p w14:paraId="54A2653B" w14:textId="6B9A98B7" w:rsidR="00BF7D8B" w:rsidRPr="009A0FD8" w:rsidRDefault="00195A7E" w:rsidP="00BF7D8B">
      <w:pPr>
        <w:spacing w:line="360" w:lineRule="auto"/>
        <w:rPr>
          <w:lang w:val="it-IT"/>
        </w:rPr>
      </w:pPr>
      <w:r>
        <w:rPr>
          <w:noProof/>
        </w:rPr>
        <w:drawing>
          <wp:anchor distT="0" distB="0" distL="114300" distR="114300" simplePos="0" relativeHeight="251722752" behindDoc="0" locked="0" layoutInCell="1" allowOverlap="1" wp14:anchorId="24833B92" wp14:editId="4D1740A3">
            <wp:simplePos x="0" y="0"/>
            <wp:positionH relativeFrom="column">
              <wp:posOffset>4572331</wp:posOffset>
            </wp:positionH>
            <wp:positionV relativeFrom="paragraph">
              <wp:posOffset>451237</wp:posOffset>
            </wp:positionV>
            <wp:extent cx="324485" cy="150495"/>
            <wp:effectExtent l="0" t="0" r="0" b="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24485" cy="150495"/>
                    </a:xfrm>
                    <a:prstGeom prst="rect">
                      <a:avLst/>
                    </a:prstGeom>
                  </pic:spPr>
                </pic:pic>
              </a:graphicData>
            </a:graphic>
          </wp:anchor>
        </w:drawing>
      </w:r>
      <w:r w:rsidR="009A0FD8" w:rsidRPr="009A0FD8">
        <w:rPr>
          <w:lang w:val="it-IT"/>
        </w:rPr>
        <w:t>Nella schermata di immissione successiva, inserire tutte le informazioni richieste. Si noti che le informazioni richieste possono variare da un produttore all'altro (una Mercedes è mostrata di seguito come esempio</w:t>
      </w:r>
      <w:r w:rsidR="00BF7D8B" w:rsidRPr="009A0FD8">
        <w:rPr>
          <w:lang w:val="it-IT"/>
        </w:rPr>
        <w:t>).</w:t>
      </w:r>
      <w:r w:rsidRPr="009A0FD8">
        <w:rPr>
          <w:noProof/>
          <w:lang w:val="it-IT"/>
        </w:rPr>
        <w:t xml:space="preserve"> </w:t>
      </w:r>
    </w:p>
    <w:p w14:paraId="014C647C" w14:textId="177A64D0" w:rsidR="00907F07" w:rsidRPr="009A0FD8" w:rsidRDefault="00195A7E" w:rsidP="00907F07">
      <w:pPr>
        <w:spacing w:line="360" w:lineRule="auto"/>
        <w:jc w:val="center"/>
        <w:rPr>
          <w:lang w:val="it-IT"/>
        </w:rPr>
      </w:pPr>
      <w:r>
        <w:rPr>
          <w:noProof/>
        </w:rPr>
        <mc:AlternateContent>
          <mc:Choice Requires="wpg">
            <w:drawing>
              <wp:anchor distT="0" distB="0" distL="114300" distR="114300" simplePos="0" relativeHeight="251723776" behindDoc="0" locked="0" layoutInCell="1" allowOverlap="1" wp14:anchorId="4D7A4F96" wp14:editId="779496D7">
                <wp:simplePos x="0" y="0"/>
                <wp:positionH relativeFrom="column">
                  <wp:posOffset>810122</wp:posOffset>
                </wp:positionH>
                <wp:positionV relativeFrom="paragraph">
                  <wp:posOffset>10160</wp:posOffset>
                </wp:positionV>
                <wp:extent cx="4773295" cy="5382785"/>
                <wp:effectExtent l="0" t="0" r="8255" b="8890"/>
                <wp:wrapNone/>
                <wp:docPr id="190" name="Group 190"/>
                <wp:cNvGraphicFramePr/>
                <a:graphic xmlns:a="http://schemas.openxmlformats.org/drawingml/2006/main">
                  <a:graphicData uri="http://schemas.microsoft.com/office/word/2010/wordprocessingGroup">
                    <wpg:wgp>
                      <wpg:cNvGrpSpPr/>
                      <wpg:grpSpPr>
                        <a:xfrm>
                          <a:off x="0" y="0"/>
                          <a:ext cx="4773295" cy="5382785"/>
                          <a:chOff x="0" y="0"/>
                          <a:chExt cx="4773295" cy="5382785"/>
                        </a:xfrm>
                      </wpg:grpSpPr>
                      <pic:pic xmlns:pic="http://schemas.openxmlformats.org/drawingml/2006/picture">
                        <pic:nvPicPr>
                          <pic:cNvPr id="87" name="Picture 87" descr="Graphical user interface, text, application, email&#10;&#10;Description automatically generated"/>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3593990"/>
                            <a:ext cx="4773295" cy="1788795"/>
                          </a:xfrm>
                          <a:prstGeom prst="rect">
                            <a:avLst/>
                          </a:prstGeom>
                        </pic:spPr>
                      </pic:pic>
                      <pic:pic xmlns:pic="http://schemas.openxmlformats.org/drawingml/2006/picture">
                        <pic:nvPicPr>
                          <pic:cNvPr id="86" name="Picture 86" descr="Graphical user interface, text, application, email&#10;&#10;Description automatically generated"/>
                          <pic:cNvPicPr>
                            <a:picLocks noChangeAspect="1"/>
                          </pic:cNvPicPr>
                        </pic:nvPicPr>
                        <pic:blipFill rotWithShape="1">
                          <a:blip r:embed="rId90">
                            <a:extLst>
                              <a:ext uri="{28A0092B-C50C-407E-A947-70E740481C1C}">
                                <a14:useLocalDpi xmlns:a14="http://schemas.microsoft.com/office/drawing/2010/main" val="0"/>
                              </a:ext>
                            </a:extLst>
                          </a:blip>
                          <a:srcRect l="543" r="796"/>
                          <a:stretch/>
                        </pic:blipFill>
                        <pic:spPr bwMode="auto">
                          <a:xfrm>
                            <a:off x="111318" y="0"/>
                            <a:ext cx="4449445" cy="35775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7247C11" id="Group 190" o:spid="_x0000_s1026" style="position:absolute;margin-left:63.8pt;margin-top:.8pt;width:375.85pt;height:423.85pt;z-index:251723776" coordsize="47732,53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">
                <v:shape id="Picture 87" o:spid="_x0000_s1027" type="#_x0000_t75" alt="Graphical user interface, text, application, email&#10;&#10;Description automatically generated" style="position:absolute;top:35939;width:47732;height:17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">
                  <v:imagedata r:id="rId91" o:title="Graphical user interface, text, application, email&#10;&#10;Description automatically generated"/>
                </v:shape>
                <v:shape id="Picture 86" o:spid="_x0000_s1028" type="#_x0000_t75" alt="Graphical user interface, text, application, email&#10;&#10;Description automatically generated" style="position:absolute;left:1113;width:44494;height:35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">
                  <v:imagedata r:id="rId92" o:title="Graphical user interface, text, application, email&#10;&#10;Description automatically generated" cropleft="356f" cropright="522f"/>
                </v:shape>
              </v:group>
            </w:pict>
          </mc:Fallback>
        </mc:AlternateContent>
      </w:r>
      <w:r>
        <w:rPr>
          <w:noProof/>
        </w:rPr>
        <mc:AlternateContent>
          <mc:Choice Requires="wps">
            <w:drawing>
              <wp:anchor distT="0" distB="0" distL="114300" distR="114300" simplePos="0" relativeHeight="251721728" behindDoc="0" locked="0" layoutInCell="1" allowOverlap="1" wp14:anchorId="4CF8C241" wp14:editId="3E6C3049">
                <wp:simplePos x="0" y="0"/>
                <wp:positionH relativeFrom="column">
                  <wp:posOffset>4214191</wp:posOffset>
                </wp:positionH>
                <wp:positionV relativeFrom="paragraph">
                  <wp:posOffset>34042</wp:posOffset>
                </wp:positionV>
                <wp:extent cx="651510" cy="95250"/>
                <wp:effectExtent l="0" t="0" r="0" b="0"/>
                <wp:wrapNone/>
                <wp:docPr id="188" name="Rectangle 188"/>
                <wp:cNvGraphicFramePr/>
                <a:graphic xmlns:a="http://schemas.openxmlformats.org/drawingml/2006/main">
                  <a:graphicData uri="http://schemas.microsoft.com/office/word/2010/wordprocessingShape">
                    <wps:wsp>
                      <wps:cNvSpPr/>
                      <wps:spPr>
                        <a:xfrm>
                          <a:off x="0" y="0"/>
                          <a:ext cx="651510" cy="95250"/>
                        </a:xfrm>
                        <a:prstGeom prst="rect">
                          <a:avLst/>
                        </a:prstGeom>
                        <a:solidFill>
                          <a:schemeClr val="bg1"/>
                        </a:solidFill>
                        <a:ln w="6350">
                          <a:solidFill>
                            <a:schemeClr val="bg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anchor>
            </w:drawing>
          </mc:Choice>
          <mc:Fallback>
            <w:pict>
              <v:rect w14:anchorId="60C7359C" id="Rectangle 188" o:spid="_x0000_s1026" style="position:absolute;margin-left:331.85pt;margin-top:2.7pt;width:51.3pt;height:7.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" fillcolor="white [3212]" strokecolor="white [3212]" strokeweight=".5pt">
                <v:textbox inset="2mm,2mm,2mm,2mm"/>
              </v:rect>
            </w:pict>
          </mc:Fallback>
        </mc:AlternateContent>
      </w:r>
    </w:p>
    <w:p w14:paraId="6AB79C98" w14:textId="5540302B" w:rsidR="00907F07" w:rsidRPr="009A0FD8" w:rsidRDefault="00907F07" w:rsidP="00907F07">
      <w:pPr>
        <w:spacing w:line="360" w:lineRule="auto"/>
        <w:jc w:val="center"/>
        <w:rPr>
          <w:lang w:val="it-IT"/>
        </w:rPr>
      </w:pPr>
    </w:p>
    <w:p w14:paraId="1A84CD39" w14:textId="73C1B0E3" w:rsidR="00195A7E" w:rsidRPr="009A0FD8" w:rsidRDefault="00195A7E" w:rsidP="00907F07">
      <w:pPr>
        <w:spacing w:line="360" w:lineRule="auto"/>
        <w:jc w:val="center"/>
        <w:rPr>
          <w:lang w:val="it-IT"/>
        </w:rPr>
      </w:pPr>
    </w:p>
    <w:p w14:paraId="68ABE29B" w14:textId="2521551D" w:rsidR="00195A7E" w:rsidRPr="009A0FD8" w:rsidRDefault="00195A7E" w:rsidP="00907F07">
      <w:pPr>
        <w:spacing w:line="360" w:lineRule="auto"/>
        <w:jc w:val="center"/>
        <w:rPr>
          <w:lang w:val="it-IT"/>
        </w:rPr>
      </w:pPr>
    </w:p>
    <w:p w14:paraId="0ACAF63B" w14:textId="2754EDDB" w:rsidR="00195A7E" w:rsidRPr="009A0FD8" w:rsidRDefault="00195A7E" w:rsidP="00907F07">
      <w:pPr>
        <w:spacing w:line="360" w:lineRule="auto"/>
        <w:jc w:val="center"/>
        <w:rPr>
          <w:lang w:val="it-IT"/>
        </w:rPr>
      </w:pPr>
    </w:p>
    <w:p w14:paraId="0035BBC9" w14:textId="2871BD9A" w:rsidR="00195A7E" w:rsidRPr="009A0FD8" w:rsidRDefault="00195A7E" w:rsidP="00907F07">
      <w:pPr>
        <w:spacing w:line="360" w:lineRule="auto"/>
        <w:jc w:val="center"/>
        <w:rPr>
          <w:lang w:val="it-IT"/>
        </w:rPr>
      </w:pPr>
    </w:p>
    <w:p w14:paraId="2E837D89" w14:textId="0573C8AA" w:rsidR="00195A7E" w:rsidRPr="009A0FD8" w:rsidRDefault="00195A7E" w:rsidP="00907F07">
      <w:pPr>
        <w:spacing w:line="360" w:lineRule="auto"/>
        <w:jc w:val="center"/>
        <w:rPr>
          <w:lang w:val="it-IT"/>
        </w:rPr>
      </w:pPr>
    </w:p>
    <w:p w14:paraId="45E5D7B5" w14:textId="1D910C34" w:rsidR="00195A7E" w:rsidRPr="009A0FD8" w:rsidRDefault="00195A7E" w:rsidP="00907F07">
      <w:pPr>
        <w:spacing w:line="360" w:lineRule="auto"/>
        <w:jc w:val="center"/>
        <w:rPr>
          <w:lang w:val="it-IT"/>
        </w:rPr>
      </w:pPr>
    </w:p>
    <w:p w14:paraId="608DEB60" w14:textId="3F8B9C77" w:rsidR="00195A7E" w:rsidRPr="009A0FD8" w:rsidRDefault="00195A7E" w:rsidP="00907F07">
      <w:pPr>
        <w:spacing w:line="360" w:lineRule="auto"/>
        <w:jc w:val="center"/>
        <w:rPr>
          <w:lang w:val="it-IT"/>
        </w:rPr>
      </w:pPr>
    </w:p>
    <w:p w14:paraId="69FE4BDB" w14:textId="5BB10D76" w:rsidR="00195A7E" w:rsidRPr="009A0FD8" w:rsidRDefault="00195A7E" w:rsidP="00907F07">
      <w:pPr>
        <w:spacing w:line="360" w:lineRule="auto"/>
        <w:jc w:val="center"/>
        <w:rPr>
          <w:lang w:val="it-IT"/>
        </w:rPr>
      </w:pPr>
    </w:p>
    <w:p w14:paraId="325E6034" w14:textId="699D79CA" w:rsidR="00195A7E" w:rsidRPr="009A0FD8" w:rsidRDefault="00195A7E" w:rsidP="00907F07">
      <w:pPr>
        <w:spacing w:line="360" w:lineRule="auto"/>
        <w:jc w:val="center"/>
        <w:rPr>
          <w:lang w:val="it-IT"/>
        </w:rPr>
      </w:pPr>
    </w:p>
    <w:p w14:paraId="59561E7C" w14:textId="57DC6EA9" w:rsidR="00195A7E" w:rsidRPr="009A0FD8" w:rsidRDefault="00195A7E" w:rsidP="00907F07">
      <w:pPr>
        <w:spacing w:line="360" w:lineRule="auto"/>
        <w:jc w:val="center"/>
        <w:rPr>
          <w:lang w:val="it-IT"/>
        </w:rPr>
      </w:pPr>
    </w:p>
    <w:p w14:paraId="3E8E2DA6" w14:textId="6F7A147D" w:rsidR="00195A7E" w:rsidRPr="009A0FD8" w:rsidRDefault="00195A7E" w:rsidP="00907F07">
      <w:pPr>
        <w:spacing w:line="360" w:lineRule="auto"/>
        <w:jc w:val="center"/>
        <w:rPr>
          <w:lang w:val="it-IT"/>
        </w:rPr>
      </w:pPr>
    </w:p>
    <w:p w14:paraId="397101C9" w14:textId="1887B7F4" w:rsidR="00195A7E" w:rsidRPr="009A0FD8" w:rsidRDefault="00195A7E" w:rsidP="00907F07">
      <w:pPr>
        <w:spacing w:line="360" w:lineRule="auto"/>
        <w:jc w:val="center"/>
        <w:rPr>
          <w:lang w:val="it-IT"/>
        </w:rPr>
      </w:pPr>
    </w:p>
    <w:p w14:paraId="216126FA" w14:textId="59F2622F" w:rsidR="00195A7E" w:rsidRPr="009A0FD8" w:rsidRDefault="00195A7E" w:rsidP="00907F07">
      <w:pPr>
        <w:spacing w:line="360" w:lineRule="auto"/>
        <w:jc w:val="center"/>
        <w:rPr>
          <w:lang w:val="it-IT"/>
        </w:rPr>
      </w:pPr>
    </w:p>
    <w:p w14:paraId="36C58E93" w14:textId="07E356CD" w:rsidR="00195A7E" w:rsidRPr="009A0FD8" w:rsidRDefault="00195A7E" w:rsidP="00907F07">
      <w:pPr>
        <w:spacing w:line="360" w:lineRule="auto"/>
        <w:jc w:val="center"/>
        <w:rPr>
          <w:lang w:val="it-IT"/>
        </w:rPr>
      </w:pPr>
    </w:p>
    <w:p w14:paraId="7176530E" w14:textId="1525DEFD" w:rsidR="00195A7E" w:rsidRPr="009A0FD8" w:rsidRDefault="00195A7E" w:rsidP="00907F07">
      <w:pPr>
        <w:spacing w:line="360" w:lineRule="auto"/>
        <w:jc w:val="center"/>
        <w:rPr>
          <w:lang w:val="it-IT"/>
        </w:rPr>
      </w:pPr>
    </w:p>
    <w:p w14:paraId="08E30661" w14:textId="1A6BB603" w:rsidR="00195A7E" w:rsidRPr="009A0FD8" w:rsidRDefault="00195A7E" w:rsidP="00907F07">
      <w:pPr>
        <w:spacing w:line="360" w:lineRule="auto"/>
        <w:jc w:val="center"/>
        <w:rPr>
          <w:lang w:val="it-IT"/>
        </w:rPr>
      </w:pPr>
    </w:p>
    <w:p w14:paraId="313246F7" w14:textId="4AC6E0FF" w:rsidR="00195A7E" w:rsidRPr="009A0FD8" w:rsidRDefault="00195A7E" w:rsidP="00907F07">
      <w:pPr>
        <w:spacing w:line="360" w:lineRule="auto"/>
        <w:jc w:val="center"/>
        <w:rPr>
          <w:lang w:val="it-IT"/>
        </w:rPr>
      </w:pPr>
    </w:p>
    <w:p w14:paraId="4AB26BC1" w14:textId="39DCB224" w:rsidR="00195A7E" w:rsidRPr="009A0FD8" w:rsidRDefault="00195A7E" w:rsidP="00907F07">
      <w:pPr>
        <w:spacing w:line="360" w:lineRule="auto"/>
        <w:jc w:val="center"/>
        <w:rPr>
          <w:lang w:val="it-IT"/>
        </w:rPr>
      </w:pPr>
    </w:p>
    <w:p w14:paraId="62AADF8D" w14:textId="504F0135" w:rsidR="00195A7E" w:rsidRPr="009A0FD8" w:rsidRDefault="00195A7E" w:rsidP="00907F07">
      <w:pPr>
        <w:spacing w:line="360" w:lineRule="auto"/>
        <w:jc w:val="center"/>
        <w:rPr>
          <w:lang w:val="it-IT"/>
        </w:rPr>
      </w:pPr>
    </w:p>
    <w:p w14:paraId="01EE380F" w14:textId="2AE936D9" w:rsidR="00195A7E" w:rsidRPr="009A0FD8" w:rsidRDefault="00195A7E" w:rsidP="00907F07">
      <w:pPr>
        <w:spacing w:line="360" w:lineRule="auto"/>
        <w:jc w:val="center"/>
        <w:rPr>
          <w:lang w:val="it-IT"/>
        </w:rPr>
      </w:pPr>
    </w:p>
    <w:p w14:paraId="4FE9DA6E" w14:textId="596D9643" w:rsidR="00195A7E" w:rsidRPr="009A0FD8" w:rsidRDefault="00195A7E" w:rsidP="00907F07">
      <w:pPr>
        <w:spacing w:line="360" w:lineRule="auto"/>
        <w:jc w:val="center"/>
        <w:rPr>
          <w:lang w:val="it-IT"/>
        </w:rPr>
      </w:pPr>
    </w:p>
    <w:p w14:paraId="5C2A5C2F" w14:textId="77777777" w:rsidR="00195A7E" w:rsidRPr="009A0FD8" w:rsidRDefault="00195A7E" w:rsidP="00907F07">
      <w:pPr>
        <w:spacing w:line="360" w:lineRule="auto"/>
        <w:jc w:val="center"/>
        <w:rPr>
          <w:lang w:val="it-IT"/>
        </w:rPr>
      </w:pPr>
    </w:p>
    <w:p w14:paraId="0DEDA84E" w14:textId="2BDBBCC5" w:rsidR="00195A7E" w:rsidRPr="009A0FD8" w:rsidRDefault="00AA6789" w:rsidP="00907F07">
      <w:pPr>
        <w:spacing w:line="360" w:lineRule="auto"/>
        <w:jc w:val="center"/>
        <w:rPr>
          <w:lang w:val="it-IT"/>
        </w:rPr>
      </w:pPr>
      <w:r w:rsidRPr="00AA6789">
        <w:rPr>
          <w:lang w:val="it-IT"/>
        </w:rPr>
        <w:drawing>
          <wp:inline distT="0" distB="0" distL="0" distR="0" wp14:anchorId="27E58D10" wp14:editId="2C615AD5">
            <wp:extent cx="6182588" cy="7421011"/>
            <wp:effectExtent l="0" t="0" r="8890" b="8890"/>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82588" cy="7421011"/>
                    </a:xfrm>
                    <a:prstGeom prst="rect">
                      <a:avLst/>
                    </a:prstGeom>
                  </pic:spPr>
                </pic:pic>
              </a:graphicData>
            </a:graphic>
          </wp:inline>
        </w:drawing>
      </w:r>
    </w:p>
    <w:p w14:paraId="7BA7D422" w14:textId="49F03189" w:rsidR="00AF2B30" w:rsidRPr="009A0FD8" w:rsidRDefault="009A0FD8" w:rsidP="00AF2B30">
      <w:pPr>
        <w:spacing w:line="360" w:lineRule="auto"/>
        <w:rPr>
          <w:lang w:val="it-IT"/>
        </w:rPr>
      </w:pPr>
      <w:r w:rsidRPr="009A0FD8">
        <w:rPr>
          <w:b/>
          <w:lang w:val="it-IT"/>
        </w:rPr>
        <w:t xml:space="preserve">Nota: </w:t>
      </w:r>
      <w:r w:rsidRPr="009A0FD8">
        <w:rPr>
          <w:bCs/>
          <w:lang w:val="it-IT"/>
        </w:rPr>
        <w:t>assicurarsi che i dati immessi soddisfino i requisiti di formattazione specificati.</w:t>
      </w:r>
      <w:r w:rsidR="00AF2B30" w:rsidRPr="009A0FD8">
        <w:rPr>
          <w:bCs/>
          <w:lang w:val="it-IT"/>
        </w:rPr>
        <w:t>.</w:t>
      </w:r>
    </w:p>
    <w:p w14:paraId="50859614" w14:textId="77777777" w:rsidR="00AF2B30" w:rsidRPr="009A0FD8" w:rsidRDefault="00AF2B30" w:rsidP="00AF2B30">
      <w:pPr>
        <w:spacing w:line="360" w:lineRule="auto"/>
        <w:rPr>
          <w:lang w:val="it-IT"/>
        </w:rPr>
      </w:pPr>
    </w:p>
    <w:p w14:paraId="0D86CE87" w14:textId="77777777" w:rsidR="00AF2B30" w:rsidRPr="009A0FD8" w:rsidRDefault="00AF2B30" w:rsidP="00AF2B30">
      <w:pPr>
        <w:spacing w:line="360" w:lineRule="auto"/>
        <w:rPr>
          <w:lang w:val="it-IT"/>
        </w:rPr>
      </w:pPr>
    </w:p>
    <w:p w14:paraId="0F362B46" w14:textId="77777777" w:rsidR="00435E28" w:rsidRPr="009A0FD8" w:rsidRDefault="00435E28" w:rsidP="00AF2B30">
      <w:pPr>
        <w:spacing w:line="360" w:lineRule="auto"/>
        <w:rPr>
          <w:lang w:val="it-IT"/>
        </w:rPr>
      </w:pPr>
    </w:p>
    <w:p w14:paraId="2EB826BE" w14:textId="5D9EF8AD" w:rsidR="00AF2B30" w:rsidRPr="009A0FD8" w:rsidRDefault="00AF2B30" w:rsidP="00AF2B30">
      <w:pPr>
        <w:spacing w:line="360" w:lineRule="auto"/>
        <w:rPr>
          <w:lang w:val="it-IT"/>
        </w:rPr>
      </w:pPr>
    </w:p>
    <w:p w14:paraId="36B6EB33" w14:textId="2269E204" w:rsidR="00EE1025" w:rsidRPr="009A0FD8" w:rsidRDefault="00EE1025" w:rsidP="00AF2B30">
      <w:pPr>
        <w:spacing w:line="360" w:lineRule="auto"/>
        <w:rPr>
          <w:lang w:val="it-IT"/>
        </w:rPr>
      </w:pPr>
    </w:p>
    <w:p w14:paraId="39C62AD0" w14:textId="312CC5B6" w:rsidR="00435E28" w:rsidRPr="00B05BE2" w:rsidRDefault="00435E28" w:rsidP="00435E28">
      <w:pPr>
        <w:spacing w:line="360" w:lineRule="auto"/>
        <w:jc w:val="both"/>
        <w:rPr>
          <w:lang w:val="it-IT"/>
        </w:rPr>
      </w:pPr>
      <w:r w:rsidRPr="005639EA">
        <w:rPr>
          <w:noProof/>
          <w:lang w:val="en-US"/>
        </w:rPr>
        <w:drawing>
          <wp:anchor distT="0" distB="0" distL="114300" distR="114300" simplePos="0" relativeHeight="251618304" behindDoc="0" locked="0" layoutInCell="1" allowOverlap="1" wp14:anchorId="7251BEE7" wp14:editId="5E1590D9">
            <wp:simplePos x="0" y="0"/>
            <wp:positionH relativeFrom="column">
              <wp:posOffset>338429</wp:posOffset>
            </wp:positionH>
            <wp:positionV relativeFrom="paragraph">
              <wp:posOffset>245484</wp:posOffset>
            </wp:positionV>
            <wp:extent cx="2864187" cy="306888"/>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64187" cy="306888"/>
                    </a:xfrm>
                    <a:prstGeom prst="rect">
                      <a:avLst/>
                    </a:prstGeom>
                  </pic:spPr>
                </pic:pic>
              </a:graphicData>
            </a:graphic>
            <wp14:sizeRelH relativeFrom="margin">
              <wp14:pctWidth>0</wp14:pctWidth>
            </wp14:sizeRelH>
            <wp14:sizeRelV relativeFrom="margin">
              <wp14:pctHeight>0</wp14:pctHeight>
            </wp14:sizeRelV>
          </wp:anchor>
        </w:drawing>
      </w:r>
      <w:r w:rsidRPr="009A0FD8">
        <w:rPr>
          <w:lang w:val="it-IT"/>
        </w:rPr>
        <w:t xml:space="preserve"> </w:t>
      </w:r>
      <w:r w:rsidR="00B05BE2" w:rsidRPr="00B05BE2">
        <w:rPr>
          <w:lang w:val="it-IT"/>
        </w:rPr>
        <w:t>Di seguito vengono elencati e descritti i singoli campi che richiedono una spiegazione e i contenuti richiesti</w:t>
      </w:r>
      <w:r w:rsidRPr="00B05BE2">
        <w:rPr>
          <w:lang w:val="it-IT"/>
        </w:rPr>
        <w:t>:</w:t>
      </w:r>
    </w:p>
    <w:p w14:paraId="02655305" w14:textId="2DE663D0" w:rsidR="00435E28" w:rsidRPr="00AA6789" w:rsidRDefault="00435E28" w:rsidP="00EB0377">
      <w:pPr>
        <w:pStyle w:val="Listenabsatz"/>
        <w:numPr>
          <w:ilvl w:val="0"/>
          <w:numId w:val="31"/>
        </w:numPr>
        <w:tabs>
          <w:tab w:val="clear" w:pos="397"/>
          <w:tab w:val="clear" w:pos="720"/>
          <w:tab w:val="clear" w:pos="794"/>
          <w:tab w:val="left" w:pos="567"/>
          <w:tab w:val="left" w:pos="709"/>
        </w:tabs>
        <w:spacing w:line="360" w:lineRule="auto"/>
        <w:ind w:hanging="436"/>
        <w:jc w:val="both"/>
      </w:pPr>
      <w:r>
        <w:rPr>
          <w:lang w:val="en"/>
        </w:rPr>
        <w:t>Additional work carried out</w:t>
      </w:r>
    </w:p>
    <w:p w14:paraId="7A8FF282" w14:textId="68746EB9" w:rsidR="00AA6789" w:rsidRDefault="00AA6789" w:rsidP="00AA6789">
      <w:pPr>
        <w:pStyle w:val="Listenabsatz"/>
        <w:tabs>
          <w:tab w:val="clear" w:pos="397"/>
          <w:tab w:val="clear" w:pos="794"/>
          <w:tab w:val="left" w:pos="567"/>
        </w:tabs>
        <w:spacing w:line="360" w:lineRule="auto"/>
        <w:ind w:left="720"/>
        <w:jc w:val="both"/>
      </w:pPr>
      <w:r w:rsidRPr="00AA6789">
        <w:drawing>
          <wp:inline distT="0" distB="0" distL="0" distR="0" wp14:anchorId="6EF96E9A" wp14:editId="0AF06F82">
            <wp:extent cx="5435646" cy="680483"/>
            <wp:effectExtent l="0" t="0" r="0" b="5715"/>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55707" cy="682994"/>
                    </a:xfrm>
                    <a:prstGeom prst="rect">
                      <a:avLst/>
                    </a:prstGeom>
                  </pic:spPr>
                </pic:pic>
              </a:graphicData>
            </a:graphic>
          </wp:inline>
        </w:drawing>
      </w:r>
    </w:p>
    <w:p w14:paraId="042E980C" w14:textId="1FFAEBD0" w:rsidR="00435E28" w:rsidRPr="00B05BE2" w:rsidRDefault="00B05BE2" w:rsidP="00EB0377">
      <w:pPr>
        <w:pStyle w:val="Listenabsatz"/>
        <w:numPr>
          <w:ilvl w:val="1"/>
          <w:numId w:val="32"/>
        </w:numPr>
        <w:tabs>
          <w:tab w:val="clear" w:pos="1191"/>
        </w:tabs>
        <w:spacing w:line="360" w:lineRule="auto"/>
        <w:ind w:left="1276" w:hanging="556"/>
        <w:jc w:val="both"/>
        <w:rPr>
          <w:lang w:val="it-IT"/>
        </w:rPr>
      </w:pPr>
      <w:r w:rsidRPr="00B05BE2">
        <w:rPr>
          <w:lang w:val="it-IT"/>
        </w:rPr>
        <w:t>Se non sono stati eseguiti "lavori di assistenza aggiuntivi", deselezionare la casella e indicare nel campo di testo il motivo per cui non sono stati eseguiti lavori aggiuntivi</w:t>
      </w:r>
      <w:r w:rsidR="00435E28" w:rsidRPr="00B05BE2">
        <w:rPr>
          <w:lang w:val="it-IT"/>
        </w:rPr>
        <w:t>.</w:t>
      </w:r>
    </w:p>
    <w:p w14:paraId="0A8BC4CE" w14:textId="55C8945C" w:rsidR="00435E28" w:rsidRPr="00B05BE2" w:rsidRDefault="00AA6789" w:rsidP="00435E28">
      <w:pPr>
        <w:pStyle w:val="Listenabsatz"/>
        <w:tabs>
          <w:tab w:val="clear" w:pos="1191"/>
        </w:tabs>
        <w:spacing w:line="360" w:lineRule="auto"/>
        <w:ind w:left="1276"/>
        <w:jc w:val="both"/>
        <w:rPr>
          <w:lang w:val="it-IT"/>
        </w:rPr>
      </w:pPr>
      <w:r w:rsidRPr="006437E0">
        <w:rPr>
          <w:noProof/>
          <w:lang w:val="en-US"/>
        </w:rPr>
        <w:drawing>
          <wp:anchor distT="0" distB="0" distL="114300" distR="114300" simplePos="0" relativeHeight="251619328" behindDoc="0" locked="0" layoutInCell="1" allowOverlap="1" wp14:anchorId="671B6F7A" wp14:editId="7A9CE473">
            <wp:simplePos x="0" y="0"/>
            <wp:positionH relativeFrom="column">
              <wp:posOffset>338420</wp:posOffset>
            </wp:positionH>
            <wp:positionV relativeFrom="paragraph">
              <wp:posOffset>87856</wp:posOffset>
            </wp:positionV>
            <wp:extent cx="2278380" cy="322580"/>
            <wp:effectExtent l="0" t="0" r="7620" b="1270"/>
            <wp:wrapNone/>
            <wp:docPr id="89" name="Picture 89"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with medium confidenc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278380" cy="322580"/>
                    </a:xfrm>
                    <a:prstGeom prst="rect">
                      <a:avLst/>
                    </a:prstGeom>
                  </pic:spPr>
                </pic:pic>
              </a:graphicData>
            </a:graphic>
            <wp14:sizeRelH relativeFrom="margin">
              <wp14:pctWidth>0</wp14:pctWidth>
            </wp14:sizeRelH>
            <wp14:sizeRelV relativeFrom="margin">
              <wp14:pctHeight>0</wp14:pctHeight>
            </wp14:sizeRelV>
          </wp:anchor>
        </w:drawing>
      </w:r>
    </w:p>
    <w:p w14:paraId="2F09BF09" w14:textId="7F27E50D" w:rsidR="00435E28" w:rsidRDefault="00435E28" w:rsidP="001352CA">
      <w:pPr>
        <w:pStyle w:val="Listenabsatz"/>
        <w:numPr>
          <w:ilvl w:val="0"/>
          <w:numId w:val="20"/>
        </w:numPr>
        <w:tabs>
          <w:tab w:val="clear" w:pos="397"/>
          <w:tab w:val="left" w:pos="567"/>
        </w:tabs>
        <w:spacing w:line="360" w:lineRule="auto"/>
        <w:ind w:hanging="436"/>
        <w:jc w:val="both"/>
      </w:pPr>
      <w:r>
        <w:t>Restlaufzeit in Tagen</w:t>
      </w:r>
    </w:p>
    <w:p w14:paraId="388B2FD7" w14:textId="6B087405" w:rsidR="00AA6789" w:rsidRDefault="00AA6789" w:rsidP="00AA6789">
      <w:pPr>
        <w:pStyle w:val="Listenabsatz"/>
        <w:tabs>
          <w:tab w:val="clear" w:pos="397"/>
          <w:tab w:val="left" w:pos="567"/>
        </w:tabs>
        <w:spacing w:line="360" w:lineRule="auto"/>
        <w:ind w:left="720"/>
        <w:jc w:val="both"/>
      </w:pPr>
      <w:r w:rsidRPr="00AA6789">
        <w:drawing>
          <wp:inline distT="0" distB="0" distL="0" distR="0" wp14:anchorId="3E57C3CD" wp14:editId="509AB6E6">
            <wp:extent cx="4841962" cy="744279"/>
            <wp:effectExtent l="0" t="0" r="0" b="0"/>
            <wp:docPr id="214" name="Grafik 2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Grafik 214" descr="Ein Bild, das Text enthält.&#10;&#10;Automatisch generierte Beschreibung"/>
                    <pic:cNvPicPr/>
                  </pic:nvPicPr>
                  <pic:blipFill>
                    <a:blip r:embed="rId97"/>
                    <a:stretch>
                      <a:fillRect/>
                    </a:stretch>
                  </pic:blipFill>
                  <pic:spPr>
                    <a:xfrm>
                      <a:off x="0" y="0"/>
                      <a:ext cx="4863901" cy="747651"/>
                    </a:xfrm>
                    <a:prstGeom prst="rect">
                      <a:avLst/>
                    </a:prstGeom>
                  </pic:spPr>
                </pic:pic>
              </a:graphicData>
            </a:graphic>
          </wp:inline>
        </w:drawing>
      </w:r>
    </w:p>
    <w:p w14:paraId="23F28D4C" w14:textId="360502F1" w:rsidR="00435E28" w:rsidRPr="00B05BE2" w:rsidRDefault="00B05BE2" w:rsidP="001352CA">
      <w:pPr>
        <w:pStyle w:val="Listenabsatz"/>
        <w:numPr>
          <w:ilvl w:val="1"/>
          <w:numId w:val="20"/>
        </w:numPr>
        <w:spacing w:line="360" w:lineRule="auto"/>
        <w:jc w:val="both"/>
        <w:rPr>
          <w:lang w:val="it-IT"/>
        </w:rPr>
      </w:pPr>
      <w:r w:rsidRPr="00B05BE2">
        <w:rPr>
          <w:lang w:val="it-IT"/>
        </w:rPr>
        <w:t>Inserire in questo campo il "Tempo residuo in giorni". È possibile leggere questo valore dal quadro strumenti. Se il quadro strumenti non riporta alcun valore, inserire il valore 0</w:t>
      </w:r>
      <w:r w:rsidR="00435E28" w:rsidRPr="00B05BE2">
        <w:rPr>
          <w:lang w:val="it-IT"/>
        </w:rPr>
        <w:t>.</w:t>
      </w:r>
    </w:p>
    <w:p w14:paraId="2B236511" w14:textId="2058976A" w:rsidR="00435E28" w:rsidRPr="00F772DE" w:rsidRDefault="00F772DE" w:rsidP="001352CA">
      <w:pPr>
        <w:pStyle w:val="Listenabsatz"/>
        <w:numPr>
          <w:ilvl w:val="1"/>
          <w:numId w:val="20"/>
        </w:numPr>
        <w:spacing w:line="360" w:lineRule="auto"/>
        <w:jc w:val="both"/>
        <w:rPr>
          <w:lang w:val="it-IT"/>
        </w:rPr>
      </w:pPr>
      <w:r w:rsidRPr="00F772DE">
        <w:rPr>
          <w:b/>
          <w:bCs/>
          <w:lang w:val="it-IT"/>
        </w:rPr>
        <w:t xml:space="preserve">Nota: </w:t>
      </w:r>
      <w:r w:rsidRPr="00F772DE">
        <w:rPr>
          <w:lang w:val="it-IT"/>
        </w:rPr>
        <w:t>assicurarsi che il superamento o il superamento del limite siano indicati rispettivamente con un + o un -</w:t>
      </w:r>
      <w:r w:rsidR="00435E28" w:rsidRPr="00F772DE">
        <w:rPr>
          <w:lang w:val="it-IT"/>
        </w:rPr>
        <w:t>.</w:t>
      </w:r>
    </w:p>
    <w:p w14:paraId="07E90975" w14:textId="2F5E204A" w:rsidR="00435E28" w:rsidRPr="0009654F" w:rsidRDefault="0009654F" w:rsidP="001352CA">
      <w:pPr>
        <w:pStyle w:val="Listenabsatz"/>
        <w:numPr>
          <w:ilvl w:val="2"/>
          <w:numId w:val="20"/>
        </w:numPr>
        <w:spacing w:line="360" w:lineRule="auto"/>
        <w:jc w:val="both"/>
        <w:rPr>
          <w:lang w:val="it-IT"/>
        </w:rPr>
      </w:pPr>
      <w:r w:rsidRPr="0009654F">
        <w:rPr>
          <w:lang w:val="it-IT"/>
        </w:rPr>
        <w:t>Esempio di sottoutilizzo: Il veicolo non doveva essere sottoposto a manutenzione prima di 9 giorni</w:t>
      </w:r>
      <w:r w:rsidR="00435E28" w:rsidRPr="0009654F">
        <w:rPr>
          <w:lang w:val="it-IT"/>
        </w:rPr>
        <w:t>.</w:t>
      </w:r>
    </w:p>
    <w:p w14:paraId="121C7D89" w14:textId="14C5A5A1" w:rsidR="00435E28" w:rsidRPr="0009654F" w:rsidRDefault="0009654F" w:rsidP="001352CA">
      <w:pPr>
        <w:pStyle w:val="Listenabsatz"/>
        <w:numPr>
          <w:ilvl w:val="3"/>
          <w:numId w:val="20"/>
        </w:numPr>
        <w:spacing w:line="360" w:lineRule="auto"/>
        <w:jc w:val="both"/>
        <w:rPr>
          <w:lang w:val="it-IT"/>
        </w:rPr>
      </w:pPr>
      <w:r w:rsidRPr="0009654F">
        <w:rPr>
          <w:lang w:val="it-IT"/>
        </w:rPr>
        <w:t>Il risultato è un ritardo di +9 giorni</w:t>
      </w:r>
      <w:r w:rsidR="00435E28" w:rsidRPr="0009654F">
        <w:rPr>
          <w:lang w:val="it-IT"/>
        </w:rPr>
        <w:t>.</w:t>
      </w:r>
    </w:p>
    <w:p w14:paraId="6A08B4CD" w14:textId="17519665" w:rsidR="00435E28" w:rsidRPr="0009654F" w:rsidRDefault="0009654F" w:rsidP="001352CA">
      <w:pPr>
        <w:pStyle w:val="Listenabsatz"/>
        <w:numPr>
          <w:ilvl w:val="2"/>
          <w:numId w:val="20"/>
        </w:numPr>
        <w:spacing w:line="360" w:lineRule="auto"/>
        <w:jc w:val="both"/>
        <w:rPr>
          <w:lang w:val="it-IT"/>
        </w:rPr>
      </w:pPr>
      <w:r w:rsidRPr="0009654F">
        <w:rPr>
          <w:lang w:val="it-IT"/>
        </w:rPr>
        <w:t>Esempio di superamento: Il veicolo avrebbe dovuto essere in assistenza 20 giorni fa</w:t>
      </w:r>
      <w:r w:rsidR="00435E28" w:rsidRPr="0009654F">
        <w:rPr>
          <w:lang w:val="it-IT"/>
        </w:rPr>
        <w:t>.</w:t>
      </w:r>
    </w:p>
    <w:p w14:paraId="6B0D19FA" w14:textId="560E0D08" w:rsidR="00435E28" w:rsidRPr="004640B9" w:rsidRDefault="004640B9" w:rsidP="001352CA">
      <w:pPr>
        <w:pStyle w:val="Listenabsatz"/>
        <w:numPr>
          <w:ilvl w:val="3"/>
          <w:numId w:val="20"/>
        </w:numPr>
        <w:spacing w:line="360" w:lineRule="auto"/>
        <w:jc w:val="both"/>
        <w:rPr>
          <w:lang w:val="it-IT"/>
        </w:rPr>
      </w:pPr>
      <w:r w:rsidRPr="004640B9">
        <w:rPr>
          <w:lang w:val="it-IT"/>
        </w:rPr>
        <w:t>Ciò comporta un superamento del servizio di -20 giorni</w:t>
      </w:r>
      <w:r w:rsidR="00435E28" w:rsidRPr="004640B9">
        <w:rPr>
          <w:lang w:val="it-IT"/>
        </w:rPr>
        <w:t>.</w:t>
      </w:r>
    </w:p>
    <w:p w14:paraId="70AA6F2C" w14:textId="77777777" w:rsidR="00435E28" w:rsidRPr="004640B9" w:rsidRDefault="00435E28" w:rsidP="00435E28">
      <w:pPr>
        <w:pStyle w:val="Listenabsatz"/>
        <w:spacing w:line="360" w:lineRule="auto"/>
        <w:ind w:left="2880"/>
        <w:jc w:val="both"/>
        <w:rPr>
          <w:lang w:val="it-IT"/>
        </w:rPr>
      </w:pPr>
      <w:r w:rsidRPr="00A068B4">
        <w:rPr>
          <w:noProof/>
        </w:rPr>
        <w:drawing>
          <wp:anchor distT="0" distB="0" distL="114300" distR="114300" simplePos="0" relativeHeight="251620352" behindDoc="0" locked="0" layoutInCell="1" allowOverlap="1" wp14:anchorId="1D94B8EB" wp14:editId="7F40D1D7">
            <wp:simplePos x="0" y="0"/>
            <wp:positionH relativeFrom="column">
              <wp:posOffset>458740</wp:posOffset>
            </wp:positionH>
            <wp:positionV relativeFrom="paragraph">
              <wp:posOffset>108368</wp:posOffset>
            </wp:positionV>
            <wp:extent cx="2532785" cy="354095"/>
            <wp:effectExtent l="0" t="0" r="1270" b="8255"/>
            <wp:wrapNone/>
            <wp:docPr id="92" name="Picture 92"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with medium confidenc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532785" cy="354095"/>
                    </a:xfrm>
                    <a:prstGeom prst="rect">
                      <a:avLst/>
                    </a:prstGeom>
                  </pic:spPr>
                </pic:pic>
              </a:graphicData>
            </a:graphic>
            <wp14:sizeRelH relativeFrom="margin">
              <wp14:pctWidth>0</wp14:pctWidth>
            </wp14:sizeRelH>
            <wp14:sizeRelV relativeFrom="margin">
              <wp14:pctHeight>0</wp14:pctHeight>
            </wp14:sizeRelV>
          </wp:anchor>
        </w:drawing>
      </w:r>
    </w:p>
    <w:p w14:paraId="5577E5CA" w14:textId="74BF2275" w:rsidR="00435E28" w:rsidRDefault="00435E28" w:rsidP="001352CA">
      <w:pPr>
        <w:pStyle w:val="Listenabsatz"/>
        <w:numPr>
          <w:ilvl w:val="0"/>
          <w:numId w:val="20"/>
        </w:numPr>
        <w:spacing w:line="360" w:lineRule="auto"/>
        <w:jc w:val="both"/>
      </w:pPr>
      <w:r>
        <w:t>Restlaufstrecke in Kilometer</w:t>
      </w:r>
      <w:r w:rsidRPr="00870747">
        <w:rPr>
          <w:noProof/>
        </w:rPr>
        <w:t xml:space="preserve"> </w:t>
      </w:r>
    </w:p>
    <w:p w14:paraId="6399DE5C" w14:textId="52C72582" w:rsidR="00AA6789" w:rsidRDefault="00AA6789" w:rsidP="00AA6789">
      <w:pPr>
        <w:pStyle w:val="Listenabsatz"/>
        <w:spacing w:line="360" w:lineRule="auto"/>
        <w:ind w:left="720"/>
        <w:jc w:val="both"/>
      </w:pPr>
      <w:r w:rsidRPr="00AA6789">
        <w:drawing>
          <wp:inline distT="0" distB="0" distL="0" distR="0" wp14:anchorId="3CF6BC8D" wp14:editId="485201B7">
            <wp:extent cx="6299835" cy="964565"/>
            <wp:effectExtent l="0" t="0" r="5715" b="6985"/>
            <wp:docPr id="216" name="Grafik 2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Grafik 216" descr="Ein Bild, das Text enthält.&#10;&#10;Automatisch generierte Beschreibung"/>
                    <pic:cNvPicPr/>
                  </pic:nvPicPr>
                  <pic:blipFill>
                    <a:blip r:embed="rId99"/>
                    <a:stretch>
                      <a:fillRect/>
                    </a:stretch>
                  </pic:blipFill>
                  <pic:spPr>
                    <a:xfrm>
                      <a:off x="0" y="0"/>
                      <a:ext cx="6299835" cy="964565"/>
                    </a:xfrm>
                    <a:prstGeom prst="rect">
                      <a:avLst/>
                    </a:prstGeom>
                  </pic:spPr>
                </pic:pic>
              </a:graphicData>
            </a:graphic>
          </wp:inline>
        </w:drawing>
      </w:r>
    </w:p>
    <w:p w14:paraId="73B76B7E" w14:textId="4A4382B8" w:rsidR="00435E28" w:rsidRPr="004640B9" w:rsidRDefault="004640B9" w:rsidP="00EB0377">
      <w:pPr>
        <w:pStyle w:val="Listenabsatz"/>
        <w:numPr>
          <w:ilvl w:val="0"/>
          <w:numId w:val="34"/>
        </w:numPr>
        <w:spacing w:line="360" w:lineRule="auto"/>
        <w:jc w:val="both"/>
        <w:rPr>
          <w:lang w:val="it-IT"/>
        </w:rPr>
      </w:pPr>
      <w:r w:rsidRPr="004640B9">
        <w:rPr>
          <w:lang w:val="it-IT"/>
        </w:rPr>
        <w:t>Inserire in questo campo la "Distanza residua in chilometri". Il valore può essere letto dal quadro strumenti. Se non c'è alcun valore nel quadro strumenti, inserire un valore pari a 0</w:t>
      </w:r>
      <w:r w:rsidR="00435E28" w:rsidRPr="004640B9">
        <w:rPr>
          <w:lang w:val="it-IT"/>
        </w:rPr>
        <w:t>.</w:t>
      </w:r>
    </w:p>
    <w:p w14:paraId="5EA3BD4D" w14:textId="592F64ED" w:rsidR="00435E28" w:rsidRPr="004640B9" w:rsidRDefault="004640B9" w:rsidP="00EB0377">
      <w:pPr>
        <w:pStyle w:val="Listenabsatz"/>
        <w:numPr>
          <w:ilvl w:val="1"/>
          <w:numId w:val="33"/>
        </w:numPr>
        <w:spacing w:line="360" w:lineRule="auto"/>
        <w:jc w:val="both"/>
        <w:rPr>
          <w:lang w:val="it-IT"/>
        </w:rPr>
      </w:pPr>
      <w:r w:rsidRPr="004640B9">
        <w:rPr>
          <w:b/>
          <w:lang w:val="it-IT"/>
        </w:rPr>
        <w:t xml:space="preserve">Nota: </w:t>
      </w:r>
      <w:r w:rsidRPr="004640B9">
        <w:rPr>
          <w:bCs/>
          <w:lang w:val="it-IT"/>
        </w:rPr>
        <w:t>assicurarsi che un Underrun sotto o un Overrun sia indicato con un + o un -</w:t>
      </w:r>
      <w:r w:rsidR="00435E28" w:rsidRPr="004640B9">
        <w:rPr>
          <w:bCs/>
          <w:lang w:val="it-IT"/>
        </w:rPr>
        <w:t>.</w:t>
      </w:r>
    </w:p>
    <w:p w14:paraId="4AA22EFB" w14:textId="1107E375" w:rsidR="00435E28" w:rsidRPr="009117D4" w:rsidRDefault="009117D4" w:rsidP="001352CA">
      <w:pPr>
        <w:pStyle w:val="Listenabsatz"/>
        <w:numPr>
          <w:ilvl w:val="2"/>
          <w:numId w:val="20"/>
        </w:numPr>
        <w:spacing w:line="360" w:lineRule="auto"/>
        <w:jc w:val="both"/>
        <w:rPr>
          <w:lang w:val="it-IT"/>
        </w:rPr>
      </w:pPr>
      <w:r w:rsidRPr="009117D4">
        <w:rPr>
          <w:lang w:val="it-IT"/>
        </w:rPr>
        <w:t>Esempio di superamento dei limiti di velocità: Il veicolo non doveva essere sottoposto a manutenzione prima di 1200 chilometri</w:t>
      </w:r>
      <w:r w:rsidR="00435E28" w:rsidRPr="009117D4">
        <w:rPr>
          <w:lang w:val="it-IT"/>
        </w:rPr>
        <w:t>.</w:t>
      </w:r>
    </w:p>
    <w:p w14:paraId="4AF11E43" w14:textId="0FEA03E4" w:rsidR="00435E28" w:rsidRPr="009117D4" w:rsidRDefault="009117D4" w:rsidP="001352CA">
      <w:pPr>
        <w:pStyle w:val="Listenabsatz"/>
        <w:numPr>
          <w:ilvl w:val="3"/>
          <w:numId w:val="20"/>
        </w:numPr>
        <w:spacing w:line="360" w:lineRule="auto"/>
        <w:jc w:val="both"/>
        <w:rPr>
          <w:lang w:val="it-IT"/>
        </w:rPr>
      </w:pPr>
      <w:r w:rsidRPr="009117D4">
        <w:rPr>
          <w:lang w:val="it-IT"/>
        </w:rPr>
        <w:t>Il risultato è un ritardo di +1200 chilometri</w:t>
      </w:r>
      <w:r w:rsidR="00435E28" w:rsidRPr="009117D4">
        <w:rPr>
          <w:lang w:val="it-IT"/>
        </w:rPr>
        <w:t>.</w:t>
      </w:r>
    </w:p>
    <w:p w14:paraId="1F22CA55" w14:textId="00495115" w:rsidR="00435E28" w:rsidRPr="009117D4" w:rsidRDefault="009117D4" w:rsidP="001352CA">
      <w:pPr>
        <w:pStyle w:val="Listenabsatz"/>
        <w:numPr>
          <w:ilvl w:val="2"/>
          <w:numId w:val="20"/>
        </w:numPr>
        <w:spacing w:line="360" w:lineRule="auto"/>
        <w:jc w:val="both"/>
        <w:rPr>
          <w:lang w:val="it-IT"/>
        </w:rPr>
      </w:pPr>
      <w:r w:rsidRPr="009117D4">
        <w:rPr>
          <w:lang w:val="it-IT"/>
        </w:rPr>
        <w:t>Esempio di superamento: Il veicolo avrebbe dovuto essere in assistenza 500 chilometri prima di</w:t>
      </w:r>
      <w:r w:rsidR="00435E28" w:rsidRPr="009117D4">
        <w:rPr>
          <w:lang w:val="it-IT"/>
        </w:rPr>
        <w:t>.</w:t>
      </w:r>
    </w:p>
    <w:p w14:paraId="14B8D821" w14:textId="60C13CC3" w:rsidR="00435E28" w:rsidRPr="00277EE0" w:rsidRDefault="00277EE0" w:rsidP="001352CA">
      <w:pPr>
        <w:pStyle w:val="Listenabsatz"/>
        <w:numPr>
          <w:ilvl w:val="3"/>
          <w:numId w:val="20"/>
        </w:numPr>
        <w:spacing w:line="360" w:lineRule="auto"/>
        <w:jc w:val="both"/>
        <w:rPr>
          <w:lang w:val="it-IT"/>
        </w:rPr>
      </w:pPr>
      <w:r w:rsidRPr="00277EE0">
        <w:rPr>
          <w:lang w:val="it-IT"/>
        </w:rPr>
        <w:t>Ciò comporta un superamento del servizio di -500 chilometri</w:t>
      </w:r>
    </w:p>
    <w:p w14:paraId="7E8DF5E1" w14:textId="33197070" w:rsidR="00A26624" w:rsidRDefault="00435E28" w:rsidP="001352CA">
      <w:pPr>
        <w:pStyle w:val="Listenabsatz"/>
        <w:numPr>
          <w:ilvl w:val="3"/>
          <w:numId w:val="20"/>
        </w:numPr>
        <w:tabs>
          <w:tab w:val="clear" w:pos="397"/>
          <w:tab w:val="clear" w:pos="794"/>
          <w:tab w:val="clear" w:pos="1191"/>
        </w:tabs>
        <w:spacing w:before="0" w:after="200" w:line="276" w:lineRule="auto"/>
        <w:ind w:left="709"/>
        <w:contextualSpacing w:val="0"/>
      </w:pPr>
      <w:r w:rsidRPr="0006074A">
        <w:br w:type="page"/>
      </w:r>
      <w:bookmarkStart w:id="37" w:name="_Toc83705801"/>
      <w:r w:rsidR="002B268D" w:rsidRPr="008E0358">
        <w:rPr>
          <w:noProof/>
        </w:rPr>
        <w:drawing>
          <wp:anchor distT="0" distB="0" distL="114300" distR="114300" simplePos="0" relativeHeight="251627520" behindDoc="0" locked="0" layoutInCell="1" allowOverlap="1" wp14:anchorId="71FB35E7" wp14:editId="798D1374">
            <wp:simplePos x="0" y="0"/>
            <wp:positionH relativeFrom="margin">
              <wp:posOffset>382954</wp:posOffset>
            </wp:positionH>
            <wp:positionV relativeFrom="paragraph">
              <wp:posOffset>-110050</wp:posOffset>
            </wp:positionV>
            <wp:extent cx="3312079" cy="439739"/>
            <wp:effectExtent l="0" t="0" r="3175" b="0"/>
            <wp:wrapNone/>
            <wp:docPr id="93" name="Content Placeholder 4" descr="Graphical user interface, text, application&#10;&#10;Description automatically generated">
              <a:extLst xmlns:a="http://schemas.openxmlformats.org/drawingml/2006/main">
                <a:ext uri="{FF2B5EF4-FFF2-40B4-BE49-F238E27FC236}">
                  <a16:creationId xmlns:a16="http://schemas.microsoft.com/office/drawing/2014/main" id="{0B48BF1D-4104-4923-AAEB-1D0CDA45E1C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3" name="Content Placeholder 4" descr="Graphical user interface, text, application&#10;&#10;Description automatically generated">
                      <a:extLst>
                        <a:ext uri="{FF2B5EF4-FFF2-40B4-BE49-F238E27FC236}">
                          <a16:creationId xmlns:a16="http://schemas.microsoft.com/office/drawing/2014/main" id="{0B48BF1D-4104-4923-AAEB-1D0CDA45E1CF}"/>
                        </a:ext>
                      </a:extLst>
                    </pic:cNvPr>
                    <pic:cNvPicPr>
                      <a:picLocks noGrp="1"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3312079" cy="439739"/>
                    </a:xfrm>
                    <a:prstGeom prst="rect">
                      <a:avLst/>
                    </a:prstGeom>
                  </pic:spPr>
                </pic:pic>
              </a:graphicData>
            </a:graphic>
            <wp14:sizeRelH relativeFrom="margin">
              <wp14:pctWidth>0</wp14:pctWidth>
            </wp14:sizeRelH>
            <wp14:sizeRelV relativeFrom="margin">
              <wp14:pctHeight>0</wp14:pctHeight>
            </wp14:sizeRelV>
          </wp:anchor>
        </w:drawing>
      </w:r>
      <w:r w:rsidR="00A26624" w:rsidRPr="0006074A">
        <w:t xml:space="preserve"> </w:t>
      </w:r>
      <w:r w:rsidR="00A26624">
        <w:t>Startlaufstrecke in Kilometer (Nur bei Vans)</w:t>
      </w:r>
    </w:p>
    <w:p w14:paraId="271EC023" w14:textId="5A8BD962" w:rsidR="00A26624" w:rsidRDefault="00A26624" w:rsidP="00A26624">
      <w:pPr>
        <w:pStyle w:val="Listenabsatz"/>
        <w:spacing w:line="360" w:lineRule="auto"/>
        <w:ind w:left="720"/>
      </w:pPr>
      <w:r>
        <w:t xml:space="preserve"> </w:t>
      </w:r>
      <w:r w:rsidR="00AA6789" w:rsidRPr="00AA6789">
        <w:drawing>
          <wp:inline distT="0" distB="0" distL="0" distR="0" wp14:anchorId="421F670F" wp14:editId="53D09F63">
            <wp:extent cx="6299835" cy="810895"/>
            <wp:effectExtent l="0" t="0" r="5715" b="8255"/>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299835" cy="810895"/>
                    </a:xfrm>
                    <a:prstGeom prst="rect">
                      <a:avLst/>
                    </a:prstGeom>
                  </pic:spPr>
                </pic:pic>
              </a:graphicData>
            </a:graphic>
          </wp:inline>
        </w:drawing>
      </w:r>
    </w:p>
    <w:p w14:paraId="61BDBAE1" w14:textId="0129B8C0" w:rsidR="00A26624" w:rsidRPr="00277EE0" w:rsidRDefault="00277EE0" w:rsidP="001352CA">
      <w:pPr>
        <w:pStyle w:val="Listenabsatz"/>
        <w:numPr>
          <w:ilvl w:val="1"/>
          <w:numId w:val="20"/>
        </w:numPr>
        <w:spacing w:line="360" w:lineRule="auto"/>
        <w:rPr>
          <w:lang w:val="it-IT"/>
        </w:rPr>
      </w:pPr>
      <w:r w:rsidRPr="00277EE0">
        <w:rPr>
          <w:lang w:val="it-IT"/>
        </w:rPr>
        <w:t>Questo campo deve essere compilato solo per i furgoni. Inserire qui il chilometraggio massimo per la prossima manutenzione, in base all'intervallo di manutenzione</w:t>
      </w:r>
      <w:r w:rsidR="00A26624" w:rsidRPr="00277EE0">
        <w:rPr>
          <w:lang w:val="it-IT"/>
        </w:rPr>
        <w:t>.</w:t>
      </w:r>
    </w:p>
    <w:p w14:paraId="46B74479" w14:textId="77777777" w:rsidR="00A26624" w:rsidRPr="00277EE0" w:rsidRDefault="00A26624" w:rsidP="00A26624">
      <w:pPr>
        <w:pStyle w:val="Listenabsatz"/>
        <w:spacing w:line="360" w:lineRule="auto"/>
        <w:ind w:left="1440"/>
        <w:rPr>
          <w:lang w:val="it-IT"/>
        </w:rPr>
      </w:pPr>
    </w:p>
    <w:p w14:paraId="7FCA9DA9" w14:textId="77777777" w:rsidR="00A26624" w:rsidRDefault="00A26624" w:rsidP="001352CA">
      <w:pPr>
        <w:pStyle w:val="Listenabsatz"/>
        <w:numPr>
          <w:ilvl w:val="0"/>
          <w:numId w:val="20"/>
        </w:numPr>
        <w:spacing w:line="360" w:lineRule="auto"/>
      </w:pPr>
      <w:r w:rsidRPr="00530331">
        <w:rPr>
          <w:noProof/>
          <w:lang w:val="en-US"/>
        </w:rPr>
        <w:drawing>
          <wp:anchor distT="0" distB="0" distL="114300" distR="114300" simplePos="0" relativeHeight="251621376" behindDoc="0" locked="0" layoutInCell="1" allowOverlap="1" wp14:anchorId="6EC61052" wp14:editId="4B730404">
            <wp:simplePos x="0" y="0"/>
            <wp:positionH relativeFrom="column">
              <wp:posOffset>447227</wp:posOffset>
            </wp:positionH>
            <wp:positionV relativeFrom="paragraph">
              <wp:posOffset>9264</wp:posOffset>
            </wp:positionV>
            <wp:extent cx="3267635" cy="338258"/>
            <wp:effectExtent l="0" t="0" r="0" b="508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304246" cy="342048"/>
                    </a:xfrm>
                    <a:prstGeom prst="rect">
                      <a:avLst/>
                    </a:prstGeom>
                  </pic:spPr>
                </pic:pic>
              </a:graphicData>
            </a:graphic>
            <wp14:sizeRelH relativeFrom="margin">
              <wp14:pctWidth>0</wp14:pctWidth>
            </wp14:sizeRelH>
            <wp14:sizeRelV relativeFrom="margin">
              <wp14:pctHeight>0</wp14:pctHeight>
            </wp14:sizeRelV>
          </wp:anchor>
        </w:drawing>
      </w:r>
      <w:r>
        <w:t>Nächster Service (Nur bei Vans)</w:t>
      </w:r>
    </w:p>
    <w:p w14:paraId="1B0F5615" w14:textId="3F1E5937" w:rsidR="00A26624" w:rsidRDefault="00A26624" w:rsidP="00A26624">
      <w:pPr>
        <w:pStyle w:val="Listenabsatz"/>
        <w:spacing w:line="360" w:lineRule="auto"/>
        <w:ind w:left="720"/>
      </w:pPr>
    </w:p>
    <w:p w14:paraId="0A516209" w14:textId="26917C18" w:rsidR="00AA6789" w:rsidRDefault="00AA6789" w:rsidP="00A26624">
      <w:pPr>
        <w:pStyle w:val="Listenabsatz"/>
        <w:spacing w:line="360" w:lineRule="auto"/>
        <w:ind w:left="720"/>
      </w:pPr>
      <w:r w:rsidRPr="00AA6789">
        <w:drawing>
          <wp:inline distT="0" distB="0" distL="0" distR="0" wp14:anchorId="365264B5" wp14:editId="3D36EC37">
            <wp:extent cx="6299835" cy="685800"/>
            <wp:effectExtent l="0" t="0" r="5715" b="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299835" cy="685800"/>
                    </a:xfrm>
                    <a:prstGeom prst="rect">
                      <a:avLst/>
                    </a:prstGeom>
                  </pic:spPr>
                </pic:pic>
              </a:graphicData>
            </a:graphic>
          </wp:inline>
        </w:drawing>
      </w:r>
    </w:p>
    <w:p w14:paraId="36661682" w14:textId="31961B1D" w:rsidR="00A26624" w:rsidRPr="008A2F2E" w:rsidRDefault="008A2F2E" w:rsidP="00EB0377">
      <w:pPr>
        <w:pStyle w:val="Listenabsatz"/>
        <w:numPr>
          <w:ilvl w:val="1"/>
          <w:numId w:val="35"/>
        </w:numPr>
        <w:spacing w:line="360" w:lineRule="auto"/>
        <w:rPr>
          <w:lang w:val="it-IT"/>
        </w:rPr>
      </w:pPr>
      <w:r w:rsidRPr="008A2F2E">
        <w:rPr>
          <w:lang w:val="it-IT"/>
        </w:rPr>
        <w:t>Questo campo deve essere compilato solo per i furgoni. Inserire qui la data del prossimo servizio</w:t>
      </w:r>
      <w:r w:rsidR="00A26624" w:rsidRPr="008A2F2E">
        <w:rPr>
          <w:lang w:val="it-IT"/>
        </w:rPr>
        <w:t>.</w:t>
      </w:r>
    </w:p>
    <w:p w14:paraId="057A3985" w14:textId="77777777" w:rsidR="00A26624" w:rsidRPr="008A2F2E" w:rsidRDefault="00A26624" w:rsidP="00A26624">
      <w:pPr>
        <w:pStyle w:val="Listenabsatz"/>
        <w:spacing w:line="360" w:lineRule="auto"/>
        <w:ind w:left="1440"/>
        <w:rPr>
          <w:lang w:val="it-IT"/>
        </w:rPr>
      </w:pPr>
      <w:r w:rsidRPr="00703C5E">
        <w:rPr>
          <w:noProof/>
          <w:lang w:val="en-US"/>
        </w:rPr>
        <w:drawing>
          <wp:anchor distT="0" distB="0" distL="114300" distR="114300" simplePos="0" relativeHeight="251623424" behindDoc="0" locked="0" layoutInCell="1" allowOverlap="1" wp14:anchorId="54BC575A" wp14:editId="129C6AEB">
            <wp:simplePos x="0" y="0"/>
            <wp:positionH relativeFrom="column">
              <wp:posOffset>460114</wp:posOffset>
            </wp:positionH>
            <wp:positionV relativeFrom="paragraph">
              <wp:posOffset>164315</wp:posOffset>
            </wp:positionV>
            <wp:extent cx="3166783" cy="375698"/>
            <wp:effectExtent l="0" t="0" r="0" b="571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166783" cy="375698"/>
                    </a:xfrm>
                    <a:prstGeom prst="rect">
                      <a:avLst/>
                    </a:prstGeom>
                  </pic:spPr>
                </pic:pic>
              </a:graphicData>
            </a:graphic>
            <wp14:sizeRelH relativeFrom="margin">
              <wp14:pctWidth>0</wp14:pctWidth>
            </wp14:sizeRelH>
            <wp14:sizeRelV relativeFrom="margin">
              <wp14:pctHeight>0</wp14:pctHeight>
            </wp14:sizeRelV>
          </wp:anchor>
        </w:drawing>
      </w:r>
    </w:p>
    <w:p w14:paraId="3CFD50F3" w14:textId="77777777" w:rsidR="00A26624" w:rsidRDefault="00A26624" w:rsidP="001352CA">
      <w:pPr>
        <w:pStyle w:val="Listenabsatz"/>
        <w:numPr>
          <w:ilvl w:val="0"/>
          <w:numId w:val="20"/>
        </w:numPr>
        <w:spacing w:line="360" w:lineRule="auto"/>
      </w:pPr>
      <w:r>
        <w:t>Werkstattcode</w:t>
      </w:r>
    </w:p>
    <w:p w14:paraId="5D174581" w14:textId="28EE73C3" w:rsidR="00A26624" w:rsidRDefault="00A26624" w:rsidP="00A26624">
      <w:pPr>
        <w:pStyle w:val="Listenabsatz"/>
        <w:spacing w:line="360" w:lineRule="auto"/>
        <w:ind w:left="720"/>
      </w:pPr>
    </w:p>
    <w:p w14:paraId="2A480B83" w14:textId="5F115613" w:rsidR="00AA6789" w:rsidRDefault="00AA6789" w:rsidP="00A26624">
      <w:pPr>
        <w:pStyle w:val="Listenabsatz"/>
        <w:spacing w:line="360" w:lineRule="auto"/>
        <w:ind w:left="720"/>
      </w:pPr>
      <w:r w:rsidRPr="00AA6789">
        <w:drawing>
          <wp:inline distT="0" distB="0" distL="0" distR="0" wp14:anchorId="371FFA68" wp14:editId="1910D26B">
            <wp:extent cx="6299835" cy="824865"/>
            <wp:effectExtent l="0" t="0" r="5715" b="0"/>
            <wp:docPr id="221" name="Grafik 22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Grafik 221" descr="Ein Bild, das Tisch enthält.&#10;&#10;Automatisch generierte Beschreibung"/>
                    <pic:cNvPicPr/>
                  </pic:nvPicPr>
                  <pic:blipFill>
                    <a:blip r:embed="rId105"/>
                    <a:stretch>
                      <a:fillRect/>
                    </a:stretch>
                  </pic:blipFill>
                  <pic:spPr>
                    <a:xfrm>
                      <a:off x="0" y="0"/>
                      <a:ext cx="6299835" cy="824865"/>
                    </a:xfrm>
                    <a:prstGeom prst="rect">
                      <a:avLst/>
                    </a:prstGeom>
                  </pic:spPr>
                </pic:pic>
              </a:graphicData>
            </a:graphic>
          </wp:inline>
        </w:drawing>
      </w:r>
    </w:p>
    <w:p w14:paraId="60D24DCA" w14:textId="2217D036" w:rsidR="00A26624" w:rsidRPr="008A2F2E" w:rsidRDefault="008A2F2E" w:rsidP="001352CA">
      <w:pPr>
        <w:pStyle w:val="Listenabsatz"/>
        <w:numPr>
          <w:ilvl w:val="1"/>
          <w:numId w:val="20"/>
        </w:numPr>
        <w:spacing w:line="360" w:lineRule="auto"/>
        <w:rPr>
          <w:lang w:val="it-IT"/>
        </w:rPr>
      </w:pPr>
      <w:r w:rsidRPr="008A2F2E">
        <w:rPr>
          <w:lang w:val="it-IT"/>
        </w:rPr>
        <w:t>Inserire il codice dell'officina in questo campo. Il codice si trova nel quadro strumenti. Se il codice dell'officina non è disponibile per questo veicolo, lasciare il campo vuoto</w:t>
      </w:r>
      <w:r w:rsidR="00A26624" w:rsidRPr="008A2F2E">
        <w:rPr>
          <w:lang w:val="it-IT"/>
        </w:rPr>
        <w:t>.</w:t>
      </w:r>
    </w:p>
    <w:p w14:paraId="7EFF15BF" w14:textId="77777777" w:rsidR="00A26624" w:rsidRPr="008A2F2E" w:rsidRDefault="00A26624" w:rsidP="00A26624">
      <w:pPr>
        <w:pStyle w:val="Listenabsatz"/>
        <w:spacing w:line="360" w:lineRule="auto"/>
        <w:ind w:left="1440"/>
        <w:rPr>
          <w:lang w:val="it-IT"/>
        </w:rPr>
      </w:pPr>
    </w:p>
    <w:p w14:paraId="1AF238A6" w14:textId="356513D6" w:rsidR="00A26624" w:rsidRDefault="00A26624" w:rsidP="001352CA">
      <w:pPr>
        <w:pStyle w:val="Listenabsatz"/>
        <w:numPr>
          <w:ilvl w:val="0"/>
          <w:numId w:val="20"/>
        </w:numPr>
        <w:spacing w:line="360" w:lineRule="auto"/>
      </w:pPr>
      <w:r w:rsidRPr="004E436C">
        <w:rPr>
          <w:noProof/>
        </w:rPr>
        <w:drawing>
          <wp:anchor distT="0" distB="0" distL="114300" distR="114300" simplePos="0" relativeHeight="251624448" behindDoc="0" locked="0" layoutInCell="1" allowOverlap="1" wp14:anchorId="59B744C2" wp14:editId="15BE8115">
            <wp:simplePos x="0" y="0"/>
            <wp:positionH relativeFrom="column">
              <wp:posOffset>426496</wp:posOffset>
            </wp:positionH>
            <wp:positionV relativeFrom="paragraph">
              <wp:posOffset>5640</wp:posOffset>
            </wp:positionV>
            <wp:extent cx="3186953" cy="280115"/>
            <wp:effectExtent l="0" t="0" r="0" b="571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186953" cy="280115"/>
                    </a:xfrm>
                    <a:prstGeom prst="rect">
                      <a:avLst/>
                    </a:prstGeom>
                  </pic:spPr>
                </pic:pic>
              </a:graphicData>
            </a:graphic>
            <wp14:sizeRelH relativeFrom="margin">
              <wp14:pctWidth>0</wp14:pctWidth>
            </wp14:sizeRelH>
            <wp14:sizeRelV relativeFrom="margin">
              <wp14:pctHeight>0</wp14:pctHeight>
            </wp14:sizeRelV>
          </wp:anchor>
        </w:drawing>
      </w:r>
      <w:r>
        <w:t>Verwendete Betriebsstoffe</w:t>
      </w:r>
      <w:r w:rsidRPr="004E436C">
        <w:rPr>
          <w:noProof/>
        </w:rPr>
        <w:t xml:space="preserve"> </w:t>
      </w:r>
    </w:p>
    <w:p w14:paraId="01B6BEBB" w14:textId="2434CEC2" w:rsidR="00AA6789" w:rsidRDefault="00AA6789" w:rsidP="00AA6789">
      <w:pPr>
        <w:pStyle w:val="Listenabsatz"/>
        <w:spacing w:line="360" w:lineRule="auto"/>
        <w:ind w:left="720"/>
      </w:pPr>
      <w:r w:rsidRPr="00AA6789">
        <w:drawing>
          <wp:inline distT="0" distB="0" distL="0" distR="0" wp14:anchorId="18ECA5EC" wp14:editId="30492045">
            <wp:extent cx="2599705" cy="269640"/>
            <wp:effectExtent l="0" t="0" r="0" b="0"/>
            <wp:docPr id="222"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32423" cy="283405"/>
                    </a:xfrm>
                    <a:prstGeom prst="rect">
                      <a:avLst/>
                    </a:prstGeom>
                  </pic:spPr>
                </pic:pic>
              </a:graphicData>
            </a:graphic>
          </wp:inline>
        </w:drawing>
      </w:r>
    </w:p>
    <w:p w14:paraId="5974004F" w14:textId="77777777" w:rsidR="00A26624" w:rsidRDefault="00A26624" w:rsidP="00A26624">
      <w:pPr>
        <w:pStyle w:val="Listenabsatz"/>
        <w:spacing w:line="360" w:lineRule="auto"/>
        <w:ind w:left="720"/>
      </w:pPr>
    </w:p>
    <w:p w14:paraId="523CC5E4" w14:textId="5B4D8678" w:rsidR="00A26624" w:rsidRPr="00CC37DD" w:rsidRDefault="00CC37DD" w:rsidP="001352CA">
      <w:pPr>
        <w:pStyle w:val="Listenabsatz"/>
        <w:numPr>
          <w:ilvl w:val="1"/>
          <w:numId w:val="20"/>
        </w:numPr>
        <w:spacing w:line="360" w:lineRule="auto"/>
        <w:rPr>
          <w:lang w:val="it-IT"/>
        </w:rPr>
      </w:pPr>
      <w:r w:rsidRPr="00CC37DD">
        <w:rPr>
          <w:lang w:val="it-IT"/>
        </w:rPr>
        <w:t>Se durante il servizio sono stati utilizzati fluidi operativi, questi devono essere specificati per l'inserimento nel portale del produttore</w:t>
      </w:r>
      <w:r w:rsidR="00A26624" w:rsidRPr="00CC37DD">
        <w:rPr>
          <w:lang w:val="it-IT"/>
        </w:rPr>
        <w:t>.</w:t>
      </w:r>
    </w:p>
    <w:p w14:paraId="632AEE10" w14:textId="3A7E5FD3" w:rsidR="00A26624" w:rsidRDefault="00A26624" w:rsidP="00AA6789">
      <w:pPr>
        <w:pStyle w:val="Listenabsatz"/>
        <w:numPr>
          <w:ilvl w:val="2"/>
          <w:numId w:val="20"/>
        </w:numPr>
        <w:spacing w:line="360" w:lineRule="auto"/>
        <w:rPr>
          <w:lang w:val="it-IT"/>
        </w:rPr>
      </w:pPr>
      <w:r w:rsidRPr="00177F02">
        <w:rPr>
          <w:noProof/>
          <w:lang w:val="en-US"/>
        </w:rPr>
        <w:drawing>
          <wp:anchor distT="0" distB="0" distL="114300" distR="114300" simplePos="0" relativeHeight="251625472" behindDoc="0" locked="0" layoutInCell="1" allowOverlap="1" wp14:anchorId="13AE92A0" wp14:editId="486AAF96">
            <wp:simplePos x="0" y="0"/>
            <wp:positionH relativeFrom="margin">
              <wp:align>center</wp:align>
            </wp:positionH>
            <wp:positionV relativeFrom="paragraph">
              <wp:posOffset>443529</wp:posOffset>
            </wp:positionV>
            <wp:extent cx="4034118" cy="657105"/>
            <wp:effectExtent l="0" t="0" r="5080" b="0"/>
            <wp:wrapNone/>
            <wp:docPr id="101" name="Picture 10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diagram&#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4034118" cy="657105"/>
                    </a:xfrm>
                    <a:prstGeom prst="rect">
                      <a:avLst/>
                    </a:prstGeom>
                  </pic:spPr>
                </pic:pic>
              </a:graphicData>
            </a:graphic>
            <wp14:sizeRelH relativeFrom="margin">
              <wp14:pctWidth>0</wp14:pctWidth>
            </wp14:sizeRelH>
            <wp14:sizeRelV relativeFrom="margin">
              <wp14:pctHeight>0</wp14:pctHeight>
            </wp14:sizeRelV>
          </wp:anchor>
        </w:drawing>
      </w:r>
      <w:r w:rsidR="00EE1382" w:rsidRPr="00EE1382">
        <w:rPr>
          <w:lang w:val="it-IT"/>
        </w:rPr>
        <w:t xml:space="preserve"> Facendo clic su </w:t>
      </w:r>
      <w:r w:rsidR="00EE1382" w:rsidRPr="00EE1382">
        <w:rPr>
          <w:b/>
          <w:bCs/>
          <w:lang w:val="it-IT"/>
        </w:rPr>
        <w:t>"Aggiungi"</w:t>
      </w:r>
      <w:r w:rsidR="00EE1382" w:rsidRPr="00EE1382">
        <w:rPr>
          <w:lang w:val="it-IT"/>
        </w:rPr>
        <w:t xml:space="preserve"> si apre una tabella. È necessario inserire una voce per ogni materiale operativo utilizzato</w:t>
      </w:r>
      <w:r w:rsidRPr="00EE1382">
        <w:rPr>
          <w:lang w:val="it-IT"/>
        </w:rPr>
        <w:t>.</w:t>
      </w:r>
    </w:p>
    <w:p w14:paraId="1D2EEB3C" w14:textId="4BC9160C" w:rsidR="00AA6789" w:rsidRPr="00AA6789" w:rsidRDefault="00AA6789" w:rsidP="00AA6789">
      <w:pPr>
        <w:pStyle w:val="Listenabsatz"/>
        <w:spacing w:line="360" w:lineRule="auto"/>
        <w:ind w:left="2160"/>
        <w:rPr>
          <w:lang w:val="it-IT"/>
        </w:rPr>
      </w:pPr>
      <w:r w:rsidRPr="00AA6789">
        <w:rPr>
          <w:lang w:val="it-IT"/>
        </w:rPr>
        <w:drawing>
          <wp:inline distT="0" distB="0" distL="0" distR="0" wp14:anchorId="7C5F998E" wp14:editId="27658C30">
            <wp:extent cx="3822449" cy="643047"/>
            <wp:effectExtent l="0" t="0" r="6985" b="5080"/>
            <wp:docPr id="223" name="Grafik 22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Grafik 223" descr="Ein Bild, das Tisch enthält.&#10;&#10;Automatisch generierte Beschreibung"/>
                    <pic:cNvPicPr/>
                  </pic:nvPicPr>
                  <pic:blipFill>
                    <a:blip r:embed="rId109"/>
                    <a:stretch>
                      <a:fillRect/>
                    </a:stretch>
                  </pic:blipFill>
                  <pic:spPr>
                    <a:xfrm>
                      <a:off x="0" y="0"/>
                      <a:ext cx="3866121" cy="650394"/>
                    </a:xfrm>
                    <a:prstGeom prst="rect">
                      <a:avLst/>
                    </a:prstGeom>
                  </pic:spPr>
                </pic:pic>
              </a:graphicData>
            </a:graphic>
          </wp:inline>
        </w:drawing>
      </w:r>
    </w:p>
    <w:p w14:paraId="00FBC817" w14:textId="77777777" w:rsidR="00A26624" w:rsidRPr="00EE1382" w:rsidRDefault="00A26624" w:rsidP="00A26624">
      <w:pPr>
        <w:pStyle w:val="Listenabsatz"/>
        <w:spacing w:line="360" w:lineRule="auto"/>
        <w:ind w:left="2160"/>
        <w:rPr>
          <w:lang w:val="it-IT"/>
        </w:rPr>
      </w:pPr>
      <w:r w:rsidRPr="00EE1382">
        <w:rPr>
          <w:lang w:val="it-IT"/>
        </w:rPr>
        <w:t xml:space="preserve">  </w:t>
      </w:r>
    </w:p>
    <w:p w14:paraId="5637C4FD" w14:textId="77777777" w:rsidR="00A26624" w:rsidRPr="00EE1382" w:rsidRDefault="00A26624" w:rsidP="00A26624">
      <w:pPr>
        <w:pStyle w:val="Listenabsatz"/>
        <w:spacing w:line="360" w:lineRule="auto"/>
        <w:ind w:left="2160"/>
        <w:rPr>
          <w:lang w:val="it-IT"/>
        </w:rPr>
      </w:pPr>
      <w:r w:rsidRPr="00EE1382">
        <w:rPr>
          <w:lang w:val="it-IT"/>
        </w:rPr>
        <w:t xml:space="preserve"> </w:t>
      </w:r>
    </w:p>
    <w:p w14:paraId="348D0550" w14:textId="21BDB610" w:rsidR="00A26624" w:rsidRDefault="00EE1382" w:rsidP="001352CA">
      <w:pPr>
        <w:pStyle w:val="Listenabsatz"/>
        <w:numPr>
          <w:ilvl w:val="2"/>
          <w:numId w:val="20"/>
        </w:numPr>
        <w:spacing w:line="360" w:lineRule="auto"/>
      </w:pPr>
      <w:r w:rsidRPr="00EE1382">
        <w:t>Esempio</w:t>
      </w:r>
      <w:r w:rsidR="00A26624">
        <w:t>:</w:t>
      </w:r>
    </w:p>
    <w:p w14:paraId="2111A67B" w14:textId="7DBFD3CB" w:rsidR="00A26624" w:rsidRDefault="00A26624" w:rsidP="00A26624">
      <w:pPr>
        <w:tabs>
          <w:tab w:val="clear" w:pos="397"/>
          <w:tab w:val="clear" w:pos="794"/>
          <w:tab w:val="clear" w:pos="1191"/>
        </w:tabs>
        <w:spacing w:before="0" w:after="200" w:line="276" w:lineRule="auto"/>
        <w:contextualSpacing w:val="0"/>
      </w:pPr>
      <w:r w:rsidRPr="00046754">
        <w:rPr>
          <w:noProof/>
        </w:rPr>
        <w:drawing>
          <wp:anchor distT="0" distB="0" distL="114300" distR="114300" simplePos="0" relativeHeight="251626496" behindDoc="0" locked="0" layoutInCell="1" allowOverlap="1" wp14:anchorId="2BF423A6" wp14:editId="3FDEE6BB">
            <wp:simplePos x="0" y="0"/>
            <wp:positionH relativeFrom="margin">
              <wp:posOffset>1153197</wp:posOffset>
            </wp:positionH>
            <wp:positionV relativeFrom="paragraph">
              <wp:posOffset>4968</wp:posOffset>
            </wp:positionV>
            <wp:extent cx="4006737" cy="840441"/>
            <wp:effectExtent l="0" t="0" r="0" b="0"/>
            <wp:wrapNone/>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4014444" cy="842058"/>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432D0217" w14:textId="074FED72" w:rsidR="00AA6789" w:rsidRDefault="00AA6789" w:rsidP="00A26624">
      <w:pPr>
        <w:tabs>
          <w:tab w:val="clear" w:pos="397"/>
          <w:tab w:val="clear" w:pos="794"/>
          <w:tab w:val="clear" w:pos="1191"/>
        </w:tabs>
        <w:spacing w:before="0" w:after="200" w:line="276" w:lineRule="auto"/>
        <w:contextualSpacing w:val="0"/>
      </w:pPr>
      <w:r w:rsidRPr="00AA6789">
        <w:drawing>
          <wp:inline distT="0" distB="0" distL="0" distR="0" wp14:anchorId="2054F06E" wp14:editId="40E98B5F">
            <wp:extent cx="6299835" cy="1441450"/>
            <wp:effectExtent l="0" t="0" r="5715" b="635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99835" cy="1441450"/>
                    </a:xfrm>
                    <a:prstGeom prst="rect">
                      <a:avLst/>
                    </a:prstGeom>
                  </pic:spPr>
                </pic:pic>
              </a:graphicData>
            </a:graphic>
          </wp:inline>
        </w:drawing>
      </w:r>
    </w:p>
    <w:p w14:paraId="4DDAF5C9" w14:textId="09D49461" w:rsidR="00893010" w:rsidRDefault="009D6CCE" w:rsidP="00893010">
      <w:pPr>
        <w:pStyle w:val="berschrift3"/>
        <w:numPr>
          <w:ilvl w:val="2"/>
          <w:numId w:val="1"/>
        </w:numPr>
        <w:tabs>
          <w:tab w:val="clear" w:pos="397"/>
        </w:tabs>
      </w:pPr>
      <w:bookmarkStart w:id="38" w:name="_Toc125553235"/>
      <w:bookmarkEnd w:id="37"/>
      <w:r w:rsidRPr="009D6CCE">
        <w:t>Panoramica</w:t>
      </w:r>
      <w:bookmarkEnd w:id="38"/>
    </w:p>
    <w:p w14:paraId="3C5F2EE8" w14:textId="60E5556C" w:rsidR="00F22A60" w:rsidRPr="009D6CCE" w:rsidRDefault="009D6CCE" w:rsidP="00F22A60">
      <w:pPr>
        <w:spacing w:line="360" w:lineRule="auto"/>
        <w:jc w:val="both"/>
        <w:rPr>
          <w:color w:val="000000"/>
          <w:sz w:val="21"/>
          <w:szCs w:val="21"/>
          <w:shd w:val="clear" w:color="auto" w:fill="FFFFFF"/>
          <w:lang w:val="it-IT"/>
        </w:rPr>
      </w:pPr>
      <w:r w:rsidRPr="009D6CCE">
        <w:rPr>
          <w:lang w:val="it-IT"/>
        </w:rPr>
        <w:t>Dopo aver inserito tutte le informazioni aggiuntive, si accede alla panoramica. Qui si possono rivedere tutti i dati inseriti. In fondo alla pagina si trova il pulsante "Richiesta di iscrizione". Facendo clic su questo pulsante si conferma la completezza e la correttezza dei dati inseriti, nonché che gli interventi sui veicoli vengono eseguiti esclusivamente da personale tecnicamente qualificato</w:t>
      </w:r>
      <w:r w:rsidR="00F22A60" w:rsidRPr="009D6CCE">
        <w:rPr>
          <w:color w:val="000000"/>
          <w:sz w:val="21"/>
          <w:szCs w:val="21"/>
          <w:shd w:val="clear" w:color="auto" w:fill="FFFFFF"/>
          <w:lang w:val="it-IT"/>
        </w:rPr>
        <w:t>.</w:t>
      </w:r>
    </w:p>
    <w:p w14:paraId="2270A97A" w14:textId="77777777" w:rsidR="00F22A60" w:rsidRPr="009D6CCE" w:rsidRDefault="00F22A60" w:rsidP="00F22A60">
      <w:pPr>
        <w:spacing w:line="360" w:lineRule="auto"/>
        <w:jc w:val="both"/>
        <w:rPr>
          <w:lang w:val="it-IT"/>
        </w:rPr>
      </w:pPr>
    </w:p>
    <w:p w14:paraId="2A97601C" w14:textId="1ADB8762" w:rsidR="00F22A60" w:rsidRPr="009D6CCE" w:rsidRDefault="009D6CCE" w:rsidP="00F22A60">
      <w:pPr>
        <w:spacing w:line="360" w:lineRule="auto"/>
        <w:jc w:val="both"/>
        <w:rPr>
          <w:color w:val="2B2C3A" w:themeColor="text1"/>
          <w:lang w:val="it-IT"/>
        </w:rPr>
      </w:pPr>
      <w:r w:rsidRPr="009D6CCE">
        <w:rPr>
          <w:b/>
          <w:bCs/>
          <w:color w:val="2B2C3A" w:themeColor="text1"/>
          <w:lang w:val="it-IT"/>
        </w:rPr>
        <w:t xml:space="preserve">Nota: </w:t>
      </w:r>
      <w:r w:rsidRPr="009D6CCE">
        <w:rPr>
          <w:color w:val="2B2C3A" w:themeColor="text1"/>
          <w:lang w:val="it-IT"/>
        </w:rPr>
        <w:t>non è più possibile elaborare la domanda dopo che è stata presentata.</w:t>
      </w:r>
    </w:p>
    <w:p w14:paraId="6CBF4E23" w14:textId="1B98411A" w:rsidR="0065112F" w:rsidRPr="009D6CCE" w:rsidRDefault="0065112F" w:rsidP="0065112F">
      <w:pPr>
        <w:spacing w:line="360" w:lineRule="auto"/>
        <w:rPr>
          <w:color w:val="2B2C3A" w:themeColor="text1"/>
          <w:lang w:val="it-IT"/>
        </w:rPr>
      </w:pPr>
    </w:p>
    <w:p w14:paraId="02258736" w14:textId="087F948A" w:rsidR="0065112F" w:rsidRPr="00805CD5" w:rsidRDefault="00805CD5" w:rsidP="0065112F">
      <w:pPr>
        <w:spacing w:line="360" w:lineRule="auto"/>
        <w:rPr>
          <w:color w:val="2B2C3A" w:themeColor="text1"/>
          <w:lang w:val="it-IT"/>
        </w:rPr>
      </w:pPr>
      <w:r w:rsidRPr="00805CD5">
        <w:rPr>
          <w:color w:val="2B2C3A" w:themeColor="text1"/>
          <w:lang w:val="it-IT"/>
        </w:rPr>
        <w:t>Viene visualizzato il seguente messaggio</w:t>
      </w:r>
      <w:r w:rsidR="005E3D9C" w:rsidRPr="00805CD5">
        <w:rPr>
          <w:color w:val="2B2C3A" w:themeColor="text1"/>
          <w:lang w:val="it-IT"/>
        </w:rPr>
        <w:t xml:space="preserve">: </w:t>
      </w:r>
    </w:p>
    <w:p w14:paraId="74C0C4B5" w14:textId="3959FD7A" w:rsidR="0065112F" w:rsidRPr="00805CD5" w:rsidRDefault="008D04BD" w:rsidP="0065112F">
      <w:pPr>
        <w:spacing w:line="360" w:lineRule="auto"/>
        <w:rPr>
          <w:lang w:val="it-IT"/>
        </w:rPr>
      </w:pPr>
      <w:r>
        <w:rPr>
          <w:noProof/>
        </w:rPr>
        <mc:AlternateContent>
          <mc:Choice Requires="wps">
            <w:drawing>
              <wp:anchor distT="0" distB="0" distL="114300" distR="114300" simplePos="0" relativeHeight="251724800" behindDoc="0" locked="0" layoutInCell="1" allowOverlap="1" wp14:anchorId="3B9B3AD4" wp14:editId="2182265B">
                <wp:simplePos x="0" y="0"/>
                <wp:positionH relativeFrom="column">
                  <wp:posOffset>5128412</wp:posOffset>
                </wp:positionH>
                <wp:positionV relativeFrom="paragraph">
                  <wp:posOffset>41079</wp:posOffset>
                </wp:positionV>
                <wp:extent cx="651510" cy="150495"/>
                <wp:effectExtent l="0" t="0" r="15240" b="20955"/>
                <wp:wrapNone/>
                <wp:docPr id="191" name="Rectangle 191"/>
                <wp:cNvGraphicFramePr/>
                <a:graphic xmlns:a="http://schemas.openxmlformats.org/drawingml/2006/main">
                  <a:graphicData uri="http://schemas.microsoft.com/office/word/2010/wordprocessingShape">
                    <wps:wsp>
                      <wps:cNvSpPr/>
                      <wps:spPr>
                        <a:xfrm>
                          <a:off x="0" y="0"/>
                          <a:ext cx="651510" cy="150495"/>
                        </a:xfrm>
                        <a:prstGeom prst="rect">
                          <a:avLst/>
                        </a:prstGeom>
                        <a:solidFill>
                          <a:schemeClr val="bg1"/>
                        </a:solidFill>
                        <a:ln w="6350">
                          <a:solidFill>
                            <a:schemeClr val="bg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6C2172C2" id="Rectangle 191" o:spid="_x0000_s1026" style="position:absolute;margin-left:403.8pt;margin-top:3.25pt;width:51.3pt;height:11.8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" fillcolor="white [3212]" strokecolor="white [3212]" strokeweight=".5pt">
                <v:textbox inset="2mm,2mm,2mm,2mm"/>
              </v:rect>
            </w:pict>
          </mc:Fallback>
        </mc:AlternateContent>
      </w:r>
      <w:r>
        <w:rPr>
          <w:noProof/>
        </w:rPr>
        <w:drawing>
          <wp:anchor distT="0" distB="0" distL="114300" distR="114300" simplePos="0" relativeHeight="251725824" behindDoc="0" locked="0" layoutInCell="1" allowOverlap="1" wp14:anchorId="44BAC80D" wp14:editId="6BA4ECE1">
            <wp:simplePos x="0" y="0"/>
            <wp:positionH relativeFrom="column">
              <wp:posOffset>5480790</wp:posOffset>
            </wp:positionH>
            <wp:positionV relativeFrom="paragraph">
              <wp:posOffset>42443</wp:posOffset>
            </wp:positionV>
            <wp:extent cx="324485" cy="150495"/>
            <wp:effectExtent l="0" t="0" r="0"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24485" cy="150495"/>
                    </a:xfrm>
                    <a:prstGeom prst="rect">
                      <a:avLst/>
                    </a:prstGeom>
                  </pic:spPr>
                </pic:pic>
              </a:graphicData>
            </a:graphic>
          </wp:anchor>
        </w:drawing>
      </w:r>
      <w:r w:rsidR="00F212CC">
        <w:rPr>
          <w:noProof/>
          <w:lang w:val="en-US"/>
        </w:rPr>
        <mc:AlternateContent>
          <mc:Choice Requires="wpg">
            <w:drawing>
              <wp:anchor distT="0" distB="0" distL="114300" distR="114300" simplePos="0" relativeHeight="251576320" behindDoc="0" locked="0" layoutInCell="1" allowOverlap="1" wp14:anchorId="36BDB8B6" wp14:editId="2FBE4168">
                <wp:simplePos x="0" y="0"/>
                <wp:positionH relativeFrom="column">
                  <wp:posOffset>-635</wp:posOffset>
                </wp:positionH>
                <wp:positionV relativeFrom="paragraph">
                  <wp:posOffset>9525</wp:posOffset>
                </wp:positionV>
                <wp:extent cx="6299835" cy="2216785"/>
                <wp:effectExtent l="0" t="0" r="5715" b="0"/>
                <wp:wrapNone/>
                <wp:docPr id="9" name="Group 9"/>
                <wp:cNvGraphicFramePr/>
                <a:graphic xmlns:a="http://schemas.openxmlformats.org/drawingml/2006/main">
                  <a:graphicData uri="http://schemas.microsoft.com/office/word/2010/wordprocessingGroup">
                    <wpg:wgp>
                      <wpg:cNvGrpSpPr/>
                      <wpg:grpSpPr>
                        <a:xfrm>
                          <a:off x="0" y="0"/>
                          <a:ext cx="6299835" cy="2216785"/>
                          <a:chOff x="0" y="0"/>
                          <a:chExt cx="6299835" cy="2216785"/>
                        </a:xfrm>
                      </wpg:grpSpPr>
                      <pic:pic xmlns:pic="http://schemas.openxmlformats.org/drawingml/2006/picture">
                        <pic:nvPicPr>
                          <pic:cNvPr id="105" name="Picture 105" descr="Graphical user interface, application&#10;&#10;Description automatically generated"/>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6299835" cy="2216785"/>
                          </a:xfrm>
                          <a:prstGeom prst="rect">
                            <a:avLst/>
                          </a:prstGeom>
                        </pic:spPr>
                      </pic:pic>
                      <wps:wsp>
                        <wps:cNvPr id="78" name="Rechteck 78"/>
                        <wps:cNvSpPr/>
                        <wps:spPr>
                          <a:xfrm>
                            <a:off x="76200" y="6350"/>
                            <a:ext cx="568960" cy="182880"/>
                          </a:xfrm>
                          <a:prstGeom prst="rect">
                            <a:avLst/>
                          </a:prstGeom>
                          <a:noFill/>
                          <a:ln w="12700">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wps:wsp>
                        <wps:cNvPr id="76" name="Rechteck 76"/>
                        <wps:cNvSpPr/>
                        <wps:spPr>
                          <a:xfrm>
                            <a:off x="2692400" y="1390650"/>
                            <a:ext cx="984739" cy="244116"/>
                          </a:xfrm>
                          <a:prstGeom prst="rect">
                            <a:avLst/>
                          </a:prstGeom>
                          <a:noFill/>
                          <a:ln w="12700">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wpg:wgp>
                  </a:graphicData>
                </a:graphic>
              </wp:anchor>
            </w:drawing>
          </mc:Choice>
          <mc:Fallback>
            <w:pict>
              <v:group w14:anchorId="7242AA3E" id="Group 9" o:spid="_x0000_s1026" style="position:absolute;margin-left:-.05pt;margin-top:.75pt;width:496.05pt;height:174.55pt;z-index:251576320" coordsize="62998,22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">
                <v:shape id="Picture 105" o:spid="_x0000_s1027" type="#_x0000_t75" alt="Graphical user interface, application&#10;&#10;Description automatically generated" style="position:absolute;width:62998;height:22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">
                  <v:imagedata r:id="rId113" o:title="Graphical user interface, application&#10;&#10;Description automatically generated"/>
                </v:shape>
                <v:rect id="Rechteck 78" o:spid="_x0000_s1028" style="position:absolute;left:762;top:63;width:5689;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" filled="f" strokecolor="red" strokeweight="1pt">
                  <v:textbox inset="2mm,2mm,2mm,2mm"/>
                </v:rect>
                <v:rect id="Rechteck 76" o:spid="_x0000_s1029" style="position:absolute;left:26924;top:13906;width:9847;height:2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" filled="f" strokecolor="red" strokeweight="1pt">
                  <v:textbox inset="2mm,2mm,2mm,2mm"/>
                </v:rect>
              </v:group>
            </w:pict>
          </mc:Fallback>
        </mc:AlternateContent>
      </w:r>
    </w:p>
    <w:p w14:paraId="1AD6BDC4" w14:textId="0A1CD235" w:rsidR="00F212CC" w:rsidRPr="00805CD5" w:rsidRDefault="00F212CC" w:rsidP="0065112F">
      <w:pPr>
        <w:spacing w:line="360" w:lineRule="auto"/>
        <w:rPr>
          <w:lang w:val="it-IT"/>
        </w:rPr>
      </w:pPr>
    </w:p>
    <w:p w14:paraId="5689BC07" w14:textId="41EE2D22" w:rsidR="00F212CC" w:rsidRPr="00805CD5" w:rsidRDefault="00F212CC" w:rsidP="0065112F">
      <w:pPr>
        <w:spacing w:line="360" w:lineRule="auto"/>
        <w:rPr>
          <w:lang w:val="it-IT"/>
        </w:rPr>
      </w:pPr>
    </w:p>
    <w:p w14:paraId="69951939" w14:textId="088EA065" w:rsidR="00F212CC" w:rsidRPr="00805CD5" w:rsidRDefault="00F212CC" w:rsidP="0065112F">
      <w:pPr>
        <w:spacing w:line="360" w:lineRule="auto"/>
        <w:rPr>
          <w:lang w:val="it-IT"/>
        </w:rPr>
      </w:pPr>
    </w:p>
    <w:p w14:paraId="41ABE5DB" w14:textId="3DF1B3AB" w:rsidR="00F212CC" w:rsidRPr="00805CD5" w:rsidRDefault="00F212CC" w:rsidP="0065112F">
      <w:pPr>
        <w:spacing w:line="360" w:lineRule="auto"/>
        <w:rPr>
          <w:lang w:val="it-IT"/>
        </w:rPr>
      </w:pPr>
    </w:p>
    <w:p w14:paraId="151D06BB" w14:textId="703A547B" w:rsidR="00F212CC" w:rsidRPr="00805CD5" w:rsidRDefault="00F212CC" w:rsidP="0065112F">
      <w:pPr>
        <w:spacing w:line="360" w:lineRule="auto"/>
        <w:rPr>
          <w:lang w:val="it-IT"/>
        </w:rPr>
      </w:pPr>
    </w:p>
    <w:p w14:paraId="7F89F955" w14:textId="062F4B59" w:rsidR="00F212CC" w:rsidRPr="00805CD5" w:rsidRDefault="00F212CC" w:rsidP="0065112F">
      <w:pPr>
        <w:spacing w:line="360" w:lineRule="auto"/>
        <w:rPr>
          <w:lang w:val="it-IT"/>
        </w:rPr>
      </w:pPr>
    </w:p>
    <w:p w14:paraId="094887EB" w14:textId="77777777" w:rsidR="00F212CC" w:rsidRPr="00805CD5" w:rsidRDefault="00F212CC" w:rsidP="0065112F">
      <w:pPr>
        <w:spacing w:line="360" w:lineRule="auto"/>
        <w:rPr>
          <w:lang w:val="it-IT"/>
        </w:rPr>
      </w:pPr>
    </w:p>
    <w:p w14:paraId="27FC8B59" w14:textId="77777777" w:rsidR="00F212CC" w:rsidRPr="00805CD5" w:rsidRDefault="00F212CC" w:rsidP="0065112F">
      <w:pPr>
        <w:spacing w:line="360" w:lineRule="auto"/>
        <w:rPr>
          <w:lang w:val="it-IT"/>
        </w:rPr>
      </w:pPr>
    </w:p>
    <w:p w14:paraId="62FE03E6" w14:textId="77777777" w:rsidR="00F212CC" w:rsidRPr="00805CD5" w:rsidRDefault="00F212CC" w:rsidP="0065112F">
      <w:pPr>
        <w:spacing w:line="360" w:lineRule="auto"/>
        <w:rPr>
          <w:lang w:val="it-IT"/>
        </w:rPr>
      </w:pPr>
    </w:p>
    <w:p w14:paraId="7FFF7C1A" w14:textId="5A9482B1" w:rsidR="00F212CC" w:rsidRDefault="00F212CC" w:rsidP="0065112F">
      <w:pPr>
        <w:spacing w:line="360" w:lineRule="auto"/>
        <w:rPr>
          <w:lang w:val="it-IT"/>
        </w:rPr>
      </w:pPr>
    </w:p>
    <w:p w14:paraId="0E66AF93" w14:textId="0CADDF5F" w:rsidR="00AA6789" w:rsidRPr="00805CD5" w:rsidRDefault="00AA6789" w:rsidP="0065112F">
      <w:pPr>
        <w:spacing w:line="360" w:lineRule="auto"/>
        <w:rPr>
          <w:lang w:val="it-IT"/>
        </w:rPr>
      </w:pPr>
      <w:r w:rsidRPr="00AA6789">
        <w:rPr>
          <w:lang w:val="it-IT"/>
        </w:rPr>
        <w:drawing>
          <wp:inline distT="0" distB="0" distL="0" distR="0" wp14:anchorId="055EF5EA" wp14:editId="4F3D49A4">
            <wp:extent cx="6299835" cy="2331085"/>
            <wp:effectExtent l="0" t="0" r="5715" b="0"/>
            <wp:docPr id="225" name="Grafik 2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Grafik 225" descr="Ein Bild, das Text enthält.&#10;&#10;Automatisch generierte Beschreibung"/>
                    <pic:cNvPicPr/>
                  </pic:nvPicPr>
                  <pic:blipFill>
                    <a:blip r:embed="rId114"/>
                    <a:stretch>
                      <a:fillRect/>
                    </a:stretch>
                  </pic:blipFill>
                  <pic:spPr>
                    <a:xfrm>
                      <a:off x="0" y="0"/>
                      <a:ext cx="6299835" cy="2331085"/>
                    </a:xfrm>
                    <a:prstGeom prst="rect">
                      <a:avLst/>
                    </a:prstGeom>
                  </pic:spPr>
                </pic:pic>
              </a:graphicData>
            </a:graphic>
          </wp:inline>
        </w:drawing>
      </w:r>
    </w:p>
    <w:p w14:paraId="22474666" w14:textId="7C4C5ABA" w:rsidR="0065112F" w:rsidRPr="00805CD5" w:rsidRDefault="0065112F" w:rsidP="0065112F">
      <w:pPr>
        <w:spacing w:line="360" w:lineRule="auto"/>
        <w:rPr>
          <w:lang w:val="it-IT"/>
        </w:rPr>
      </w:pPr>
    </w:p>
    <w:p w14:paraId="7ECB50D9" w14:textId="1121F050" w:rsidR="00BA15E4" w:rsidRPr="00805CD5" w:rsidRDefault="00805CD5" w:rsidP="00C47909">
      <w:pPr>
        <w:spacing w:line="360" w:lineRule="auto"/>
        <w:jc w:val="both"/>
        <w:rPr>
          <w:lang w:val="it-IT"/>
        </w:rPr>
      </w:pPr>
      <w:r w:rsidRPr="00805CD5">
        <w:rPr>
          <w:lang w:val="it-IT"/>
        </w:rPr>
        <w:t xml:space="preserve">Per elaborare ulteriori richieste e tornare al cruscotto, fare clic sul pulsante "TecRMI" o su </w:t>
      </w:r>
      <w:r w:rsidRPr="00805CD5">
        <w:rPr>
          <w:b/>
          <w:bCs/>
          <w:lang w:val="it-IT"/>
        </w:rPr>
        <w:t>"Torna al cruscotto"</w:t>
      </w:r>
      <w:r>
        <w:rPr>
          <w:lang w:val="it-IT"/>
        </w:rPr>
        <w:t>.</w:t>
      </w:r>
      <w:r w:rsidR="00BA15E4" w:rsidRPr="00805CD5">
        <w:rPr>
          <w:lang w:val="it-IT"/>
        </w:rPr>
        <w:br w:type="page"/>
      </w:r>
    </w:p>
    <w:p w14:paraId="1A02FC6E" w14:textId="2C5E1521" w:rsidR="00D71FA5" w:rsidRDefault="00561AE1" w:rsidP="00D71FA5">
      <w:pPr>
        <w:pStyle w:val="berschrift2"/>
      </w:pPr>
      <w:bookmarkStart w:id="39" w:name="_Toc125553236"/>
      <w:r>
        <w:t>Create a History Request</w:t>
      </w:r>
      <w:bookmarkEnd w:id="39"/>
    </w:p>
    <w:p w14:paraId="610EB366" w14:textId="79BADC3D" w:rsidR="007F798D" w:rsidRPr="006C2D17" w:rsidRDefault="007F798D" w:rsidP="007F798D">
      <w:pPr>
        <w:spacing w:line="360" w:lineRule="auto"/>
        <w:jc w:val="both"/>
        <w:rPr>
          <w:lang w:val="en-US"/>
        </w:rPr>
      </w:pPr>
      <w:r>
        <w:rPr>
          <w:lang w:val="en"/>
        </w:rPr>
        <w:t>To access the dashboard for Service History, the button for Service History must be selected in the selection shortly after login:</w:t>
      </w:r>
      <w:r w:rsidR="00095818" w:rsidRPr="00095818">
        <w:rPr>
          <w:noProof/>
          <w:lang w:val="en-US"/>
        </w:rPr>
        <w:t xml:space="preserve"> </w:t>
      </w:r>
    </w:p>
    <w:p w14:paraId="786A1DB7" w14:textId="7D3EE693" w:rsidR="00D71FA5" w:rsidRDefault="00095818" w:rsidP="007F798D">
      <w:pPr>
        <w:tabs>
          <w:tab w:val="clear" w:pos="397"/>
          <w:tab w:val="clear" w:pos="794"/>
          <w:tab w:val="clear" w:pos="1191"/>
        </w:tabs>
        <w:spacing w:before="0" w:after="200" w:line="276" w:lineRule="auto"/>
        <w:contextualSpacing w:val="0"/>
        <w:jc w:val="both"/>
      </w:pPr>
      <w:r>
        <w:rPr>
          <w:noProof/>
        </w:rPr>
        <mc:AlternateContent>
          <mc:Choice Requires="wps">
            <w:drawing>
              <wp:anchor distT="0" distB="0" distL="114300" distR="114300" simplePos="0" relativeHeight="251726848" behindDoc="0" locked="0" layoutInCell="1" allowOverlap="1" wp14:anchorId="0A4FCEBB" wp14:editId="3227612A">
                <wp:simplePos x="0" y="0"/>
                <wp:positionH relativeFrom="column">
                  <wp:posOffset>5098415</wp:posOffset>
                </wp:positionH>
                <wp:positionV relativeFrom="paragraph">
                  <wp:posOffset>59055</wp:posOffset>
                </wp:positionV>
                <wp:extent cx="651510" cy="95250"/>
                <wp:effectExtent l="0" t="0" r="0" b="0"/>
                <wp:wrapNone/>
                <wp:docPr id="193" name="Rectangle 193"/>
                <wp:cNvGraphicFramePr/>
                <a:graphic xmlns:a="http://schemas.openxmlformats.org/drawingml/2006/main">
                  <a:graphicData uri="http://schemas.microsoft.com/office/word/2010/wordprocessingShape">
                    <wps:wsp>
                      <wps:cNvSpPr/>
                      <wps:spPr>
                        <a:xfrm>
                          <a:off x="0" y="0"/>
                          <a:ext cx="651510" cy="95250"/>
                        </a:xfrm>
                        <a:prstGeom prst="rect">
                          <a:avLst/>
                        </a:prstGeom>
                        <a:solidFill>
                          <a:schemeClr val="bg1"/>
                        </a:solidFill>
                        <a:ln w="6350">
                          <a:solidFill>
                            <a:schemeClr val="bg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anchor>
            </w:drawing>
          </mc:Choice>
          <mc:Fallback>
            <w:pict>
              <v:rect w14:anchorId="7C50BF70" id="Rectangle 193" o:spid="_x0000_s1026" style="position:absolute;margin-left:401.45pt;margin-top:4.65pt;width:51.3pt;height:7.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" fillcolor="white [3212]" strokecolor="white [3212]" strokeweight=".5pt">
                <v:textbox inset="2mm,2mm,2mm,2mm"/>
              </v:rect>
            </w:pict>
          </mc:Fallback>
        </mc:AlternateContent>
      </w:r>
      <w:r>
        <w:rPr>
          <w:noProof/>
        </w:rPr>
        <w:drawing>
          <wp:anchor distT="0" distB="0" distL="114300" distR="114300" simplePos="0" relativeHeight="251727872" behindDoc="0" locked="0" layoutInCell="1" allowOverlap="1" wp14:anchorId="3CF0E03A" wp14:editId="3A42DD0F">
            <wp:simplePos x="0" y="0"/>
            <wp:positionH relativeFrom="column">
              <wp:posOffset>5456834</wp:posOffset>
            </wp:positionH>
            <wp:positionV relativeFrom="paragraph">
              <wp:posOffset>19482</wp:posOffset>
            </wp:positionV>
            <wp:extent cx="324485" cy="150495"/>
            <wp:effectExtent l="0" t="0" r="0"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24485" cy="150495"/>
                    </a:xfrm>
                    <a:prstGeom prst="rect">
                      <a:avLst/>
                    </a:prstGeom>
                  </pic:spPr>
                </pic:pic>
              </a:graphicData>
            </a:graphic>
          </wp:anchor>
        </w:drawing>
      </w:r>
      <w:r w:rsidR="003C63D0">
        <w:rPr>
          <w:noProof/>
        </w:rPr>
        <mc:AlternateContent>
          <mc:Choice Requires="wps">
            <w:drawing>
              <wp:anchor distT="0" distB="0" distL="114300" distR="114300" simplePos="0" relativeHeight="251587584" behindDoc="0" locked="0" layoutInCell="1" allowOverlap="1" wp14:anchorId="0E2BBAA3" wp14:editId="585A43BF">
                <wp:simplePos x="0" y="0"/>
                <wp:positionH relativeFrom="margin">
                  <wp:posOffset>3143911</wp:posOffset>
                </wp:positionH>
                <wp:positionV relativeFrom="paragraph">
                  <wp:posOffset>351116</wp:posOffset>
                </wp:positionV>
                <wp:extent cx="3040083" cy="1275560"/>
                <wp:effectExtent l="0" t="0" r="27305" b="20320"/>
                <wp:wrapNone/>
                <wp:docPr id="258" name="Rechteck 258"/>
                <wp:cNvGraphicFramePr/>
                <a:graphic xmlns:a="http://schemas.openxmlformats.org/drawingml/2006/main">
                  <a:graphicData uri="http://schemas.microsoft.com/office/word/2010/wordprocessingShape">
                    <wps:wsp>
                      <wps:cNvSpPr/>
                      <wps:spPr>
                        <a:xfrm>
                          <a:off x="0" y="0"/>
                          <a:ext cx="3040083" cy="1275560"/>
                        </a:xfrm>
                        <a:prstGeom prst="rect">
                          <a:avLst/>
                        </a:prstGeom>
                        <a:noFill/>
                        <a:ln w="6350">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E75C2" id="Rechteck 258" o:spid="_x0000_s1026" style="position:absolute;margin-left:247.55pt;margin-top:27.65pt;width:239.4pt;height:100.45pt;z-index:251587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" filled="f" strokecolor="red" strokeweight=".5pt">
                <v:textbox inset="2mm,2mm,2mm,2mm"/>
                <w10:wrap anchorx="margin"/>
              </v:rect>
            </w:pict>
          </mc:Fallback>
        </mc:AlternateContent>
      </w:r>
      <w:r w:rsidR="00486713" w:rsidRPr="00486713">
        <w:rPr>
          <w:noProof/>
        </w:rPr>
        <w:drawing>
          <wp:inline distT="0" distB="0" distL="0" distR="0" wp14:anchorId="37F6E078" wp14:editId="6BBAB4FA">
            <wp:extent cx="6299835" cy="1636395"/>
            <wp:effectExtent l="0" t="0" r="5715" b="1905"/>
            <wp:docPr id="91" name="Picture 9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chat or text message&#10;&#10;Description automatically generated"/>
                    <pic:cNvPicPr/>
                  </pic:nvPicPr>
                  <pic:blipFill>
                    <a:blip r:embed="rId115"/>
                    <a:stretch>
                      <a:fillRect/>
                    </a:stretch>
                  </pic:blipFill>
                  <pic:spPr>
                    <a:xfrm>
                      <a:off x="0" y="0"/>
                      <a:ext cx="6299835" cy="1636395"/>
                    </a:xfrm>
                    <a:prstGeom prst="rect">
                      <a:avLst/>
                    </a:prstGeom>
                  </pic:spPr>
                </pic:pic>
              </a:graphicData>
            </a:graphic>
          </wp:inline>
        </w:drawing>
      </w:r>
    </w:p>
    <w:p w14:paraId="712098F9" w14:textId="017707AE" w:rsidR="00AA6789" w:rsidRDefault="00AA6789" w:rsidP="007F798D">
      <w:pPr>
        <w:tabs>
          <w:tab w:val="clear" w:pos="397"/>
          <w:tab w:val="clear" w:pos="794"/>
          <w:tab w:val="clear" w:pos="1191"/>
        </w:tabs>
        <w:spacing w:before="0" w:after="200" w:line="276" w:lineRule="auto"/>
        <w:contextualSpacing w:val="0"/>
        <w:jc w:val="both"/>
      </w:pPr>
      <w:r w:rsidRPr="00AA6789">
        <w:drawing>
          <wp:inline distT="0" distB="0" distL="0" distR="0" wp14:anchorId="4E6E537C" wp14:editId="20720942">
            <wp:extent cx="6299835" cy="1765935"/>
            <wp:effectExtent l="0" t="0" r="5715" b="5715"/>
            <wp:docPr id="226" name="Grafik 22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Grafik 226" descr="Ein Bild, das Text enthält.&#10;&#10;Automatisch generierte Beschreibung"/>
                    <pic:cNvPicPr/>
                  </pic:nvPicPr>
                  <pic:blipFill>
                    <a:blip r:embed="rId116"/>
                    <a:stretch>
                      <a:fillRect/>
                    </a:stretch>
                  </pic:blipFill>
                  <pic:spPr>
                    <a:xfrm>
                      <a:off x="0" y="0"/>
                      <a:ext cx="6299835" cy="1765935"/>
                    </a:xfrm>
                    <a:prstGeom prst="rect">
                      <a:avLst/>
                    </a:prstGeom>
                  </pic:spPr>
                </pic:pic>
              </a:graphicData>
            </a:graphic>
          </wp:inline>
        </w:drawing>
      </w:r>
    </w:p>
    <w:p w14:paraId="6BCF78C1" w14:textId="6A8A1114" w:rsidR="003C63D0" w:rsidRPr="003A2B5B" w:rsidRDefault="003A2B5B" w:rsidP="0085673C">
      <w:pPr>
        <w:spacing w:line="360" w:lineRule="auto"/>
        <w:jc w:val="both"/>
        <w:rPr>
          <w:lang w:val="it-IT"/>
        </w:rPr>
      </w:pPr>
      <w:r w:rsidRPr="003A2B5B">
        <w:rPr>
          <w:lang w:val="it-IT"/>
        </w:rPr>
        <w:t xml:space="preserve">Per creare una nuova richiesta della cronologia di assistenza dal libretto di assistenza online del produttore del veicolo, fare clic sul pulsante </w:t>
      </w:r>
      <w:r w:rsidRPr="003A2B5B">
        <w:rPr>
          <w:b/>
          <w:bCs/>
          <w:lang w:val="it-IT"/>
        </w:rPr>
        <w:t>"Nuova richiesta</w:t>
      </w:r>
      <w:r w:rsidR="000643CD" w:rsidRPr="003A2B5B">
        <w:rPr>
          <w:b/>
          <w:bCs/>
          <w:lang w:val="it-IT"/>
        </w:rPr>
        <w:t>”</w:t>
      </w:r>
      <w:r w:rsidR="006D780C" w:rsidRPr="003A2B5B">
        <w:rPr>
          <w:lang w:val="it-IT"/>
        </w:rPr>
        <w:t>.</w:t>
      </w:r>
    </w:p>
    <w:p w14:paraId="121DFB85" w14:textId="24ED97D1" w:rsidR="00F5661A" w:rsidRPr="001701F1" w:rsidRDefault="00E577C5" w:rsidP="00F5661A">
      <w:pPr>
        <w:tabs>
          <w:tab w:val="clear" w:pos="397"/>
          <w:tab w:val="clear" w:pos="794"/>
          <w:tab w:val="clear" w:pos="1191"/>
        </w:tabs>
        <w:spacing w:before="0" w:after="200" w:line="360" w:lineRule="auto"/>
        <w:contextualSpacing w:val="0"/>
        <w:jc w:val="both"/>
        <w:rPr>
          <w:lang w:val="it-IT"/>
        </w:rPr>
      </w:pPr>
      <w:r w:rsidRPr="00F5661A">
        <w:rPr>
          <w:noProof/>
          <w:highlight w:val="yellow"/>
        </w:rPr>
        <w:drawing>
          <wp:anchor distT="0" distB="0" distL="114300" distR="114300" simplePos="0" relativeHeight="251594752" behindDoc="0" locked="0" layoutInCell="1" allowOverlap="1" wp14:anchorId="2992369B" wp14:editId="6704B715">
            <wp:simplePos x="0" y="0"/>
            <wp:positionH relativeFrom="column">
              <wp:posOffset>2698387</wp:posOffset>
            </wp:positionH>
            <wp:positionV relativeFrom="paragraph">
              <wp:posOffset>1030787</wp:posOffset>
            </wp:positionV>
            <wp:extent cx="165443" cy="170815"/>
            <wp:effectExtent l="0" t="0" r="6350" b="635"/>
            <wp:wrapSquare wrapText="bothSides"/>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65443" cy="170815"/>
                    </a:xfrm>
                    <a:prstGeom prst="rect">
                      <a:avLst/>
                    </a:prstGeom>
                  </pic:spPr>
                </pic:pic>
              </a:graphicData>
            </a:graphic>
            <wp14:sizeRelH relativeFrom="margin">
              <wp14:pctWidth>0</wp14:pctWidth>
            </wp14:sizeRelH>
            <wp14:sizeRelV relativeFrom="margin">
              <wp14:pctHeight>0</wp14:pctHeight>
            </wp14:sizeRelV>
          </wp:anchor>
        </w:drawing>
      </w:r>
      <w:r w:rsidR="009D1525">
        <w:rPr>
          <w:noProof/>
        </w:rPr>
        <w:drawing>
          <wp:anchor distT="0" distB="0" distL="114300" distR="114300" simplePos="0" relativeHeight="251629568" behindDoc="0" locked="0" layoutInCell="1" allowOverlap="1" wp14:anchorId="2346D85D" wp14:editId="0B55EA39">
            <wp:simplePos x="0" y="0"/>
            <wp:positionH relativeFrom="column">
              <wp:posOffset>2100308</wp:posOffset>
            </wp:positionH>
            <wp:positionV relativeFrom="paragraph">
              <wp:posOffset>670106</wp:posOffset>
            </wp:positionV>
            <wp:extent cx="149179" cy="189865"/>
            <wp:effectExtent l="0" t="0" r="3810" b="635"/>
            <wp:wrapSquare wrapText="bothSides"/>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49179" cy="189865"/>
                    </a:xfrm>
                    <a:prstGeom prst="rect">
                      <a:avLst/>
                    </a:prstGeom>
                  </pic:spPr>
                </pic:pic>
              </a:graphicData>
            </a:graphic>
            <wp14:sizeRelH relativeFrom="margin">
              <wp14:pctWidth>0</wp14:pctWidth>
            </wp14:sizeRelH>
            <wp14:sizeRelV relativeFrom="margin">
              <wp14:pctHeight>0</wp14:pctHeight>
            </wp14:sizeRelV>
          </wp:anchor>
        </w:drawing>
      </w:r>
      <w:r w:rsidR="001701F1">
        <w:rPr>
          <w:noProof/>
        </w:rPr>
        <w:drawing>
          <wp:anchor distT="0" distB="0" distL="114300" distR="114300" simplePos="0" relativeHeight="251628544" behindDoc="0" locked="0" layoutInCell="1" allowOverlap="1" wp14:anchorId="10D12239" wp14:editId="3B58AF8C">
            <wp:simplePos x="0" y="0"/>
            <wp:positionH relativeFrom="margin">
              <wp:posOffset>4985839</wp:posOffset>
            </wp:positionH>
            <wp:positionV relativeFrom="paragraph">
              <wp:posOffset>207555</wp:posOffset>
            </wp:positionV>
            <wp:extent cx="280658" cy="195896"/>
            <wp:effectExtent l="0" t="0" r="5715" b="0"/>
            <wp:wrapNone/>
            <wp:docPr id="260"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0658" cy="195896"/>
                    </a:xfrm>
                    <a:prstGeom prst="rect">
                      <a:avLst/>
                    </a:prstGeom>
                  </pic:spPr>
                </pic:pic>
              </a:graphicData>
            </a:graphic>
            <wp14:sizeRelH relativeFrom="margin">
              <wp14:pctWidth>0</wp14:pctWidth>
            </wp14:sizeRelH>
            <wp14:sizeRelV relativeFrom="margin">
              <wp14:pctHeight>0</wp14:pctHeight>
            </wp14:sizeRelV>
          </wp:anchor>
        </w:drawing>
      </w:r>
      <w:r w:rsidR="001701F1" w:rsidRPr="001701F1">
        <w:rPr>
          <w:lang w:val="it-IT"/>
        </w:rPr>
        <w:t xml:space="preserve"> La procedura di richiesta dello storico degli interventi di assistenza è la stessa per tutti i produttori di veicoli. Dopo aver richiesto la cronologia degli interventi di assistenza, questa si trova nello stato</w:t>
      </w:r>
      <w:r w:rsidR="00F5661A" w:rsidRPr="001701F1">
        <w:rPr>
          <w:lang w:val="it-IT"/>
        </w:rPr>
        <w:t xml:space="preserve">             </w:t>
      </w:r>
      <w:r w:rsidR="001701F1" w:rsidRPr="001701F1">
        <w:rPr>
          <w:lang w:val="it-IT"/>
        </w:rPr>
        <w:t xml:space="preserve">"Dati trasmessi (richiesti)". Dopo che la cronologia degli interventi di assistenza è stata fornita da </w:t>
      </w:r>
      <w:r w:rsidR="00F5661A" w:rsidRPr="001701F1">
        <w:rPr>
          <w:lang w:val="it-IT"/>
        </w:rPr>
        <w:t xml:space="preserve">TecRMI, </w:t>
      </w:r>
      <w:r w:rsidR="009D1525" w:rsidRPr="009D1525">
        <w:rPr>
          <w:lang w:val="it-IT"/>
        </w:rPr>
        <w:t>è possibile scaricarlo facendo clic sull'icona di download</w:t>
      </w:r>
      <w:r w:rsidR="00F5661A" w:rsidRPr="001701F1">
        <w:rPr>
          <w:lang w:val="it-IT"/>
        </w:rPr>
        <w:t>.</w:t>
      </w:r>
    </w:p>
    <w:p w14:paraId="3E96825F" w14:textId="2668FE39" w:rsidR="0038680D" w:rsidRPr="00E577C5" w:rsidRDefault="007731BA" w:rsidP="00106E62">
      <w:pPr>
        <w:tabs>
          <w:tab w:val="clear" w:pos="397"/>
          <w:tab w:val="clear" w:pos="794"/>
          <w:tab w:val="clear" w:pos="1191"/>
        </w:tabs>
        <w:spacing w:before="0" w:after="200" w:line="276" w:lineRule="auto"/>
        <w:contextualSpacing w:val="0"/>
        <w:jc w:val="both"/>
        <w:rPr>
          <w:lang w:val="it-IT"/>
        </w:rPr>
      </w:pPr>
      <w:r w:rsidRPr="00E577C5">
        <w:rPr>
          <w:lang w:val="it-IT"/>
        </w:rPr>
        <w:t xml:space="preserve"> Se una cronologia di servizio ha questo stato , </w:t>
      </w:r>
      <w:r w:rsidR="00E577C5" w:rsidRPr="00E577C5">
        <w:rPr>
          <w:lang w:val="it-IT"/>
        </w:rPr>
        <w:t>il veicolo non ha una cronologia degli interventi di assistenza online o non è ancora stato inserito in essa</w:t>
      </w:r>
      <w:r w:rsidR="00023CFF" w:rsidRPr="00E577C5">
        <w:rPr>
          <w:lang w:val="it-IT"/>
        </w:rPr>
        <w:t>.</w:t>
      </w:r>
    </w:p>
    <w:p w14:paraId="617B611C" w14:textId="77777777" w:rsidR="00AA6789" w:rsidRDefault="00AA6789" w:rsidP="00454B91">
      <w:pPr>
        <w:tabs>
          <w:tab w:val="clear" w:pos="397"/>
          <w:tab w:val="clear" w:pos="794"/>
          <w:tab w:val="clear" w:pos="1191"/>
        </w:tabs>
        <w:spacing w:before="0" w:after="200" w:line="360" w:lineRule="auto"/>
        <w:contextualSpacing w:val="0"/>
        <w:jc w:val="both"/>
        <w:rPr>
          <w:noProof/>
          <w:lang w:val="en-US"/>
        </w:rPr>
      </w:pPr>
    </w:p>
    <w:p w14:paraId="177225C7" w14:textId="30F4C085" w:rsidR="001F49DA" w:rsidRPr="00E577C5" w:rsidRDefault="00E23CB5" w:rsidP="00454B91">
      <w:pPr>
        <w:tabs>
          <w:tab w:val="clear" w:pos="397"/>
          <w:tab w:val="clear" w:pos="794"/>
          <w:tab w:val="clear" w:pos="1191"/>
        </w:tabs>
        <w:spacing w:before="0" w:after="200" w:line="360" w:lineRule="auto"/>
        <w:contextualSpacing w:val="0"/>
        <w:jc w:val="both"/>
        <w:rPr>
          <w:lang w:val="it-IT"/>
        </w:rPr>
      </w:pPr>
      <w:r w:rsidRPr="00F12698">
        <w:rPr>
          <w:noProof/>
          <w:lang w:val="en-US"/>
        </w:rPr>
        <w:drawing>
          <wp:anchor distT="0" distB="0" distL="114300" distR="114300" simplePos="0" relativeHeight="251676672" behindDoc="0" locked="0" layoutInCell="1" allowOverlap="1" wp14:anchorId="1A73857D" wp14:editId="5A9081F9">
            <wp:simplePos x="0" y="0"/>
            <wp:positionH relativeFrom="margin">
              <wp:posOffset>26183</wp:posOffset>
            </wp:positionH>
            <wp:positionV relativeFrom="paragraph">
              <wp:posOffset>757835</wp:posOffset>
            </wp:positionV>
            <wp:extent cx="6299835" cy="2828290"/>
            <wp:effectExtent l="0" t="0" r="5715" b="0"/>
            <wp:wrapNone/>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6299835" cy="2828290"/>
                    </a:xfrm>
                    <a:prstGeom prst="rect">
                      <a:avLst/>
                    </a:prstGeom>
                  </pic:spPr>
                </pic:pic>
              </a:graphicData>
            </a:graphic>
          </wp:anchor>
        </w:drawing>
      </w:r>
      <w:r w:rsidR="00E577C5" w:rsidRPr="00E577C5">
        <w:rPr>
          <w:lang w:val="it-IT"/>
        </w:rPr>
        <w:t>Una volta richiesto lo storico degli interventi con addebito, è possibile tornare al cruscotto o creare una nuova voce di assistenza in base alle informazioni di identificazione del veicolo inserite nello storico. Se si sceglie l'ultima opzione, nel cruscotto delle voci di servizio apparirà una nuova voce con lo stato "Aperto" per la quale è già stata eseguita la fase di identificazione del veicolo</w:t>
      </w:r>
      <w:r w:rsidR="0038680D" w:rsidRPr="00E577C5">
        <w:rPr>
          <w:lang w:val="it-IT"/>
        </w:rPr>
        <w:t>.</w:t>
      </w:r>
    </w:p>
    <w:p w14:paraId="13E89B08" w14:textId="11317225" w:rsidR="00D71FA5" w:rsidRPr="00E577C5" w:rsidRDefault="00D71FA5" w:rsidP="00454B91">
      <w:pPr>
        <w:tabs>
          <w:tab w:val="clear" w:pos="397"/>
          <w:tab w:val="clear" w:pos="794"/>
          <w:tab w:val="clear" w:pos="1191"/>
        </w:tabs>
        <w:spacing w:before="0" w:after="200" w:line="360" w:lineRule="auto"/>
        <w:contextualSpacing w:val="0"/>
        <w:jc w:val="both"/>
        <w:rPr>
          <w:lang w:val="it-IT"/>
        </w:rPr>
      </w:pPr>
      <w:r w:rsidRPr="00E577C5">
        <w:rPr>
          <w:lang w:val="it-IT"/>
        </w:rPr>
        <w:br w:type="page"/>
      </w:r>
      <w:r w:rsidR="00E23CB5" w:rsidRPr="00E23CB5">
        <w:rPr>
          <w:lang w:val="it-IT"/>
        </w:rPr>
        <w:drawing>
          <wp:inline distT="0" distB="0" distL="0" distR="0" wp14:anchorId="12A530BB" wp14:editId="1385C9D8">
            <wp:extent cx="6299835" cy="2797175"/>
            <wp:effectExtent l="0" t="0" r="5715" b="3175"/>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299835" cy="2797175"/>
                    </a:xfrm>
                    <a:prstGeom prst="rect">
                      <a:avLst/>
                    </a:prstGeom>
                  </pic:spPr>
                </pic:pic>
              </a:graphicData>
            </a:graphic>
          </wp:inline>
        </w:drawing>
      </w:r>
    </w:p>
    <w:p w14:paraId="184A23C1" w14:textId="3B7FB363" w:rsidR="0065112F" w:rsidRDefault="00B4478C" w:rsidP="0065112F">
      <w:pPr>
        <w:pStyle w:val="berschrift2"/>
      </w:pPr>
      <w:bookmarkStart w:id="40" w:name="_Toc83705802"/>
      <w:bookmarkStart w:id="41" w:name="_Toc125553237"/>
      <w:r>
        <w:t>User Management</w:t>
      </w:r>
      <w:bookmarkEnd w:id="40"/>
      <w:bookmarkEnd w:id="41"/>
    </w:p>
    <w:p w14:paraId="1AC47E52" w14:textId="583BF7FD" w:rsidR="00106E62" w:rsidRPr="00B4478C" w:rsidRDefault="00B4478C" w:rsidP="00106E62">
      <w:pPr>
        <w:rPr>
          <w:lang w:val="it-IT"/>
        </w:rPr>
      </w:pPr>
      <w:r w:rsidRPr="00B4478C">
        <w:rPr>
          <w:lang w:val="it-IT"/>
        </w:rPr>
        <w:t>Facendo clic sul proprio nome utente, si accede alla Gestione utenti</w:t>
      </w:r>
      <w:r w:rsidR="00106E62" w:rsidRPr="00B4478C">
        <w:rPr>
          <w:lang w:val="it-IT"/>
        </w:rPr>
        <w:t>.</w:t>
      </w:r>
    </w:p>
    <w:p w14:paraId="11ABE317" w14:textId="77777777" w:rsidR="0065112F" w:rsidRPr="00B4478C" w:rsidRDefault="0065112F" w:rsidP="0065112F">
      <w:pPr>
        <w:rPr>
          <w:lang w:val="it-IT"/>
        </w:rPr>
      </w:pPr>
    </w:p>
    <w:p w14:paraId="0A33A5FA" w14:textId="388A884E" w:rsidR="0065112F" w:rsidRDefault="0065112F" w:rsidP="0065112F">
      <w:pPr>
        <w:jc w:val="center"/>
      </w:pPr>
      <w:r>
        <w:rPr>
          <w:noProof/>
        </w:rPr>
        <mc:AlternateContent>
          <mc:Choice Requires="wps">
            <w:drawing>
              <wp:anchor distT="0" distB="0" distL="114300" distR="114300" simplePos="0" relativeHeight="251577344" behindDoc="0" locked="0" layoutInCell="1" allowOverlap="1" wp14:anchorId="7A731945" wp14:editId="0719C4CF">
                <wp:simplePos x="0" y="0"/>
                <wp:positionH relativeFrom="column">
                  <wp:posOffset>5522348</wp:posOffset>
                </wp:positionH>
                <wp:positionV relativeFrom="paragraph">
                  <wp:posOffset>42545</wp:posOffset>
                </wp:positionV>
                <wp:extent cx="307893" cy="180907"/>
                <wp:effectExtent l="0" t="0" r="16510" b="10160"/>
                <wp:wrapNone/>
                <wp:docPr id="90" name="Rechteck 90"/>
                <wp:cNvGraphicFramePr/>
                <a:graphic xmlns:a="http://schemas.openxmlformats.org/drawingml/2006/main">
                  <a:graphicData uri="http://schemas.microsoft.com/office/word/2010/wordprocessingShape">
                    <wps:wsp>
                      <wps:cNvSpPr/>
                      <wps:spPr>
                        <a:xfrm>
                          <a:off x="0" y="0"/>
                          <a:ext cx="307893" cy="180907"/>
                        </a:xfrm>
                        <a:prstGeom prst="rect">
                          <a:avLst/>
                        </a:prstGeom>
                        <a:noFill/>
                        <a:ln w="12700">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D681BB" id="Rechteck 90" o:spid="_x0000_s1026" style="position:absolute;margin-left:434.85pt;margin-top:3.35pt;width:24.25pt;height:14.25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" filled="f" strokecolor="red" strokeweight="1pt">
                <v:textbox inset="2mm,2mm,2mm,2mm"/>
              </v:rect>
            </w:pict>
          </mc:Fallback>
        </mc:AlternateContent>
      </w:r>
      <w:r w:rsidR="007C4802">
        <w:rPr>
          <w:noProof/>
        </w:rPr>
        <w:drawing>
          <wp:inline distT="0" distB="0" distL="0" distR="0" wp14:anchorId="5A1B3810" wp14:editId="309A06EC">
            <wp:extent cx="6299835" cy="1648460"/>
            <wp:effectExtent l="0" t="0" r="5715" b="8890"/>
            <wp:docPr id="109" name="Picture 109"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application, website&#10;&#10;Description automatically generated"/>
                    <pic:cNvPicPr>
                      <a:picLocks noChangeAspect="1"/>
                    </pic:cNvPicPr>
                  </pic:nvPicPr>
                  <pic:blipFill>
                    <a:blip r:embed="rId122"/>
                    <a:stretch>
                      <a:fillRect/>
                    </a:stretch>
                  </pic:blipFill>
                  <pic:spPr>
                    <a:xfrm>
                      <a:off x="0" y="0"/>
                      <a:ext cx="6299835" cy="1648460"/>
                    </a:xfrm>
                    <a:prstGeom prst="rect">
                      <a:avLst/>
                    </a:prstGeom>
                  </pic:spPr>
                </pic:pic>
              </a:graphicData>
            </a:graphic>
          </wp:inline>
        </w:drawing>
      </w:r>
    </w:p>
    <w:p w14:paraId="359BF7F2" w14:textId="2CDF9172" w:rsidR="00E23CB5" w:rsidRDefault="00E23CB5" w:rsidP="00E23CB5">
      <w:r w:rsidRPr="00E23CB5">
        <w:drawing>
          <wp:inline distT="0" distB="0" distL="0" distR="0" wp14:anchorId="17DB7C7C" wp14:editId="3CB85250">
            <wp:extent cx="6299835" cy="1743710"/>
            <wp:effectExtent l="0" t="0" r="5715" b="8890"/>
            <wp:docPr id="228" name="Grafik 2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Grafik 228" descr="Ein Bild, das Text enthält.&#10;&#10;Automatisch generierte Beschreibung"/>
                    <pic:cNvPicPr/>
                  </pic:nvPicPr>
                  <pic:blipFill>
                    <a:blip r:embed="rId123"/>
                    <a:stretch>
                      <a:fillRect/>
                    </a:stretch>
                  </pic:blipFill>
                  <pic:spPr>
                    <a:xfrm>
                      <a:off x="0" y="0"/>
                      <a:ext cx="6299835" cy="1743710"/>
                    </a:xfrm>
                    <a:prstGeom prst="rect">
                      <a:avLst/>
                    </a:prstGeom>
                  </pic:spPr>
                </pic:pic>
              </a:graphicData>
            </a:graphic>
          </wp:inline>
        </w:drawing>
      </w:r>
    </w:p>
    <w:p w14:paraId="1A8CE4B3" w14:textId="588C845A" w:rsidR="0065112F" w:rsidRDefault="00FF724F" w:rsidP="0065112F">
      <w:pPr>
        <w:pStyle w:val="berschrift3"/>
      </w:pPr>
      <w:bookmarkStart w:id="42" w:name="_Toc125553238"/>
      <w:r w:rsidRPr="00FF724F">
        <w:t>Funzioni di gestione degli utenti</w:t>
      </w:r>
      <w:bookmarkEnd w:id="42"/>
    </w:p>
    <w:p w14:paraId="2A9A9E58" w14:textId="77777777" w:rsidR="00FF724F" w:rsidRPr="00FF724F" w:rsidRDefault="0086657E" w:rsidP="00FF724F">
      <w:pPr>
        <w:spacing w:line="360" w:lineRule="auto"/>
        <w:rPr>
          <w:b/>
        </w:rPr>
      </w:pPr>
      <w:r>
        <w:rPr>
          <w:b/>
          <w:bCs/>
        </w:rPr>
        <w:br/>
      </w:r>
      <w:r w:rsidR="00FF724F" w:rsidRPr="00FF724F">
        <w:rPr>
          <w:b/>
        </w:rPr>
        <w:t>Org-Admin</w:t>
      </w:r>
    </w:p>
    <w:p w14:paraId="73C1AF75" w14:textId="49ECB8F0" w:rsidR="00276516" w:rsidRPr="00FF724F" w:rsidRDefault="00FF724F" w:rsidP="00FF724F">
      <w:pPr>
        <w:spacing w:line="360" w:lineRule="auto"/>
        <w:rPr>
          <w:bCs/>
          <w:lang w:val="it-IT"/>
        </w:rPr>
      </w:pPr>
      <w:r w:rsidRPr="00FF724F">
        <w:rPr>
          <w:bCs/>
          <w:lang w:val="it-IT"/>
        </w:rPr>
        <w:t>L'Org-Admin è l'amministratore dell'organizzazione. Può creare utenti e richiedere la creazione o la modifica di rami. Inoltre, ha la possibilità di visualizzare tutte le voci di ogni ramo e di effettuare inserimenti in prima persona.</w:t>
      </w:r>
    </w:p>
    <w:p w14:paraId="02B0D026" w14:textId="77777777" w:rsidR="00FF724F" w:rsidRPr="00FF724F" w:rsidRDefault="0086657E" w:rsidP="00FF724F">
      <w:pPr>
        <w:spacing w:line="360" w:lineRule="auto"/>
        <w:jc w:val="both"/>
        <w:rPr>
          <w:b/>
          <w:lang w:val="it-IT"/>
        </w:rPr>
      </w:pPr>
      <w:r w:rsidRPr="00FF724F">
        <w:rPr>
          <w:b/>
          <w:bCs/>
          <w:lang w:val="it-IT"/>
        </w:rPr>
        <w:br/>
      </w:r>
      <w:r w:rsidR="00FF724F" w:rsidRPr="00FF724F">
        <w:rPr>
          <w:b/>
          <w:lang w:val="it-IT"/>
        </w:rPr>
        <w:t>Direttore di officina</w:t>
      </w:r>
    </w:p>
    <w:p w14:paraId="542DEFE2" w14:textId="519BB3F3" w:rsidR="00FF724F" w:rsidRDefault="00FF724F" w:rsidP="00FF724F">
      <w:pPr>
        <w:spacing w:line="360" w:lineRule="auto"/>
        <w:jc w:val="both"/>
        <w:rPr>
          <w:bCs/>
          <w:lang w:val="it-IT"/>
        </w:rPr>
      </w:pPr>
      <w:r w:rsidRPr="00FF724F">
        <w:rPr>
          <w:bCs/>
          <w:lang w:val="it-IT"/>
        </w:rPr>
        <w:t>L'amministratore dell'officina è di solito il direttore di una filiale o il supervisore di un'officina. Può aggiungere nuovi utenti alla propria filiale. Vede anche tutte le voci della sua filiale e può modificarle o crearne di nuove.</w:t>
      </w:r>
    </w:p>
    <w:p w14:paraId="5D5354C8" w14:textId="77777777" w:rsidR="00FF724F" w:rsidRPr="00FF724F" w:rsidRDefault="00FF724F" w:rsidP="00FF724F">
      <w:pPr>
        <w:spacing w:line="360" w:lineRule="auto"/>
        <w:jc w:val="both"/>
        <w:rPr>
          <w:bCs/>
          <w:lang w:val="it-IT"/>
        </w:rPr>
      </w:pPr>
    </w:p>
    <w:p w14:paraId="71AEE9B2" w14:textId="77777777" w:rsidR="00A54C24" w:rsidRPr="00A54C24" w:rsidRDefault="00A54C24" w:rsidP="00A54C24">
      <w:pPr>
        <w:spacing w:line="360" w:lineRule="auto"/>
        <w:rPr>
          <w:b/>
          <w:lang w:val="it-IT"/>
        </w:rPr>
      </w:pPr>
      <w:r w:rsidRPr="00A54C24">
        <w:rPr>
          <w:b/>
          <w:lang w:val="it-IT"/>
        </w:rPr>
        <w:t>Dipendente dell'officina</w:t>
      </w:r>
    </w:p>
    <w:p w14:paraId="040FE8B2" w14:textId="5E4856E3" w:rsidR="0065112F" w:rsidRPr="00A54C24" w:rsidRDefault="00A54C24" w:rsidP="00A54C24">
      <w:pPr>
        <w:spacing w:line="360" w:lineRule="auto"/>
        <w:rPr>
          <w:bCs/>
          <w:lang w:val="it-IT"/>
        </w:rPr>
      </w:pPr>
      <w:r w:rsidRPr="00A54C24">
        <w:rPr>
          <w:bCs/>
          <w:lang w:val="it-IT"/>
        </w:rPr>
        <w:t>Il dipendente dell'officina è un utente destinato esclusivamente alla creazione e alla richiesta di voci assegnate al suo ramo.</w:t>
      </w:r>
    </w:p>
    <w:p w14:paraId="59288A72" w14:textId="39AC8EEA" w:rsidR="0065112F" w:rsidRPr="00A54C24" w:rsidRDefault="0065112F" w:rsidP="0065112F">
      <w:pPr>
        <w:spacing w:line="360" w:lineRule="auto"/>
        <w:rPr>
          <w:lang w:val="it-IT"/>
        </w:rPr>
      </w:pPr>
    </w:p>
    <w:p w14:paraId="2BF37DDA" w14:textId="4CE9D9FE" w:rsidR="0065112F" w:rsidRPr="00A54C24" w:rsidRDefault="0065112F" w:rsidP="0065112F">
      <w:pPr>
        <w:spacing w:line="360" w:lineRule="auto"/>
        <w:rPr>
          <w:lang w:val="it-IT"/>
        </w:rPr>
      </w:pPr>
    </w:p>
    <w:p w14:paraId="51762819" w14:textId="77777777" w:rsidR="0065112F" w:rsidRPr="00A54C24" w:rsidRDefault="0065112F" w:rsidP="0065112F">
      <w:pPr>
        <w:spacing w:line="360" w:lineRule="auto"/>
        <w:rPr>
          <w:lang w:val="it-IT"/>
        </w:rPr>
      </w:pPr>
    </w:p>
    <w:p w14:paraId="254463A0" w14:textId="78758043" w:rsidR="0081507E" w:rsidRPr="00A54C24" w:rsidRDefault="0081507E" w:rsidP="0065112F">
      <w:pPr>
        <w:spacing w:line="360" w:lineRule="auto"/>
        <w:rPr>
          <w:lang w:val="it-IT"/>
        </w:rPr>
      </w:pPr>
    </w:p>
    <w:p w14:paraId="4EC681DA" w14:textId="08C33DCC" w:rsidR="00C4637A" w:rsidRPr="00A54C24" w:rsidRDefault="00C4637A" w:rsidP="0065112F">
      <w:pPr>
        <w:spacing w:line="360" w:lineRule="auto"/>
        <w:rPr>
          <w:lang w:val="it-IT"/>
        </w:rPr>
      </w:pPr>
    </w:p>
    <w:p w14:paraId="60CFD790" w14:textId="46ACD1E9" w:rsidR="00C4637A" w:rsidRPr="00A54C24" w:rsidRDefault="00C4637A" w:rsidP="0065112F">
      <w:pPr>
        <w:spacing w:line="360" w:lineRule="auto"/>
        <w:rPr>
          <w:lang w:val="it-IT"/>
        </w:rPr>
      </w:pPr>
    </w:p>
    <w:p w14:paraId="6EFDB0E2" w14:textId="022D5A3D" w:rsidR="00C4637A" w:rsidRPr="00A54C24" w:rsidRDefault="00C4637A" w:rsidP="0065112F">
      <w:pPr>
        <w:spacing w:line="360" w:lineRule="auto"/>
        <w:rPr>
          <w:lang w:val="it-IT"/>
        </w:rPr>
      </w:pPr>
    </w:p>
    <w:p w14:paraId="1B7CDC02" w14:textId="3E2E1C0F" w:rsidR="007F0958" w:rsidRDefault="00A54C24" w:rsidP="007F0958">
      <w:pPr>
        <w:pStyle w:val="berschrift3"/>
        <w:spacing w:line="360" w:lineRule="auto"/>
        <w:jc w:val="both"/>
        <w:rPr>
          <w:lang w:val="it-IT"/>
        </w:rPr>
      </w:pPr>
      <w:bookmarkStart w:id="43" w:name="_Toc125553239"/>
      <w:bookmarkStart w:id="44" w:name="_Toc83705805"/>
      <w:r w:rsidRPr="00A54C24">
        <w:rPr>
          <w:lang w:val="it-IT"/>
        </w:rPr>
        <w:t>Funzionamento della gestione degli utenti</w:t>
      </w:r>
      <w:bookmarkEnd w:id="43"/>
    </w:p>
    <w:p w14:paraId="09F74418" w14:textId="074B98E1" w:rsidR="007F0958" w:rsidRPr="007F0958" w:rsidRDefault="007F0958" w:rsidP="007F0958">
      <w:pPr>
        <w:spacing w:line="360" w:lineRule="auto"/>
        <w:rPr>
          <w:lang w:val="it-IT"/>
        </w:rPr>
      </w:pPr>
      <w:r w:rsidRPr="00A32407">
        <w:rPr>
          <w:szCs w:val="16"/>
          <w:lang w:val="it-IT"/>
        </w:rPr>
        <w:t>A seconda del ruolo dell'utente, nella barra di navigazione sinistra possono essere presenti più o meno controlli. Facendo clic su un pannello si accede alla pagina corrispondente</w:t>
      </w:r>
    </w:p>
    <w:p w14:paraId="33AED9DD" w14:textId="44C6B5DC" w:rsidR="0065112F" w:rsidRPr="007F0958" w:rsidRDefault="00A32407" w:rsidP="007F0958">
      <w:pPr>
        <w:pStyle w:val="berschrift4"/>
        <w:rPr>
          <w:lang w:val="it-IT"/>
        </w:rPr>
      </w:pPr>
      <w:bookmarkStart w:id="45" w:name="_Toc125553240"/>
      <w:bookmarkEnd w:id="44"/>
      <w:r w:rsidRPr="007F0958">
        <w:rPr>
          <w:lang w:val="it-IT"/>
        </w:rPr>
        <w:t>Il mio conto</w:t>
      </w:r>
      <w:bookmarkEnd w:id="45"/>
    </w:p>
    <w:p w14:paraId="232BF8C1" w14:textId="1D3AC798" w:rsidR="00FE2C01" w:rsidRPr="00B008EC" w:rsidRDefault="0071479B" w:rsidP="00FE2C01">
      <w:pPr>
        <w:spacing w:line="360" w:lineRule="auto"/>
        <w:jc w:val="both"/>
        <w:rPr>
          <w:lang w:val="it-IT"/>
        </w:rPr>
      </w:pPr>
      <w:r w:rsidRPr="0071479B">
        <w:rPr>
          <w:lang w:val="it-IT"/>
        </w:rPr>
        <w:t xml:space="preserve">Nella sezione "Informazioni sull'account" è possibile visualizzare i dati dell'utente. Più in basso, in "Impostazioni lingua e paese" è possibile modificare la lingua del sistema. </w:t>
      </w:r>
      <w:r w:rsidRPr="00B008EC">
        <w:rPr>
          <w:lang w:val="it-IT"/>
        </w:rPr>
        <w:t>Non è possibile modificare l'impostazione del Paese</w:t>
      </w:r>
      <w:r w:rsidR="00FE2C01" w:rsidRPr="00B008EC">
        <w:rPr>
          <w:lang w:val="it-IT"/>
        </w:rPr>
        <w:t>.</w:t>
      </w:r>
    </w:p>
    <w:p w14:paraId="48FF51F2" w14:textId="670A9055" w:rsidR="0065112F" w:rsidRPr="00B008EC" w:rsidRDefault="0065112F" w:rsidP="00FE2C01">
      <w:pPr>
        <w:spacing w:line="360" w:lineRule="auto"/>
        <w:jc w:val="both"/>
        <w:rPr>
          <w:lang w:val="it-IT"/>
        </w:rPr>
      </w:pPr>
    </w:p>
    <w:p w14:paraId="05F788BC" w14:textId="0CFEB4BE" w:rsidR="0065112F" w:rsidRPr="00B008EC" w:rsidRDefault="0065112F" w:rsidP="0065112F">
      <w:pPr>
        <w:spacing w:line="360" w:lineRule="auto"/>
        <w:jc w:val="both"/>
        <w:rPr>
          <w:lang w:val="it-IT"/>
        </w:rPr>
      </w:pPr>
    </w:p>
    <w:p w14:paraId="150FC01F" w14:textId="1D9EBE1F" w:rsidR="0065112F" w:rsidRPr="00B008EC" w:rsidRDefault="0065112F" w:rsidP="00907F07">
      <w:pPr>
        <w:rPr>
          <w:lang w:val="it-IT"/>
        </w:rPr>
      </w:pPr>
    </w:p>
    <w:p w14:paraId="507D3BF3" w14:textId="57E29679" w:rsidR="0065112F" w:rsidRPr="00B008EC" w:rsidRDefault="0065112F" w:rsidP="00907F07">
      <w:pPr>
        <w:rPr>
          <w:lang w:val="it-IT"/>
        </w:rPr>
      </w:pPr>
    </w:p>
    <w:p w14:paraId="3E9F8186" w14:textId="2F321AAB" w:rsidR="00C67F66" w:rsidRPr="00B008EC" w:rsidRDefault="00C67F66" w:rsidP="00907F07">
      <w:pPr>
        <w:rPr>
          <w:lang w:val="it-IT"/>
        </w:rPr>
      </w:pPr>
    </w:p>
    <w:p w14:paraId="04E78A5F" w14:textId="57292205" w:rsidR="00C67F66" w:rsidRPr="00B008EC" w:rsidRDefault="00C67F66" w:rsidP="00907F07">
      <w:pPr>
        <w:rPr>
          <w:lang w:val="it-IT"/>
        </w:rPr>
      </w:pPr>
    </w:p>
    <w:p w14:paraId="36AC8B5B" w14:textId="1B4FE97E" w:rsidR="00C67F66" w:rsidRPr="00B008EC" w:rsidRDefault="002A6FA0" w:rsidP="00907F07">
      <w:pPr>
        <w:rPr>
          <w:lang w:val="it-IT"/>
        </w:rPr>
      </w:pPr>
      <w:r>
        <w:rPr>
          <w:noProof/>
        </w:rPr>
        <mc:AlternateContent>
          <mc:Choice Requires="wpg">
            <w:drawing>
              <wp:anchor distT="0" distB="0" distL="114300" distR="114300" simplePos="0" relativeHeight="251678720" behindDoc="0" locked="0" layoutInCell="1" allowOverlap="1" wp14:anchorId="720F1046" wp14:editId="7AA2F9CE">
                <wp:simplePos x="0" y="0"/>
                <wp:positionH relativeFrom="column">
                  <wp:posOffset>-195181</wp:posOffset>
                </wp:positionH>
                <wp:positionV relativeFrom="paragraph">
                  <wp:posOffset>-1253431</wp:posOffset>
                </wp:positionV>
                <wp:extent cx="6299835" cy="3414395"/>
                <wp:effectExtent l="0" t="0" r="5715" b="0"/>
                <wp:wrapNone/>
                <wp:docPr id="36" name="Group 36"/>
                <wp:cNvGraphicFramePr/>
                <a:graphic xmlns:a="http://schemas.openxmlformats.org/drawingml/2006/main">
                  <a:graphicData uri="http://schemas.microsoft.com/office/word/2010/wordprocessingGroup">
                    <wpg:wgp>
                      <wpg:cNvGrpSpPr/>
                      <wpg:grpSpPr>
                        <a:xfrm>
                          <a:off x="0" y="0"/>
                          <a:ext cx="6299835" cy="3414395"/>
                          <a:chOff x="0" y="0"/>
                          <a:chExt cx="6299835" cy="3414395"/>
                        </a:xfrm>
                      </wpg:grpSpPr>
                      <pic:pic xmlns:pic="http://schemas.openxmlformats.org/drawingml/2006/picture">
                        <pic:nvPicPr>
                          <pic:cNvPr id="110" name="Picture 110" descr="Graphical user interface, text, application, email&#10;&#10;Description automatically generated"/>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299835" cy="3414395"/>
                          </a:xfrm>
                          <a:prstGeom prst="rect">
                            <a:avLst/>
                          </a:prstGeom>
                        </pic:spPr>
                      </pic:pic>
                      <wps:wsp>
                        <wps:cNvPr id="32" name="Rectangle 32"/>
                        <wps:cNvSpPr/>
                        <wps:spPr>
                          <a:xfrm>
                            <a:off x="3546282" y="1343771"/>
                            <a:ext cx="1272209" cy="254441"/>
                          </a:xfrm>
                          <a:prstGeom prst="rect">
                            <a:avLst/>
                          </a:prstGeom>
                          <a:solidFill>
                            <a:schemeClr val="bg1"/>
                          </a:solidFill>
                          <a:ln w="6350">
                            <a:solidFill>
                              <a:schemeClr val="bg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wps:wsp>
                        <wps:cNvPr id="35" name="Rectangle 35"/>
                        <wps:cNvSpPr/>
                        <wps:spPr>
                          <a:xfrm>
                            <a:off x="3705308" y="1630018"/>
                            <a:ext cx="1272209" cy="254441"/>
                          </a:xfrm>
                          <a:prstGeom prst="rect">
                            <a:avLst/>
                          </a:prstGeom>
                          <a:solidFill>
                            <a:schemeClr val="bg1"/>
                          </a:solidFill>
                          <a:ln w="6350">
                            <a:solidFill>
                              <a:schemeClr val="bg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wpg:wgp>
                  </a:graphicData>
                </a:graphic>
              </wp:anchor>
            </w:drawing>
          </mc:Choice>
          <mc:Fallback>
            <w:pict>
              <v:group w14:anchorId="4849E630" id="Group 36" o:spid="_x0000_s1026" style="position:absolute;margin-left:-15.35pt;margin-top:-98.7pt;width:496.05pt;height:268.85pt;z-index:251678720" coordsize="62998,34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">
                <v:shape id="Picture 110" o:spid="_x0000_s1027" type="#_x0000_t75" alt="Graphical user interface, text, application, email&#10;&#10;Description automatically generated" style="position:absolute;width:62998;height:34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">
                  <v:imagedata r:id="rId125" o:title="Graphical user interface, text, application, email&#10;&#10;Description automatically generated"/>
                </v:shape>
                <v:rect id="Rectangle 32" o:spid="_x0000_s1028" style="position:absolute;left:35462;top:13437;width:12722;height:2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" fillcolor="white [3212]" strokecolor="white [3212]" strokeweight=".5pt">
                  <v:textbox inset="2mm,2mm,2mm,2mm"/>
                </v:rect>
                <v:rect id="Rectangle 35" o:spid="_x0000_s1029" style="position:absolute;left:37053;top:16300;width:12722;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" fillcolor="white [3212]" strokecolor="white [3212]" strokeweight=".5pt">
                  <v:textbox inset="2mm,2mm,2mm,2mm"/>
                </v:rect>
              </v:group>
            </w:pict>
          </mc:Fallback>
        </mc:AlternateContent>
      </w:r>
    </w:p>
    <w:p w14:paraId="65A50B5D" w14:textId="070502EE" w:rsidR="00C67F66" w:rsidRPr="00B008EC" w:rsidRDefault="00C67F66" w:rsidP="00907F07">
      <w:pPr>
        <w:rPr>
          <w:lang w:val="it-IT"/>
        </w:rPr>
      </w:pPr>
    </w:p>
    <w:p w14:paraId="4F837915" w14:textId="6610D45E" w:rsidR="00C67F66" w:rsidRPr="00B008EC" w:rsidRDefault="00C67F66" w:rsidP="00907F07">
      <w:pPr>
        <w:rPr>
          <w:lang w:val="it-IT"/>
        </w:rPr>
      </w:pPr>
    </w:p>
    <w:p w14:paraId="169962C9" w14:textId="5EC63EAA" w:rsidR="00C67F66" w:rsidRPr="00B008EC" w:rsidRDefault="00C67F66" w:rsidP="00907F07">
      <w:pPr>
        <w:rPr>
          <w:lang w:val="it-IT"/>
        </w:rPr>
      </w:pPr>
    </w:p>
    <w:p w14:paraId="6E62EFA7" w14:textId="6490DE4A" w:rsidR="00C67F66" w:rsidRPr="00B008EC" w:rsidRDefault="00C67F66" w:rsidP="00907F07">
      <w:pPr>
        <w:rPr>
          <w:lang w:val="it-IT"/>
        </w:rPr>
      </w:pPr>
    </w:p>
    <w:p w14:paraId="24ACAA35" w14:textId="0F0A6742" w:rsidR="00C67F66" w:rsidRPr="00B008EC" w:rsidRDefault="00C67F66" w:rsidP="00907F07">
      <w:pPr>
        <w:rPr>
          <w:lang w:val="it-IT"/>
        </w:rPr>
      </w:pPr>
    </w:p>
    <w:p w14:paraId="1D2804B4" w14:textId="4C2806F7" w:rsidR="00C67F66" w:rsidRPr="00B008EC" w:rsidRDefault="00C67F66" w:rsidP="00907F07">
      <w:pPr>
        <w:rPr>
          <w:lang w:val="it-IT"/>
        </w:rPr>
      </w:pPr>
    </w:p>
    <w:p w14:paraId="48DA86AC" w14:textId="77777777" w:rsidR="00C67F66" w:rsidRPr="00B008EC" w:rsidRDefault="00C67F66" w:rsidP="00907F07">
      <w:pPr>
        <w:rPr>
          <w:lang w:val="it-IT"/>
        </w:rPr>
      </w:pPr>
    </w:p>
    <w:p w14:paraId="001DC3F9" w14:textId="1489BB2A" w:rsidR="0065112F" w:rsidRPr="00B008EC" w:rsidRDefault="0065112F" w:rsidP="00907F07">
      <w:pPr>
        <w:rPr>
          <w:lang w:val="it-IT"/>
        </w:rPr>
      </w:pPr>
    </w:p>
    <w:p w14:paraId="767350E0" w14:textId="40F288D5" w:rsidR="0065112F" w:rsidRPr="00B008EC" w:rsidRDefault="0065112F" w:rsidP="00907F07">
      <w:pPr>
        <w:rPr>
          <w:lang w:val="it-IT"/>
        </w:rPr>
      </w:pPr>
    </w:p>
    <w:p w14:paraId="48494293" w14:textId="252F8990" w:rsidR="00A0623B" w:rsidRPr="00B008EC" w:rsidRDefault="00A0623B" w:rsidP="00BE387E">
      <w:pPr>
        <w:tabs>
          <w:tab w:val="clear" w:pos="397"/>
          <w:tab w:val="clear" w:pos="794"/>
          <w:tab w:val="clear" w:pos="1191"/>
        </w:tabs>
        <w:spacing w:before="0" w:after="200" w:line="276" w:lineRule="auto"/>
        <w:contextualSpacing w:val="0"/>
        <w:rPr>
          <w:lang w:val="it-IT"/>
        </w:rPr>
      </w:pPr>
    </w:p>
    <w:p w14:paraId="37ABFF1D" w14:textId="53E20034" w:rsidR="00A0623B" w:rsidRPr="00B008EC" w:rsidRDefault="00A0623B" w:rsidP="00BE387E">
      <w:pPr>
        <w:tabs>
          <w:tab w:val="clear" w:pos="397"/>
          <w:tab w:val="clear" w:pos="794"/>
          <w:tab w:val="clear" w:pos="1191"/>
        </w:tabs>
        <w:spacing w:before="0" w:after="200" w:line="276" w:lineRule="auto"/>
        <w:contextualSpacing w:val="0"/>
        <w:rPr>
          <w:lang w:val="it-IT"/>
        </w:rPr>
      </w:pPr>
    </w:p>
    <w:p w14:paraId="6D62B495" w14:textId="2B4C75AF" w:rsidR="00A0623B" w:rsidRPr="00B008EC" w:rsidRDefault="00A0623B" w:rsidP="00BE387E">
      <w:pPr>
        <w:tabs>
          <w:tab w:val="clear" w:pos="397"/>
          <w:tab w:val="clear" w:pos="794"/>
          <w:tab w:val="clear" w:pos="1191"/>
        </w:tabs>
        <w:spacing w:before="0" w:after="200" w:line="276" w:lineRule="auto"/>
        <w:contextualSpacing w:val="0"/>
        <w:rPr>
          <w:lang w:val="it-IT"/>
        </w:rPr>
      </w:pPr>
    </w:p>
    <w:p w14:paraId="48463945" w14:textId="49A00BE7" w:rsidR="00C67F66" w:rsidRPr="00B008EC" w:rsidRDefault="002A6FA0" w:rsidP="00BE387E">
      <w:pPr>
        <w:tabs>
          <w:tab w:val="clear" w:pos="397"/>
          <w:tab w:val="clear" w:pos="794"/>
          <w:tab w:val="clear" w:pos="1191"/>
        </w:tabs>
        <w:spacing w:before="0" w:after="200" w:line="276" w:lineRule="auto"/>
        <w:contextualSpacing w:val="0"/>
        <w:rPr>
          <w:lang w:val="it-IT"/>
        </w:rPr>
      </w:pPr>
      <w:r w:rsidRPr="002A6FA0">
        <w:rPr>
          <w:lang w:val="it-IT"/>
        </w:rPr>
        <w:drawing>
          <wp:inline distT="0" distB="0" distL="0" distR="0" wp14:anchorId="1BF579E8" wp14:editId="3625A6BB">
            <wp:extent cx="6299835" cy="3521075"/>
            <wp:effectExtent l="0" t="0" r="5715" b="3175"/>
            <wp:docPr id="229" name="Grafik 22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Grafik 229" descr="Ein Bild, das Text enthält.&#10;&#10;Automatisch generierte Beschreibung"/>
                    <pic:cNvPicPr/>
                  </pic:nvPicPr>
                  <pic:blipFill>
                    <a:blip r:embed="rId126"/>
                    <a:stretch>
                      <a:fillRect/>
                    </a:stretch>
                  </pic:blipFill>
                  <pic:spPr>
                    <a:xfrm>
                      <a:off x="0" y="0"/>
                      <a:ext cx="6299835" cy="3521075"/>
                    </a:xfrm>
                    <a:prstGeom prst="rect">
                      <a:avLst/>
                    </a:prstGeom>
                  </pic:spPr>
                </pic:pic>
              </a:graphicData>
            </a:graphic>
          </wp:inline>
        </w:drawing>
      </w:r>
    </w:p>
    <w:p w14:paraId="1C8282B9" w14:textId="55DDC64D" w:rsidR="00C67F66" w:rsidRPr="00B008EC" w:rsidRDefault="00C67F66" w:rsidP="00BE387E">
      <w:pPr>
        <w:tabs>
          <w:tab w:val="clear" w:pos="397"/>
          <w:tab w:val="clear" w:pos="794"/>
          <w:tab w:val="clear" w:pos="1191"/>
        </w:tabs>
        <w:spacing w:before="0" w:after="200" w:line="276" w:lineRule="auto"/>
        <w:contextualSpacing w:val="0"/>
        <w:rPr>
          <w:lang w:val="it-IT"/>
        </w:rPr>
      </w:pPr>
    </w:p>
    <w:p w14:paraId="380D62AC" w14:textId="464D1896" w:rsidR="00C67F66" w:rsidRPr="00B008EC" w:rsidRDefault="00C67F66" w:rsidP="00BE387E">
      <w:pPr>
        <w:tabs>
          <w:tab w:val="clear" w:pos="397"/>
          <w:tab w:val="clear" w:pos="794"/>
          <w:tab w:val="clear" w:pos="1191"/>
        </w:tabs>
        <w:spacing w:before="0" w:after="200" w:line="276" w:lineRule="auto"/>
        <w:contextualSpacing w:val="0"/>
        <w:rPr>
          <w:lang w:val="it-IT"/>
        </w:rPr>
      </w:pPr>
    </w:p>
    <w:p w14:paraId="62EC8F18" w14:textId="77777777" w:rsidR="00A0623B" w:rsidRPr="00B008EC" w:rsidRDefault="00A0623B" w:rsidP="00BE387E">
      <w:pPr>
        <w:tabs>
          <w:tab w:val="clear" w:pos="397"/>
          <w:tab w:val="clear" w:pos="794"/>
          <w:tab w:val="clear" w:pos="1191"/>
        </w:tabs>
        <w:spacing w:before="0" w:after="200" w:line="276" w:lineRule="auto"/>
        <w:contextualSpacing w:val="0"/>
        <w:rPr>
          <w:lang w:val="it-IT"/>
        </w:rPr>
      </w:pPr>
    </w:p>
    <w:p w14:paraId="6573584E" w14:textId="66AEC710" w:rsidR="00A0623B" w:rsidRPr="00B008EC" w:rsidRDefault="00A0623B" w:rsidP="00BE387E">
      <w:pPr>
        <w:tabs>
          <w:tab w:val="clear" w:pos="397"/>
          <w:tab w:val="clear" w:pos="794"/>
          <w:tab w:val="clear" w:pos="1191"/>
        </w:tabs>
        <w:spacing w:before="0" w:after="200" w:line="276" w:lineRule="auto"/>
        <w:contextualSpacing w:val="0"/>
        <w:rPr>
          <w:lang w:val="it-IT"/>
        </w:rPr>
      </w:pPr>
    </w:p>
    <w:p w14:paraId="1390D584" w14:textId="3984E01A" w:rsidR="00A0623B" w:rsidRPr="003E3341" w:rsidRDefault="00B008EC" w:rsidP="00A0623B">
      <w:pPr>
        <w:pStyle w:val="berschrift4"/>
        <w:rPr>
          <w:sz w:val="28"/>
          <w:szCs w:val="24"/>
        </w:rPr>
      </w:pPr>
      <w:bookmarkStart w:id="46" w:name="_Toc125553241"/>
      <w:r w:rsidRPr="00B008EC">
        <w:rPr>
          <w:sz w:val="28"/>
          <w:szCs w:val="24"/>
        </w:rPr>
        <w:t>Sezione "La mia organizzazione</w:t>
      </w:r>
      <w:r w:rsidR="003E3341" w:rsidRPr="003E3341">
        <w:rPr>
          <w:sz w:val="28"/>
          <w:szCs w:val="24"/>
        </w:rPr>
        <w:t>“</w:t>
      </w:r>
      <w:bookmarkEnd w:id="46"/>
      <w:r w:rsidR="003E3341" w:rsidRPr="003E3341">
        <w:rPr>
          <w:sz w:val="28"/>
          <w:szCs w:val="24"/>
        </w:rPr>
        <w:t xml:space="preserve"> </w:t>
      </w:r>
    </w:p>
    <w:p w14:paraId="7D29209C" w14:textId="0B4BCD22" w:rsidR="007E6927" w:rsidRPr="00893DB2" w:rsidRDefault="00893DB2" w:rsidP="007E6927">
      <w:pPr>
        <w:tabs>
          <w:tab w:val="clear" w:pos="397"/>
          <w:tab w:val="clear" w:pos="794"/>
          <w:tab w:val="clear" w:pos="1191"/>
        </w:tabs>
        <w:spacing w:before="0" w:after="200" w:line="360" w:lineRule="auto"/>
        <w:contextualSpacing w:val="0"/>
        <w:jc w:val="both"/>
        <w:rPr>
          <w:lang w:val="it-IT"/>
        </w:rPr>
      </w:pPr>
      <w:r w:rsidRPr="00893DB2">
        <w:rPr>
          <w:lang w:val="it-IT"/>
        </w:rPr>
        <w:t>La sezione "La mia organizzazione" è composta da tre schede diverse: "Dettagli organizzazione", "Impostazioni organizzazione" e "Identificazione veicolo". Nella prima scheda "Dettagli organizzazione" è possibile visualizzare informazioni generali e dettagli sull'azienda</w:t>
      </w:r>
      <w:r w:rsidR="00D9749D" w:rsidRPr="00893DB2">
        <w:rPr>
          <w:lang w:val="it-IT"/>
        </w:rPr>
        <w:t>.</w:t>
      </w:r>
    </w:p>
    <w:p w14:paraId="37106930" w14:textId="67E8AF9D" w:rsidR="007B78D9" w:rsidRPr="00893DB2" w:rsidRDefault="00B21883" w:rsidP="007E6927">
      <w:pPr>
        <w:tabs>
          <w:tab w:val="clear" w:pos="397"/>
          <w:tab w:val="clear" w:pos="794"/>
          <w:tab w:val="clear" w:pos="1191"/>
        </w:tabs>
        <w:spacing w:before="0" w:after="200" w:line="360" w:lineRule="auto"/>
        <w:contextualSpacing w:val="0"/>
        <w:jc w:val="both"/>
        <w:rPr>
          <w:lang w:val="it-IT"/>
        </w:rPr>
      </w:pPr>
      <w:commentRangeStart w:id="47"/>
      <w:r>
        <w:rPr>
          <w:noProof/>
          <w:lang w:val="en-US"/>
        </w:rPr>
        <mc:AlternateContent>
          <mc:Choice Requires="wpg">
            <w:drawing>
              <wp:anchor distT="0" distB="0" distL="114300" distR="114300" simplePos="0" relativeHeight="251680768" behindDoc="0" locked="0" layoutInCell="1" allowOverlap="1" wp14:anchorId="64A611FE" wp14:editId="1D22D848">
                <wp:simplePos x="0" y="0"/>
                <wp:positionH relativeFrom="column">
                  <wp:posOffset>-2819</wp:posOffset>
                </wp:positionH>
                <wp:positionV relativeFrom="paragraph">
                  <wp:posOffset>5690</wp:posOffset>
                </wp:positionV>
                <wp:extent cx="6299835" cy="5583555"/>
                <wp:effectExtent l="0" t="0" r="5715" b="0"/>
                <wp:wrapNone/>
                <wp:docPr id="71" name="Group 71"/>
                <wp:cNvGraphicFramePr/>
                <a:graphic xmlns:a="http://schemas.openxmlformats.org/drawingml/2006/main">
                  <a:graphicData uri="http://schemas.microsoft.com/office/word/2010/wordprocessingGroup">
                    <wpg:wgp>
                      <wpg:cNvGrpSpPr/>
                      <wpg:grpSpPr>
                        <a:xfrm>
                          <a:off x="0" y="0"/>
                          <a:ext cx="6299835" cy="5583555"/>
                          <a:chOff x="0" y="0"/>
                          <a:chExt cx="6299835" cy="5583555"/>
                        </a:xfrm>
                      </wpg:grpSpPr>
                      <wpg:grpSp>
                        <wpg:cNvPr id="62" name="Group 62"/>
                        <wpg:cNvGrpSpPr/>
                        <wpg:grpSpPr>
                          <a:xfrm>
                            <a:off x="0" y="0"/>
                            <a:ext cx="6299835" cy="5583555"/>
                            <a:chOff x="0" y="0"/>
                            <a:chExt cx="6299835" cy="5583555"/>
                          </a:xfrm>
                        </wpg:grpSpPr>
                        <wpg:grpSp>
                          <wpg:cNvPr id="59" name="Group 59"/>
                          <wpg:cNvGrpSpPr/>
                          <wpg:grpSpPr>
                            <a:xfrm>
                              <a:off x="0" y="0"/>
                              <a:ext cx="6299835" cy="5583555"/>
                              <a:chOff x="0" y="0"/>
                              <a:chExt cx="6299835" cy="5583555"/>
                            </a:xfrm>
                          </wpg:grpSpPr>
                          <pic:pic xmlns:pic="http://schemas.openxmlformats.org/drawingml/2006/picture">
                            <pic:nvPicPr>
                              <pic:cNvPr id="37" name="Picture 37"/>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6299835" cy="5583555"/>
                              </a:xfrm>
                              <a:prstGeom prst="rect">
                                <a:avLst/>
                              </a:prstGeom>
                            </pic:spPr>
                          </pic:pic>
                          <wps:wsp>
                            <wps:cNvPr id="39" name="Rectangle 39"/>
                            <wps:cNvSpPr/>
                            <wps:spPr>
                              <a:xfrm>
                                <a:off x="3635654" y="3525926"/>
                                <a:ext cx="580445" cy="135172"/>
                              </a:xfrm>
                              <a:prstGeom prst="rect">
                                <a:avLst/>
                              </a:prstGeom>
                              <a:solidFill>
                                <a:schemeClr val="tx1">
                                  <a:lumMod val="10000"/>
                                  <a:lumOff val="90000"/>
                                </a:schemeClr>
                              </a:solidFill>
                              <a:ln w="6350">
                                <a:solidFill>
                                  <a:schemeClr val="tx1">
                                    <a:lumMod val="10000"/>
                                    <a:lumOff val="90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wps:wsp>
                            <wps:cNvPr id="44" name="Rectangle 44"/>
                            <wps:cNvSpPr/>
                            <wps:spPr>
                              <a:xfrm>
                                <a:off x="2794406" y="3803904"/>
                                <a:ext cx="1436113" cy="145418"/>
                              </a:xfrm>
                              <a:prstGeom prst="rect">
                                <a:avLst/>
                              </a:prstGeom>
                              <a:solidFill>
                                <a:schemeClr val="tx1">
                                  <a:lumMod val="10000"/>
                                  <a:lumOff val="90000"/>
                                </a:schemeClr>
                              </a:solidFill>
                              <a:ln w="6350">
                                <a:solidFill>
                                  <a:schemeClr val="tx1">
                                    <a:lumMod val="10000"/>
                                    <a:lumOff val="90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wps:wsp>
                            <wps:cNvPr id="46" name="Rectangle 46"/>
                            <wps:cNvSpPr/>
                            <wps:spPr>
                              <a:xfrm>
                                <a:off x="2794406" y="4623206"/>
                                <a:ext cx="1436113" cy="145418"/>
                              </a:xfrm>
                              <a:prstGeom prst="rect">
                                <a:avLst/>
                              </a:prstGeom>
                              <a:solidFill>
                                <a:schemeClr val="tx1">
                                  <a:lumMod val="10000"/>
                                  <a:lumOff val="90000"/>
                                </a:schemeClr>
                              </a:solidFill>
                              <a:ln w="6350">
                                <a:solidFill>
                                  <a:schemeClr val="tx1">
                                    <a:lumMod val="10000"/>
                                    <a:lumOff val="90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wps:wsp>
                            <wps:cNvPr id="53" name="Rectangle 53"/>
                            <wps:cNvSpPr/>
                            <wps:spPr>
                              <a:xfrm>
                                <a:off x="2801721" y="4901184"/>
                                <a:ext cx="1436113" cy="145418"/>
                              </a:xfrm>
                              <a:prstGeom prst="rect">
                                <a:avLst/>
                              </a:prstGeom>
                              <a:solidFill>
                                <a:schemeClr val="tx1">
                                  <a:lumMod val="10000"/>
                                  <a:lumOff val="90000"/>
                                </a:schemeClr>
                              </a:solidFill>
                              <a:ln w="6350">
                                <a:solidFill>
                                  <a:schemeClr val="tx1">
                                    <a:lumMod val="10000"/>
                                    <a:lumOff val="90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wpg:grpSp>
                        <wps:wsp>
                          <wps:cNvPr id="60" name="Rechteck 90"/>
                          <wps:cNvSpPr/>
                          <wps:spPr>
                            <a:xfrm>
                              <a:off x="1404518" y="753465"/>
                              <a:ext cx="826618" cy="180340"/>
                            </a:xfrm>
                            <a:prstGeom prst="rect">
                              <a:avLst/>
                            </a:prstGeom>
                            <a:noFill/>
                            <a:ln w="12700">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wpg:grpSp>
                      <wps:wsp>
                        <wps:cNvPr id="70" name="Rectangle 70"/>
                        <wps:cNvSpPr/>
                        <wps:spPr>
                          <a:xfrm>
                            <a:off x="29260" y="3789273"/>
                            <a:ext cx="826110" cy="475488"/>
                          </a:xfrm>
                          <a:prstGeom prst="rect">
                            <a:avLst/>
                          </a:prstGeom>
                          <a:solidFill>
                            <a:schemeClr val="bg1"/>
                          </a:solidFill>
                          <a:ln w="6350">
                            <a:solidFill>
                              <a:schemeClr val="bg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wpg:wgp>
                  </a:graphicData>
                </a:graphic>
              </wp:anchor>
            </w:drawing>
          </mc:Choice>
          <mc:Fallback>
            <w:pict>
              <v:group w14:anchorId="5675F829" id="Group 71" o:spid="_x0000_s1026" style="position:absolute;margin-left:-.2pt;margin-top:.45pt;width:496.05pt;height:439.65pt;z-index:251680768" coordsize="62998,55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">
                <v:group id="Group 62" o:spid="_x0000_s1027" style="position:absolute;width:62998;height:55835" coordsize="62998,55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group id="Group 59" o:spid="_x0000_s1028" style="position:absolute;width:62998;height:55835" coordsize="62998,55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Picture 37" o:spid="_x0000_s1029" type="#_x0000_t75" style="position:absolute;width:62998;height:55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">
                      <v:imagedata r:id="rId128" o:title=""/>
                    </v:shape>
                    <v:rect id="Rectangle 39" o:spid="_x0000_s1030" style="position:absolute;left:36356;top:35259;width:5804;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" fillcolor="#e7e8ed [349]" strokecolor="#e7e8ed [349]" strokeweight=".5pt">
                      <v:textbox inset="2mm,2mm,2mm,2mm"/>
                    </v:rect>
                    <v:rect id="Rectangle 44" o:spid="_x0000_s1031" style="position:absolute;left:27944;top:38039;width:14361;height:1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" fillcolor="#e7e8ed [349]" strokecolor="#e7e8ed [349]" strokeweight=".5pt">
                      <v:textbox inset="2mm,2mm,2mm,2mm"/>
                    </v:rect>
                    <v:rect id="Rectangle 46" o:spid="_x0000_s1032" style="position:absolute;left:27944;top:46232;width:14361;height:1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" fillcolor="#e7e8ed [349]" strokecolor="#e7e8ed [349]" strokeweight=".5pt">
                      <v:textbox inset="2mm,2mm,2mm,2mm"/>
                    </v:rect>
                    <v:rect id="Rectangle 53" o:spid="_x0000_s1033" style="position:absolute;left:28017;top:49011;width:14361;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" fillcolor="#e7e8ed [349]" strokecolor="#e7e8ed [349]" strokeweight=".5pt">
                      <v:textbox inset="2mm,2mm,2mm,2mm"/>
                    </v:rect>
                  </v:group>
                  <v:rect id="Rechteck 90" o:spid="_x0000_s1034" style="position:absolute;left:14045;top:7534;width:8266;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" filled="f" strokecolor="red" strokeweight="1pt">
                    <v:textbox inset="2mm,2mm,2mm,2mm"/>
                  </v:rect>
                </v:group>
                <v:rect id="Rectangle 70" o:spid="_x0000_s1035" style="position:absolute;left:292;top:37892;width:8261;height:4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" fillcolor="white [3212]" strokecolor="white [3212]" strokeweight=".5pt">
                  <v:textbox inset="2mm,2mm,2mm,2mm"/>
                </v:rect>
              </v:group>
            </w:pict>
          </mc:Fallback>
        </mc:AlternateContent>
      </w:r>
      <w:commentRangeEnd w:id="47"/>
      <w:r w:rsidR="002A6FA0">
        <w:rPr>
          <w:rStyle w:val="Kommentarzeichen"/>
          <w:rFonts w:asciiTheme="minorHAnsi" w:hAnsiTheme="minorHAnsi"/>
        </w:rPr>
        <w:commentReference w:id="47"/>
      </w:r>
    </w:p>
    <w:p w14:paraId="179D512E" w14:textId="5063D721" w:rsidR="007B78D9" w:rsidRPr="00893DB2" w:rsidRDefault="007B78D9" w:rsidP="007E6927">
      <w:pPr>
        <w:tabs>
          <w:tab w:val="clear" w:pos="397"/>
          <w:tab w:val="clear" w:pos="794"/>
          <w:tab w:val="clear" w:pos="1191"/>
        </w:tabs>
        <w:spacing w:before="0" w:after="200" w:line="360" w:lineRule="auto"/>
        <w:contextualSpacing w:val="0"/>
        <w:jc w:val="both"/>
        <w:rPr>
          <w:lang w:val="it-IT"/>
        </w:rPr>
      </w:pPr>
    </w:p>
    <w:p w14:paraId="79C8C073" w14:textId="063B9EE6" w:rsidR="007B78D9" w:rsidRPr="00893DB2" w:rsidRDefault="007B78D9" w:rsidP="007E6927">
      <w:pPr>
        <w:tabs>
          <w:tab w:val="clear" w:pos="397"/>
          <w:tab w:val="clear" w:pos="794"/>
          <w:tab w:val="clear" w:pos="1191"/>
        </w:tabs>
        <w:spacing w:before="0" w:after="200" w:line="360" w:lineRule="auto"/>
        <w:contextualSpacing w:val="0"/>
        <w:jc w:val="both"/>
        <w:rPr>
          <w:lang w:val="it-IT"/>
        </w:rPr>
      </w:pPr>
    </w:p>
    <w:p w14:paraId="045A7470" w14:textId="75FF7F6A" w:rsidR="007B78D9" w:rsidRPr="00893DB2" w:rsidRDefault="007B78D9" w:rsidP="007E6927">
      <w:pPr>
        <w:tabs>
          <w:tab w:val="clear" w:pos="397"/>
          <w:tab w:val="clear" w:pos="794"/>
          <w:tab w:val="clear" w:pos="1191"/>
        </w:tabs>
        <w:spacing w:before="0" w:after="200" w:line="360" w:lineRule="auto"/>
        <w:contextualSpacing w:val="0"/>
        <w:jc w:val="both"/>
        <w:rPr>
          <w:lang w:val="it-IT"/>
        </w:rPr>
      </w:pPr>
    </w:p>
    <w:p w14:paraId="130E261D" w14:textId="26838B04" w:rsidR="007B78D9" w:rsidRPr="00893DB2" w:rsidRDefault="007B78D9" w:rsidP="007E6927">
      <w:pPr>
        <w:tabs>
          <w:tab w:val="clear" w:pos="397"/>
          <w:tab w:val="clear" w:pos="794"/>
          <w:tab w:val="clear" w:pos="1191"/>
        </w:tabs>
        <w:spacing w:before="0" w:after="200" w:line="360" w:lineRule="auto"/>
        <w:contextualSpacing w:val="0"/>
        <w:jc w:val="both"/>
        <w:rPr>
          <w:lang w:val="it-IT"/>
        </w:rPr>
      </w:pPr>
    </w:p>
    <w:p w14:paraId="3DB9EE06" w14:textId="322A7A14" w:rsidR="007B78D9" w:rsidRPr="00893DB2" w:rsidRDefault="007B78D9" w:rsidP="007E6927">
      <w:pPr>
        <w:tabs>
          <w:tab w:val="clear" w:pos="397"/>
          <w:tab w:val="clear" w:pos="794"/>
          <w:tab w:val="clear" w:pos="1191"/>
        </w:tabs>
        <w:spacing w:before="0" w:after="200" w:line="360" w:lineRule="auto"/>
        <w:contextualSpacing w:val="0"/>
        <w:jc w:val="both"/>
        <w:rPr>
          <w:lang w:val="it-IT"/>
        </w:rPr>
      </w:pPr>
    </w:p>
    <w:p w14:paraId="481B8588" w14:textId="408486C0" w:rsidR="007B78D9" w:rsidRPr="00893DB2" w:rsidRDefault="007B78D9" w:rsidP="007E6927">
      <w:pPr>
        <w:tabs>
          <w:tab w:val="clear" w:pos="397"/>
          <w:tab w:val="clear" w:pos="794"/>
          <w:tab w:val="clear" w:pos="1191"/>
        </w:tabs>
        <w:spacing w:before="0" w:after="200" w:line="360" w:lineRule="auto"/>
        <w:contextualSpacing w:val="0"/>
        <w:jc w:val="both"/>
        <w:rPr>
          <w:lang w:val="it-IT"/>
        </w:rPr>
      </w:pPr>
    </w:p>
    <w:p w14:paraId="0D165150" w14:textId="268CF553" w:rsidR="007B78D9" w:rsidRPr="00893DB2" w:rsidRDefault="007B78D9" w:rsidP="007E6927">
      <w:pPr>
        <w:tabs>
          <w:tab w:val="clear" w:pos="397"/>
          <w:tab w:val="clear" w:pos="794"/>
          <w:tab w:val="clear" w:pos="1191"/>
        </w:tabs>
        <w:spacing w:before="0" w:after="200" w:line="360" w:lineRule="auto"/>
        <w:contextualSpacing w:val="0"/>
        <w:jc w:val="both"/>
        <w:rPr>
          <w:lang w:val="it-IT"/>
        </w:rPr>
      </w:pPr>
    </w:p>
    <w:p w14:paraId="4FCAC36E" w14:textId="24DB6D67" w:rsidR="007B78D9" w:rsidRPr="00893DB2" w:rsidRDefault="007B78D9" w:rsidP="007E6927">
      <w:pPr>
        <w:tabs>
          <w:tab w:val="clear" w:pos="397"/>
          <w:tab w:val="clear" w:pos="794"/>
          <w:tab w:val="clear" w:pos="1191"/>
        </w:tabs>
        <w:spacing w:before="0" w:after="200" w:line="360" w:lineRule="auto"/>
        <w:contextualSpacing w:val="0"/>
        <w:jc w:val="both"/>
        <w:rPr>
          <w:lang w:val="it-IT"/>
        </w:rPr>
      </w:pPr>
    </w:p>
    <w:p w14:paraId="244829E6" w14:textId="58D682B8" w:rsidR="007B78D9" w:rsidRPr="00893DB2" w:rsidRDefault="007B78D9" w:rsidP="007E6927">
      <w:pPr>
        <w:tabs>
          <w:tab w:val="clear" w:pos="397"/>
          <w:tab w:val="clear" w:pos="794"/>
          <w:tab w:val="clear" w:pos="1191"/>
        </w:tabs>
        <w:spacing w:before="0" w:after="200" w:line="360" w:lineRule="auto"/>
        <w:contextualSpacing w:val="0"/>
        <w:jc w:val="both"/>
        <w:rPr>
          <w:lang w:val="it-IT"/>
        </w:rPr>
      </w:pPr>
    </w:p>
    <w:p w14:paraId="56182DB9" w14:textId="10434753" w:rsidR="007B78D9" w:rsidRPr="00893DB2" w:rsidRDefault="007B78D9" w:rsidP="007E6927">
      <w:pPr>
        <w:tabs>
          <w:tab w:val="clear" w:pos="397"/>
          <w:tab w:val="clear" w:pos="794"/>
          <w:tab w:val="clear" w:pos="1191"/>
        </w:tabs>
        <w:spacing w:before="0" w:after="200" w:line="360" w:lineRule="auto"/>
        <w:contextualSpacing w:val="0"/>
        <w:jc w:val="both"/>
        <w:rPr>
          <w:lang w:val="it-IT"/>
        </w:rPr>
      </w:pPr>
    </w:p>
    <w:p w14:paraId="05874661" w14:textId="672BE8F0" w:rsidR="007B78D9" w:rsidRPr="00893DB2" w:rsidRDefault="007B78D9" w:rsidP="007E6927">
      <w:pPr>
        <w:tabs>
          <w:tab w:val="clear" w:pos="397"/>
          <w:tab w:val="clear" w:pos="794"/>
          <w:tab w:val="clear" w:pos="1191"/>
        </w:tabs>
        <w:spacing w:before="0" w:after="200" w:line="360" w:lineRule="auto"/>
        <w:contextualSpacing w:val="0"/>
        <w:jc w:val="both"/>
        <w:rPr>
          <w:lang w:val="it-IT"/>
        </w:rPr>
      </w:pPr>
    </w:p>
    <w:p w14:paraId="6CEA9665" w14:textId="72E7F14C" w:rsidR="007B78D9" w:rsidRPr="00893DB2" w:rsidRDefault="007B78D9" w:rsidP="007E6927">
      <w:pPr>
        <w:tabs>
          <w:tab w:val="clear" w:pos="397"/>
          <w:tab w:val="clear" w:pos="794"/>
          <w:tab w:val="clear" w:pos="1191"/>
        </w:tabs>
        <w:spacing w:before="0" w:after="200" w:line="360" w:lineRule="auto"/>
        <w:contextualSpacing w:val="0"/>
        <w:jc w:val="both"/>
        <w:rPr>
          <w:lang w:val="it-IT"/>
        </w:rPr>
      </w:pPr>
    </w:p>
    <w:p w14:paraId="3D4DA660" w14:textId="43E48EC5" w:rsidR="007B78D9" w:rsidRPr="00893DB2" w:rsidRDefault="007B78D9" w:rsidP="007E6927">
      <w:pPr>
        <w:tabs>
          <w:tab w:val="clear" w:pos="397"/>
          <w:tab w:val="clear" w:pos="794"/>
          <w:tab w:val="clear" w:pos="1191"/>
        </w:tabs>
        <w:spacing w:before="0" w:after="200" w:line="360" w:lineRule="auto"/>
        <w:contextualSpacing w:val="0"/>
        <w:jc w:val="both"/>
        <w:rPr>
          <w:lang w:val="it-IT"/>
        </w:rPr>
      </w:pPr>
    </w:p>
    <w:p w14:paraId="4C35BA47" w14:textId="2F0987F3" w:rsidR="007B78D9" w:rsidRPr="00893DB2" w:rsidRDefault="007B78D9" w:rsidP="007E6927">
      <w:pPr>
        <w:tabs>
          <w:tab w:val="clear" w:pos="397"/>
          <w:tab w:val="clear" w:pos="794"/>
          <w:tab w:val="clear" w:pos="1191"/>
        </w:tabs>
        <w:spacing w:before="0" w:after="200" w:line="360" w:lineRule="auto"/>
        <w:contextualSpacing w:val="0"/>
        <w:jc w:val="both"/>
        <w:rPr>
          <w:lang w:val="it-IT"/>
        </w:rPr>
      </w:pPr>
    </w:p>
    <w:p w14:paraId="33F0A037" w14:textId="77777777" w:rsidR="007B78D9" w:rsidRPr="00893DB2" w:rsidRDefault="007B78D9" w:rsidP="007E6927">
      <w:pPr>
        <w:tabs>
          <w:tab w:val="clear" w:pos="397"/>
          <w:tab w:val="clear" w:pos="794"/>
          <w:tab w:val="clear" w:pos="1191"/>
        </w:tabs>
        <w:spacing w:before="0" w:after="200" w:line="360" w:lineRule="auto"/>
        <w:contextualSpacing w:val="0"/>
        <w:jc w:val="both"/>
        <w:rPr>
          <w:lang w:val="it-IT"/>
        </w:rPr>
      </w:pPr>
    </w:p>
    <w:p w14:paraId="624FF952" w14:textId="77777777" w:rsidR="007B78D9" w:rsidRPr="00893DB2" w:rsidRDefault="007B78D9" w:rsidP="007E6927">
      <w:pPr>
        <w:tabs>
          <w:tab w:val="clear" w:pos="397"/>
          <w:tab w:val="clear" w:pos="794"/>
          <w:tab w:val="clear" w:pos="1191"/>
        </w:tabs>
        <w:spacing w:before="0" w:after="200" w:line="360" w:lineRule="auto"/>
        <w:contextualSpacing w:val="0"/>
        <w:jc w:val="both"/>
        <w:rPr>
          <w:lang w:val="it-IT"/>
        </w:rPr>
      </w:pPr>
    </w:p>
    <w:p w14:paraId="32EF94F4" w14:textId="77777777" w:rsidR="007B78D9" w:rsidRPr="00893DB2" w:rsidRDefault="007B78D9" w:rsidP="007E6927">
      <w:pPr>
        <w:tabs>
          <w:tab w:val="clear" w:pos="397"/>
          <w:tab w:val="clear" w:pos="794"/>
          <w:tab w:val="clear" w:pos="1191"/>
        </w:tabs>
        <w:spacing w:before="0" w:after="200" w:line="360" w:lineRule="auto"/>
        <w:contextualSpacing w:val="0"/>
        <w:jc w:val="both"/>
        <w:rPr>
          <w:lang w:val="it-IT"/>
        </w:rPr>
      </w:pPr>
    </w:p>
    <w:p w14:paraId="1E4651AD" w14:textId="1EA3775F" w:rsidR="00AF55E8" w:rsidRPr="00893DB2" w:rsidRDefault="00893DB2" w:rsidP="00D02DE5">
      <w:pPr>
        <w:tabs>
          <w:tab w:val="clear" w:pos="397"/>
          <w:tab w:val="clear" w:pos="794"/>
          <w:tab w:val="clear" w:pos="1191"/>
        </w:tabs>
        <w:spacing w:before="0" w:after="200" w:line="360" w:lineRule="auto"/>
        <w:contextualSpacing w:val="0"/>
        <w:jc w:val="both"/>
        <w:rPr>
          <w:lang w:val="it-IT"/>
        </w:rPr>
      </w:pPr>
      <w:r w:rsidRPr="00893DB2">
        <w:rPr>
          <w:lang w:val="it-IT"/>
        </w:rPr>
        <w:t>Nella scheda "Impostazioni dell'organizzazione" troverete una panoramica delle funzioni disponibili per la vostra organizzazione e un elenco dei costruttori di veicoli per i quali è possibile effettuare le registrazioni</w:t>
      </w:r>
      <w:r w:rsidR="00D02DE5" w:rsidRPr="00893DB2">
        <w:rPr>
          <w:lang w:val="it-IT"/>
        </w:rPr>
        <w:t xml:space="preserve">. </w:t>
      </w:r>
    </w:p>
    <w:p w14:paraId="522EB776" w14:textId="76983CE0" w:rsidR="00AF55E8" w:rsidRPr="00893DB2" w:rsidRDefault="00570C58" w:rsidP="00D02DE5">
      <w:pPr>
        <w:tabs>
          <w:tab w:val="clear" w:pos="397"/>
          <w:tab w:val="clear" w:pos="794"/>
          <w:tab w:val="clear" w:pos="1191"/>
        </w:tabs>
        <w:spacing w:before="0" w:after="200" w:line="360" w:lineRule="auto"/>
        <w:contextualSpacing w:val="0"/>
        <w:jc w:val="both"/>
        <w:rPr>
          <w:lang w:val="it-IT"/>
        </w:rPr>
      </w:pPr>
      <w:r>
        <w:rPr>
          <w:b/>
          <w:bCs/>
          <w:noProof/>
          <w:lang w:val="en-US"/>
        </w:rPr>
        <mc:AlternateContent>
          <mc:Choice Requires="wpg">
            <w:drawing>
              <wp:anchor distT="0" distB="0" distL="114300" distR="114300" simplePos="0" relativeHeight="251682816" behindDoc="0" locked="0" layoutInCell="1" allowOverlap="1" wp14:anchorId="5DAA4AEA" wp14:editId="785C6183">
                <wp:simplePos x="0" y="0"/>
                <wp:positionH relativeFrom="column">
                  <wp:posOffset>-635</wp:posOffset>
                </wp:positionH>
                <wp:positionV relativeFrom="paragraph">
                  <wp:posOffset>354330</wp:posOffset>
                </wp:positionV>
                <wp:extent cx="6299835" cy="5726430"/>
                <wp:effectExtent l="0" t="0" r="5715" b="7620"/>
                <wp:wrapNone/>
                <wp:docPr id="122" name="Group 122"/>
                <wp:cNvGraphicFramePr/>
                <a:graphic xmlns:a="http://schemas.openxmlformats.org/drawingml/2006/main">
                  <a:graphicData uri="http://schemas.microsoft.com/office/word/2010/wordprocessingGroup">
                    <wpg:wgp>
                      <wpg:cNvGrpSpPr/>
                      <wpg:grpSpPr>
                        <a:xfrm>
                          <a:off x="0" y="0"/>
                          <a:ext cx="6299835" cy="5726430"/>
                          <a:chOff x="0" y="0"/>
                          <a:chExt cx="6299835" cy="5726430"/>
                        </a:xfrm>
                      </wpg:grpSpPr>
                      <wpg:grpSp>
                        <wpg:cNvPr id="104" name="Group 104"/>
                        <wpg:cNvGrpSpPr/>
                        <wpg:grpSpPr>
                          <a:xfrm>
                            <a:off x="0" y="0"/>
                            <a:ext cx="6299835" cy="5726430"/>
                            <a:chOff x="0" y="0"/>
                            <a:chExt cx="6299835" cy="5726430"/>
                          </a:xfrm>
                        </wpg:grpSpPr>
                        <pic:pic xmlns:pic="http://schemas.openxmlformats.org/drawingml/2006/picture">
                          <pic:nvPicPr>
                            <pic:cNvPr id="68" name="Picture 68" descr="Graphical user interface, text, application&#10;&#10;Description automatically generated"/>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6299835" cy="5726430"/>
                            </a:xfrm>
                            <a:prstGeom prst="rect">
                              <a:avLst/>
                            </a:prstGeom>
                          </pic:spPr>
                        </pic:pic>
                        <wps:wsp>
                          <wps:cNvPr id="77" name="Rechteck 90"/>
                          <wps:cNvSpPr/>
                          <wps:spPr>
                            <a:xfrm>
                              <a:off x="3101644" y="782726"/>
                              <a:ext cx="826618" cy="180340"/>
                            </a:xfrm>
                            <a:prstGeom prst="rect">
                              <a:avLst/>
                            </a:prstGeom>
                            <a:noFill/>
                            <a:ln w="12700">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wpg:grpSp>
                      <wps:wsp>
                        <wps:cNvPr id="106" name="Rectangle 106"/>
                        <wps:cNvSpPr/>
                        <wps:spPr>
                          <a:xfrm>
                            <a:off x="21945" y="3796589"/>
                            <a:ext cx="826618" cy="475488"/>
                          </a:xfrm>
                          <a:prstGeom prst="rect">
                            <a:avLst/>
                          </a:prstGeom>
                          <a:solidFill>
                            <a:schemeClr val="bg1"/>
                          </a:solidFill>
                          <a:ln w="6350">
                            <a:solidFill>
                              <a:schemeClr val="bg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wpg:wgp>
                  </a:graphicData>
                </a:graphic>
              </wp:anchor>
            </w:drawing>
          </mc:Choice>
          <mc:Fallback>
            <w:pict>
              <v:group w14:anchorId="2CE6DE5D" id="Group 122" o:spid="_x0000_s1026" style="position:absolute;margin-left:-.05pt;margin-top:27.9pt;width:496.05pt;height:450.9pt;z-index:251682816" coordsize="62998,57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">
                <v:group id="Group 104" o:spid="_x0000_s1027" style="position:absolute;width:62998;height:57264" coordsize="62998,57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shape id="Picture 68" o:spid="_x0000_s1028" type="#_x0000_t75" alt="Graphical user interface, text, application&#10;&#10;Description automatically generated" style="position:absolute;width:62998;height:57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">
                    <v:imagedata r:id="rId130" o:title="Graphical user interface, text, application&#10;&#10;Description automatically generated"/>
                  </v:shape>
                  <v:rect id="Rechteck 90" o:spid="_x0000_s1029" style="position:absolute;left:31016;top:7827;width:8266;height:1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" filled="f" strokecolor="red" strokeweight="1pt">
                    <v:textbox inset="2mm,2mm,2mm,2mm"/>
                  </v:rect>
                </v:group>
                <v:rect id="Rectangle 106" o:spid="_x0000_s1030" style="position:absolute;left:219;top:37965;width:8266;height:4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" fillcolor="white [3212]" strokecolor="white [3212]" strokeweight=".5pt">
                  <v:textbox inset="2mm,2mm,2mm,2mm"/>
                </v:rect>
              </v:group>
            </w:pict>
          </mc:Fallback>
        </mc:AlternateContent>
      </w:r>
      <w:r w:rsidR="00893DB2" w:rsidRPr="00893DB2">
        <w:rPr>
          <w:lang w:val="it-IT"/>
        </w:rPr>
        <w:t xml:space="preserve"> </w:t>
      </w:r>
      <w:r w:rsidR="00893DB2" w:rsidRPr="00893DB2">
        <w:rPr>
          <w:b/>
          <w:bCs/>
          <w:lang w:val="it-IT"/>
        </w:rPr>
        <w:t xml:space="preserve">Nota: </w:t>
      </w:r>
      <w:r w:rsidR="00893DB2" w:rsidRPr="00893DB2">
        <w:rPr>
          <w:lang w:val="it-IT"/>
        </w:rPr>
        <w:t>Queste impostazioni possono essere modificate solo da un amministratore di TecRMI Service Book</w:t>
      </w:r>
      <w:r w:rsidR="00893DB2">
        <w:rPr>
          <w:b/>
          <w:bCs/>
          <w:lang w:val="it-IT"/>
        </w:rPr>
        <w:t>.</w:t>
      </w:r>
      <w:r w:rsidR="00D02DE5" w:rsidRPr="00893DB2">
        <w:rPr>
          <w:lang w:val="it-IT"/>
        </w:rPr>
        <w:t xml:space="preserve"> </w:t>
      </w:r>
    </w:p>
    <w:p w14:paraId="2752924D" w14:textId="6A50DCD4" w:rsidR="0039752A" w:rsidRPr="00893DB2" w:rsidRDefault="00570C58" w:rsidP="00D02DE5">
      <w:pPr>
        <w:tabs>
          <w:tab w:val="clear" w:pos="397"/>
          <w:tab w:val="clear" w:pos="794"/>
          <w:tab w:val="clear" w:pos="1191"/>
        </w:tabs>
        <w:spacing w:before="0" w:after="200" w:line="360" w:lineRule="auto"/>
        <w:contextualSpacing w:val="0"/>
        <w:jc w:val="both"/>
        <w:rPr>
          <w:lang w:val="it-IT"/>
        </w:rPr>
      </w:pPr>
      <w:r>
        <w:rPr>
          <w:noProof/>
        </w:rPr>
        <mc:AlternateContent>
          <mc:Choice Requires="wps">
            <w:drawing>
              <wp:anchor distT="0" distB="0" distL="114300" distR="114300" simplePos="0" relativeHeight="251681792" behindDoc="0" locked="0" layoutInCell="1" allowOverlap="1" wp14:anchorId="1563183D" wp14:editId="5CCFFB40">
                <wp:simplePos x="0" y="0"/>
                <wp:positionH relativeFrom="column">
                  <wp:posOffset>940841</wp:posOffset>
                </wp:positionH>
                <wp:positionV relativeFrom="paragraph">
                  <wp:posOffset>5208422</wp:posOffset>
                </wp:positionV>
                <wp:extent cx="694944" cy="248717"/>
                <wp:effectExtent l="0" t="0" r="10160" b="18415"/>
                <wp:wrapNone/>
                <wp:docPr id="96" name="Rectangle 96"/>
                <wp:cNvGraphicFramePr/>
                <a:graphic xmlns:a="http://schemas.openxmlformats.org/drawingml/2006/main">
                  <a:graphicData uri="http://schemas.microsoft.com/office/word/2010/wordprocessingShape">
                    <wps:wsp>
                      <wps:cNvSpPr/>
                      <wps:spPr>
                        <a:xfrm>
                          <a:off x="0" y="0"/>
                          <a:ext cx="694944" cy="248717"/>
                        </a:xfrm>
                        <a:prstGeom prst="rect">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anchor>
            </w:drawing>
          </mc:Choice>
          <mc:Fallback>
            <w:pict>
              <v:rect w14:anchorId="373AFDD7" id="Rectangle 96" o:spid="_x0000_s1026" style="position:absolute;margin-left:74.1pt;margin-top:410.1pt;width:54.7pt;height:19.6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" fillcolor="white [3212]" strokecolor="white [3212]" strokeweight="2pt">
                <v:textbox inset="2mm,2mm,2mm,2mm"/>
              </v:rect>
            </w:pict>
          </mc:Fallback>
        </mc:AlternateContent>
      </w:r>
    </w:p>
    <w:p w14:paraId="504270D1" w14:textId="72807A7F" w:rsidR="0039752A" w:rsidRPr="00893DB2" w:rsidRDefault="0039752A" w:rsidP="00D02DE5">
      <w:pPr>
        <w:tabs>
          <w:tab w:val="clear" w:pos="397"/>
          <w:tab w:val="clear" w:pos="794"/>
          <w:tab w:val="clear" w:pos="1191"/>
        </w:tabs>
        <w:spacing w:before="0" w:after="200" w:line="360" w:lineRule="auto"/>
        <w:contextualSpacing w:val="0"/>
        <w:jc w:val="both"/>
        <w:rPr>
          <w:lang w:val="it-IT"/>
        </w:rPr>
      </w:pPr>
    </w:p>
    <w:p w14:paraId="2D2EF4D0" w14:textId="77777777" w:rsidR="0039752A" w:rsidRPr="00893DB2" w:rsidRDefault="0039752A" w:rsidP="00D02DE5">
      <w:pPr>
        <w:tabs>
          <w:tab w:val="clear" w:pos="397"/>
          <w:tab w:val="clear" w:pos="794"/>
          <w:tab w:val="clear" w:pos="1191"/>
        </w:tabs>
        <w:spacing w:before="0" w:after="200" w:line="360" w:lineRule="auto"/>
        <w:contextualSpacing w:val="0"/>
        <w:jc w:val="both"/>
        <w:rPr>
          <w:lang w:val="it-IT"/>
        </w:rPr>
      </w:pPr>
    </w:p>
    <w:p w14:paraId="2E58F9F3" w14:textId="77777777" w:rsidR="0039752A" w:rsidRPr="00893DB2" w:rsidRDefault="0039752A" w:rsidP="00D02DE5">
      <w:pPr>
        <w:tabs>
          <w:tab w:val="clear" w:pos="397"/>
          <w:tab w:val="clear" w:pos="794"/>
          <w:tab w:val="clear" w:pos="1191"/>
        </w:tabs>
        <w:spacing w:before="0" w:after="200" w:line="360" w:lineRule="auto"/>
        <w:contextualSpacing w:val="0"/>
        <w:jc w:val="both"/>
        <w:rPr>
          <w:lang w:val="it-IT"/>
        </w:rPr>
      </w:pPr>
    </w:p>
    <w:p w14:paraId="2721412D" w14:textId="47808F54" w:rsidR="0039752A" w:rsidRPr="00893DB2" w:rsidRDefault="0039752A" w:rsidP="00D02DE5">
      <w:pPr>
        <w:tabs>
          <w:tab w:val="clear" w:pos="397"/>
          <w:tab w:val="clear" w:pos="794"/>
          <w:tab w:val="clear" w:pos="1191"/>
        </w:tabs>
        <w:spacing w:before="0" w:after="200" w:line="360" w:lineRule="auto"/>
        <w:contextualSpacing w:val="0"/>
        <w:jc w:val="both"/>
        <w:rPr>
          <w:lang w:val="it-IT"/>
        </w:rPr>
      </w:pPr>
    </w:p>
    <w:p w14:paraId="1B09F015" w14:textId="77777777" w:rsidR="0039752A" w:rsidRPr="00893DB2" w:rsidRDefault="0039752A" w:rsidP="00D02DE5">
      <w:pPr>
        <w:tabs>
          <w:tab w:val="clear" w:pos="397"/>
          <w:tab w:val="clear" w:pos="794"/>
          <w:tab w:val="clear" w:pos="1191"/>
        </w:tabs>
        <w:spacing w:before="0" w:after="200" w:line="360" w:lineRule="auto"/>
        <w:contextualSpacing w:val="0"/>
        <w:jc w:val="both"/>
        <w:rPr>
          <w:lang w:val="it-IT"/>
        </w:rPr>
      </w:pPr>
    </w:p>
    <w:p w14:paraId="6DF74098" w14:textId="77777777" w:rsidR="0039752A" w:rsidRPr="00893DB2" w:rsidRDefault="0039752A" w:rsidP="00D02DE5">
      <w:pPr>
        <w:tabs>
          <w:tab w:val="clear" w:pos="397"/>
          <w:tab w:val="clear" w:pos="794"/>
          <w:tab w:val="clear" w:pos="1191"/>
        </w:tabs>
        <w:spacing w:before="0" w:after="200" w:line="360" w:lineRule="auto"/>
        <w:contextualSpacing w:val="0"/>
        <w:jc w:val="both"/>
        <w:rPr>
          <w:lang w:val="it-IT"/>
        </w:rPr>
      </w:pPr>
    </w:p>
    <w:p w14:paraId="67219653" w14:textId="113F4EBC" w:rsidR="0039752A" w:rsidRPr="00893DB2" w:rsidRDefault="0039752A" w:rsidP="00D02DE5">
      <w:pPr>
        <w:tabs>
          <w:tab w:val="clear" w:pos="397"/>
          <w:tab w:val="clear" w:pos="794"/>
          <w:tab w:val="clear" w:pos="1191"/>
        </w:tabs>
        <w:spacing w:before="0" w:after="200" w:line="360" w:lineRule="auto"/>
        <w:contextualSpacing w:val="0"/>
        <w:jc w:val="both"/>
        <w:rPr>
          <w:lang w:val="it-IT"/>
        </w:rPr>
      </w:pPr>
    </w:p>
    <w:p w14:paraId="67B91A60" w14:textId="77777777" w:rsidR="0039752A" w:rsidRPr="00893DB2" w:rsidRDefault="0039752A" w:rsidP="00D02DE5">
      <w:pPr>
        <w:tabs>
          <w:tab w:val="clear" w:pos="397"/>
          <w:tab w:val="clear" w:pos="794"/>
          <w:tab w:val="clear" w:pos="1191"/>
        </w:tabs>
        <w:spacing w:before="0" w:after="200" w:line="360" w:lineRule="auto"/>
        <w:contextualSpacing w:val="0"/>
        <w:jc w:val="both"/>
        <w:rPr>
          <w:lang w:val="it-IT"/>
        </w:rPr>
      </w:pPr>
    </w:p>
    <w:p w14:paraId="032812D9" w14:textId="6BF8B251" w:rsidR="0039752A" w:rsidRPr="00893DB2" w:rsidRDefault="0039752A" w:rsidP="00D02DE5">
      <w:pPr>
        <w:tabs>
          <w:tab w:val="clear" w:pos="397"/>
          <w:tab w:val="clear" w:pos="794"/>
          <w:tab w:val="clear" w:pos="1191"/>
        </w:tabs>
        <w:spacing w:before="0" w:after="200" w:line="360" w:lineRule="auto"/>
        <w:contextualSpacing w:val="0"/>
        <w:jc w:val="both"/>
        <w:rPr>
          <w:lang w:val="it-IT"/>
        </w:rPr>
      </w:pPr>
    </w:p>
    <w:p w14:paraId="2D17D393" w14:textId="32849019" w:rsidR="0039752A" w:rsidRPr="00893DB2" w:rsidRDefault="0039752A" w:rsidP="00D02DE5">
      <w:pPr>
        <w:tabs>
          <w:tab w:val="clear" w:pos="397"/>
          <w:tab w:val="clear" w:pos="794"/>
          <w:tab w:val="clear" w:pos="1191"/>
        </w:tabs>
        <w:spacing w:before="0" w:after="200" w:line="360" w:lineRule="auto"/>
        <w:contextualSpacing w:val="0"/>
        <w:jc w:val="both"/>
        <w:rPr>
          <w:lang w:val="it-IT"/>
        </w:rPr>
      </w:pPr>
    </w:p>
    <w:p w14:paraId="0EEB8C7A" w14:textId="589C926E" w:rsidR="0039752A" w:rsidRPr="00893DB2" w:rsidRDefault="0039752A" w:rsidP="00D02DE5">
      <w:pPr>
        <w:tabs>
          <w:tab w:val="clear" w:pos="397"/>
          <w:tab w:val="clear" w:pos="794"/>
          <w:tab w:val="clear" w:pos="1191"/>
        </w:tabs>
        <w:spacing w:before="0" w:after="200" w:line="360" w:lineRule="auto"/>
        <w:contextualSpacing w:val="0"/>
        <w:jc w:val="both"/>
        <w:rPr>
          <w:lang w:val="it-IT"/>
        </w:rPr>
      </w:pPr>
    </w:p>
    <w:p w14:paraId="1F3247D6" w14:textId="77777777" w:rsidR="0039752A" w:rsidRPr="00893DB2" w:rsidRDefault="0039752A" w:rsidP="00D02DE5">
      <w:pPr>
        <w:tabs>
          <w:tab w:val="clear" w:pos="397"/>
          <w:tab w:val="clear" w:pos="794"/>
          <w:tab w:val="clear" w:pos="1191"/>
        </w:tabs>
        <w:spacing w:before="0" w:after="200" w:line="360" w:lineRule="auto"/>
        <w:contextualSpacing w:val="0"/>
        <w:jc w:val="both"/>
        <w:rPr>
          <w:lang w:val="it-IT"/>
        </w:rPr>
      </w:pPr>
    </w:p>
    <w:p w14:paraId="3866E464" w14:textId="77777777" w:rsidR="0039752A" w:rsidRPr="00893DB2" w:rsidRDefault="0039752A" w:rsidP="00D02DE5">
      <w:pPr>
        <w:tabs>
          <w:tab w:val="clear" w:pos="397"/>
          <w:tab w:val="clear" w:pos="794"/>
          <w:tab w:val="clear" w:pos="1191"/>
        </w:tabs>
        <w:spacing w:before="0" w:after="200" w:line="360" w:lineRule="auto"/>
        <w:contextualSpacing w:val="0"/>
        <w:jc w:val="both"/>
        <w:rPr>
          <w:lang w:val="it-IT"/>
        </w:rPr>
      </w:pPr>
    </w:p>
    <w:p w14:paraId="71674169" w14:textId="156B2221" w:rsidR="0039752A" w:rsidRPr="00893DB2" w:rsidRDefault="00061B78" w:rsidP="00D02DE5">
      <w:pPr>
        <w:tabs>
          <w:tab w:val="clear" w:pos="397"/>
          <w:tab w:val="clear" w:pos="794"/>
          <w:tab w:val="clear" w:pos="1191"/>
        </w:tabs>
        <w:spacing w:before="0" w:after="200" w:line="360" w:lineRule="auto"/>
        <w:contextualSpacing w:val="0"/>
        <w:jc w:val="both"/>
        <w:rPr>
          <w:lang w:val="it-IT"/>
        </w:rPr>
      </w:pPr>
      <w:r>
        <w:rPr>
          <w:noProof/>
          <w:lang w:val="en-US"/>
        </w:rPr>
        <mc:AlternateContent>
          <mc:Choice Requires="wps">
            <w:drawing>
              <wp:anchor distT="0" distB="0" distL="114300" distR="114300" simplePos="0" relativeHeight="251738112" behindDoc="0" locked="0" layoutInCell="1" allowOverlap="1" wp14:anchorId="4A08F9C5" wp14:editId="740D7878">
                <wp:simplePos x="0" y="0"/>
                <wp:positionH relativeFrom="column">
                  <wp:posOffset>882015</wp:posOffset>
                </wp:positionH>
                <wp:positionV relativeFrom="paragraph">
                  <wp:posOffset>80645</wp:posOffset>
                </wp:positionV>
                <wp:extent cx="527050" cy="394335"/>
                <wp:effectExtent l="0" t="0" r="0" b="5715"/>
                <wp:wrapNone/>
                <wp:docPr id="84" name="Text Box 84"/>
                <wp:cNvGraphicFramePr/>
                <a:graphic xmlns:a="http://schemas.openxmlformats.org/drawingml/2006/main">
                  <a:graphicData uri="http://schemas.microsoft.com/office/word/2010/wordprocessingShape">
                    <wps:wsp>
                      <wps:cNvSpPr txBox="1"/>
                      <wps:spPr>
                        <a:xfrm>
                          <a:off x="0" y="0"/>
                          <a:ext cx="527050" cy="394335"/>
                        </a:xfrm>
                        <a:prstGeom prst="rect">
                          <a:avLst/>
                        </a:prstGeom>
                        <a:noFill/>
                        <a:ln w="6350">
                          <a:noFill/>
                        </a:ln>
                      </wps:spPr>
                      <wps:txbx>
                        <w:txbxContent>
                          <w:p w14:paraId="4B618C9E" w14:textId="145CA059" w:rsidR="00061B78" w:rsidRPr="00061B78" w:rsidRDefault="00061B78">
                            <w:pPr>
                              <w:rPr>
                                <w:sz w:val="12"/>
                                <w:szCs w:val="14"/>
                              </w:rPr>
                            </w:pPr>
                            <w:r w:rsidRPr="00061B78">
                              <w:rPr>
                                <w:sz w:val="12"/>
                                <w:szCs w:val="14"/>
                              </w:rPr>
                              <w:t>Ismaning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A08F9C5" id="_x0000_t202" coordsize="21600,21600" o:spt="202" path="m,l,21600r21600,l21600,xe">
                <v:stroke joinstyle="miter"/>
                <v:path gradientshapeok="t" o:connecttype="rect"/>
              </v:shapetype>
              <v:shape id="Text Box 84" o:spid="_x0000_s1026" type="#_x0000_t202" style="position:absolute;left:0;text-align:left;margin-left:69.45pt;margin-top:6.35pt;width:41.5pt;height:31.0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" filled="f" stroked="f" strokeweight=".5pt">
                <v:textbox>
                  <w:txbxContent>
                    <w:p w14:paraId="4B618C9E" w14:textId="145CA059" w:rsidR="00061B78" w:rsidRPr="00061B78" w:rsidRDefault="00061B78">
                      <w:pPr>
                        <w:rPr>
                          <w:sz w:val="12"/>
                          <w:szCs w:val="14"/>
                        </w:rPr>
                      </w:pPr>
                      <w:r w:rsidRPr="00061B78">
                        <w:rPr>
                          <w:sz w:val="12"/>
                          <w:szCs w:val="14"/>
                        </w:rPr>
                        <w:t>Ismaning</w:t>
                      </w:r>
                    </w:p>
                  </w:txbxContent>
                </v:textbox>
              </v:shape>
            </w:pict>
          </mc:Fallback>
        </mc:AlternateContent>
      </w:r>
      <w:r>
        <w:rPr>
          <w:noProof/>
          <w:lang w:val="en-US"/>
        </w:rPr>
        <mc:AlternateContent>
          <mc:Choice Requires="wps">
            <w:drawing>
              <wp:anchor distT="0" distB="0" distL="114300" distR="114300" simplePos="0" relativeHeight="251737088" behindDoc="0" locked="0" layoutInCell="1" allowOverlap="1" wp14:anchorId="7BFC2B26" wp14:editId="5D69C502">
                <wp:simplePos x="0" y="0"/>
                <wp:positionH relativeFrom="column">
                  <wp:posOffset>926465</wp:posOffset>
                </wp:positionH>
                <wp:positionV relativeFrom="paragraph">
                  <wp:posOffset>239395</wp:posOffset>
                </wp:positionV>
                <wp:extent cx="647700" cy="235585"/>
                <wp:effectExtent l="0" t="0" r="19050" b="12065"/>
                <wp:wrapNone/>
                <wp:docPr id="40" name="Rectangle 40"/>
                <wp:cNvGraphicFramePr/>
                <a:graphic xmlns:a="http://schemas.openxmlformats.org/drawingml/2006/main">
                  <a:graphicData uri="http://schemas.microsoft.com/office/word/2010/wordprocessingShape">
                    <wps:wsp>
                      <wps:cNvSpPr/>
                      <wps:spPr>
                        <a:xfrm>
                          <a:off x="0" y="0"/>
                          <a:ext cx="647700" cy="235585"/>
                        </a:xfrm>
                        <a:prstGeom prst="rect">
                          <a:avLst/>
                        </a:prstGeom>
                        <a:solidFill>
                          <a:schemeClr val="bg1"/>
                        </a:solidFill>
                        <a:ln w="6350">
                          <a:solidFill>
                            <a:schemeClr val="bg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anchor>
            </w:drawing>
          </mc:Choice>
          <mc:Fallback>
            <w:pict>
              <v:rect w14:anchorId="465246FF" id="Rectangle 40" o:spid="_x0000_s1026" style="position:absolute;margin-left:72.95pt;margin-top:18.85pt;width:51pt;height:18.5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" fillcolor="white [3212]" strokecolor="white [3212]" strokeweight=".5pt">
                <v:textbox inset="2mm,2mm,2mm,2mm"/>
              </v:rect>
            </w:pict>
          </mc:Fallback>
        </mc:AlternateContent>
      </w:r>
    </w:p>
    <w:p w14:paraId="165FB6B7" w14:textId="77777777" w:rsidR="0039752A" w:rsidRPr="00893DB2" w:rsidRDefault="0039752A" w:rsidP="00D02DE5">
      <w:pPr>
        <w:tabs>
          <w:tab w:val="clear" w:pos="397"/>
          <w:tab w:val="clear" w:pos="794"/>
          <w:tab w:val="clear" w:pos="1191"/>
        </w:tabs>
        <w:spacing w:before="0" w:after="200" w:line="360" w:lineRule="auto"/>
        <w:contextualSpacing w:val="0"/>
        <w:jc w:val="both"/>
        <w:rPr>
          <w:lang w:val="it-IT"/>
        </w:rPr>
      </w:pPr>
    </w:p>
    <w:p w14:paraId="73809F0D" w14:textId="77777777" w:rsidR="0039752A" w:rsidRPr="00893DB2" w:rsidRDefault="0039752A" w:rsidP="00D02DE5">
      <w:pPr>
        <w:tabs>
          <w:tab w:val="clear" w:pos="397"/>
          <w:tab w:val="clear" w:pos="794"/>
          <w:tab w:val="clear" w:pos="1191"/>
        </w:tabs>
        <w:spacing w:before="0" w:after="200" w:line="360" w:lineRule="auto"/>
        <w:contextualSpacing w:val="0"/>
        <w:jc w:val="both"/>
        <w:rPr>
          <w:lang w:val="it-IT"/>
        </w:rPr>
      </w:pPr>
    </w:p>
    <w:p w14:paraId="6B2CB666" w14:textId="77777777" w:rsidR="0039752A" w:rsidRPr="00893DB2" w:rsidRDefault="0039752A" w:rsidP="00D02DE5">
      <w:pPr>
        <w:tabs>
          <w:tab w:val="clear" w:pos="397"/>
          <w:tab w:val="clear" w:pos="794"/>
          <w:tab w:val="clear" w:pos="1191"/>
        </w:tabs>
        <w:spacing w:before="0" w:after="200" w:line="360" w:lineRule="auto"/>
        <w:contextualSpacing w:val="0"/>
        <w:jc w:val="both"/>
        <w:rPr>
          <w:lang w:val="it-IT"/>
        </w:rPr>
      </w:pPr>
    </w:p>
    <w:p w14:paraId="5EE8D128" w14:textId="77777777" w:rsidR="00570C58" w:rsidRPr="00893DB2" w:rsidRDefault="00570C58" w:rsidP="00D02DE5">
      <w:pPr>
        <w:tabs>
          <w:tab w:val="clear" w:pos="397"/>
          <w:tab w:val="clear" w:pos="794"/>
          <w:tab w:val="clear" w:pos="1191"/>
        </w:tabs>
        <w:spacing w:before="0" w:after="200" w:line="360" w:lineRule="auto"/>
        <w:contextualSpacing w:val="0"/>
        <w:jc w:val="both"/>
        <w:rPr>
          <w:lang w:val="it-IT"/>
        </w:rPr>
      </w:pPr>
    </w:p>
    <w:p w14:paraId="14A04660" w14:textId="53BA5A72" w:rsidR="00C4751C" w:rsidRPr="00BE088D" w:rsidRDefault="00BE088D" w:rsidP="2E016D40">
      <w:pPr>
        <w:tabs>
          <w:tab w:val="clear" w:pos="397"/>
          <w:tab w:val="clear" w:pos="794"/>
          <w:tab w:val="clear" w:pos="1191"/>
        </w:tabs>
        <w:spacing w:before="0" w:after="200" w:line="360" w:lineRule="auto"/>
        <w:jc w:val="both"/>
        <w:rPr>
          <w:lang w:val="it-IT"/>
        </w:rPr>
      </w:pPr>
      <w:r w:rsidRPr="00BE088D">
        <w:rPr>
          <w:lang w:val="it-IT"/>
        </w:rPr>
        <w:t>Nella scheda "Identificazione del veicolo" è possibile inserire i dati di accesso per l'identificazione del veicolo</w:t>
      </w:r>
      <w:r w:rsidR="00C4751C" w:rsidRPr="00BE088D">
        <w:rPr>
          <w:lang w:val="it-IT"/>
        </w:rPr>
        <w:t xml:space="preserve">. </w:t>
      </w:r>
    </w:p>
    <w:p w14:paraId="17A30B11" w14:textId="52996BA3" w:rsidR="00570C58" w:rsidRPr="00BE088D" w:rsidRDefault="00A71270" w:rsidP="00D02DE5">
      <w:pPr>
        <w:tabs>
          <w:tab w:val="clear" w:pos="397"/>
          <w:tab w:val="clear" w:pos="794"/>
          <w:tab w:val="clear" w:pos="1191"/>
        </w:tabs>
        <w:spacing w:before="0" w:after="200" w:line="360" w:lineRule="auto"/>
        <w:contextualSpacing w:val="0"/>
        <w:jc w:val="both"/>
        <w:rPr>
          <w:lang w:val="it-IT"/>
        </w:rPr>
      </w:pPr>
      <w:r w:rsidRPr="00A71270">
        <w:rPr>
          <w:noProof/>
          <w:lang w:val="en-US"/>
        </w:rPr>
        <w:drawing>
          <wp:anchor distT="0" distB="0" distL="114300" distR="114300" simplePos="0" relativeHeight="251683840" behindDoc="0" locked="0" layoutInCell="1" allowOverlap="1" wp14:anchorId="1403D281" wp14:editId="79F408DE">
            <wp:simplePos x="0" y="0"/>
            <wp:positionH relativeFrom="column">
              <wp:posOffset>-2819</wp:posOffset>
            </wp:positionH>
            <wp:positionV relativeFrom="paragraph">
              <wp:posOffset>-1016</wp:posOffset>
            </wp:positionV>
            <wp:extent cx="6299835" cy="3047365"/>
            <wp:effectExtent l="0" t="0" r="5715" b="635"/>
            <wp:wrapNone/>
            <wp:docPr id="128" name="Picture 1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 email&#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6299835" cy="3047365"/>
                    </a:xfrm>
                    <a:prstGeom prst="rect">
                      <a:avLst/>
                    </a:prstGeom>
                  </pic:spPr>
                </pic:pic>
              </a:graphicData>
            </a:graphic>
          </wp:anchor>
        </w:drawing>
      </w:r>
    </w:p>
    <w:p w14:paraId="70CDC53F" w14:textId="1ED8193F" w:rsidR="00570C58" w:rsidRPr="00BE088D" w:rsidRDefault="00570C58" w:rsidP="00D02DE5">
      <w:pPr>
        <w:tabs>
          <w:tab w:val="clear" w:pos="397"/>
          <w:tab w:val="clear" w:pos="794"/>
          <w:tab w:val="clear" w:pos="1191"/>
        </w:tabs>
        <w:spacing w:before="0" w:after="200" w:line="360" w:lineRule="auto"/>
        <w:contextualSpacing w:val="0"/>
        <w:jc w:val="both"/>
        <w:rPr>
          <w:lang w:val="it-IT"/>
        </w:rPr>
      </w:pPr>
    </w:p>
    <w:p w14:paraId="3D31E736" w14:textId="62C32022" w:rsidR="00570C58" w:rsidRPr="00BE088D" w:rsidRDefault="00A71270" w:rsidP="00D02DE5">
      <w:pPr>
        <w:tabs>
          <w:tab w:val="clear" w:pos="397"/>
          <w:tab w:val="clear" w:pos="794"/>
          <w:tab w:val="clear" w:pos="1191"/>
        </w:tabs>
        <w:spacing w:before="0" w:after="200" w:line="360" w:lineRule="auto"/>
        <w:contextualSpacing w:val="0"/>
        <w:jc w:val="both"/>
        <w:rPr>
          <w:lang w:val="it-IT"/>
        </w:rPr>
      </w:pPr>
      <w:r>
        <w:rPr>
          <w:noProof/>
        </w:rPr>
        <mc:AlternateContent>
          <mc:Choice Requires="wps">
            <w:drawing>
              <wp:anchor distT="0" distB="0" distL="114300" distR="114300" simplePos="0" relativeHeight="251684864" behindDoc="0" locked="0" layoutInCell="1" allowOverlap="1" wp14:anchorId="5B9E34CA" wp14:editId="220516F9">
                <wp:simplePos x="0" y="0"/>
                <wp:positionH relativeFrom="column">
                  <wp:posOffset>4818177</wp:posOffset>
                </wp:positionH>
                <wp:positionV relativeFrom="paragraph">
                  <wp:posOffset>5055</wp:posOffset>
                </wp:positionV>
                <wp:extent cx="826618" cy="180340"/>
                <wp:effectExtent l="0" t="0" r="0" b="0"/>
                <wp:wrapNone/>
                <wp:docPr id="129" name="Rechteck 90"/>
                <wp:cNvGraphicFramePr/>
                <a:graphic xmlns:a="http://schemas.openxmlformats.org/drawingml/2006/main">
                  <a:graphicData uri="http://schemas.microsoft.com/office/word/2010/wordprocessingShape">
                    <wps:wsp>
                      <wps:cNvSpPr/>
                      <wps:spPr>
                        <a:xfrm>
                          <a:off x="0" y="0"/>
                          <a:ext cx="826618" cy="180340"/>
                        </a:xfrm>
                        <a:prstGeom prst="rect">
                          <a:avLst/>
                        </a:prstGeom>
                        <a:noFill/>
                        <a:ln w="12700">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anchor>
            </w:drawing>
          </mc:Choice>
          <mc:Fallback>
            <w:pict>
              <v:rect w14:anchorId="4634233E" id="Rechteck 90" o:spid="_x0000_s1026" style="position:absolute;margin-left:379.4pt;margin-top:.4pt;width:65.1pt;height:14.2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" filled="f" strokecolor="red" strokeweight="1pt">
                <v:textbox inset="2mm,2mm,2mm,2mm"/>
              </v:rect>
            </w:pict>
          </mc:Fallback>
        </mc:AlternateContent>
      </w:r>
    </w:p>
    <w:p w14:paraId="4802FFA7" w14:textId="36168947" w:rsidR="00570C58" w:rsidRPr="00BE088D" w:rsidRDefault="00570C58" w:rsidP="00D02DE5">
      <w:pPr>
        <w:tabs>
          <w:tab w:val="clear" w:pos="397"/>
          <w:tab w:val="clear" w:pos="794"/>
          <w:tab w:val="clear" w:pos="1191"/>
        </w:tabs>
        <w:spacing w:before="0" w:after="200" w:line="360" w:lineRule="auto"/>
        <w:contextualSpacing w:val="0"/>
        <w:jc w:val="both"/>
        <w:rPr>
          <w:lang w:val="it-IT"/>
        </w:rPr>
      </w:pPr>
    </w:p>
    <w:p w14:paraId="199D39F1" w14:textId="3FC4A187" w:rsidR="00570C58" w:rsidRPr="00BE088D" w:rsidRDefault="00570C58" w:rsidP="00D02DE5">
      <w:pPr>
        <w:tabs>
          <w:tab w:val="clear" w:pos="397"/>
          <w:tab w:val="clear" w:pos="794"/>
          <w:tab w:val="clear" w:pos="1191"/>
        </w:tabs>
        <w:spacing w:before="0" w:after="200" w:line="360" w:lineRule="auto"/>
        <w:contextualSpacing w:val="0"/>
        <w:jc w:val="both"/>
        <w:rPr>
          <w:lang w:val="it-IT"/>
        </w:rPr>
      </w:pPr>
    </w:p>
    <w:p w14:paraId="75757CC0" w14:textId="373FC13F" w:rsidR="00570C58" w:rsidRPr="00BE088D" w:rsidRDefault="00570C58" w:rsidP="00D02DE5">
      <w:pPr>
        <w:tabs>
          <w:tab w:val="clear" w:pos="397"/>
          <w:tab w:val="clear" w:pos="794"/>
          <w:tab w:val="clear" w:pos="1191"/>
        </w:tabs>
        <w:spacing w:before="0" w:after="200" w:line="360" w:lineRule="auto"/>
        <w:contextualSpacing w:val="0"/>
        <w:jc w:val="both"/>
        <w:rPr>
          <w:lang w:val="it-IT"/>
        </w:rPr>
      </w:pPr>
    </w:p>
    <w:p w14:paraId="23E54C27" w14:textId="2EA74BD6" w:rsidR="00570C58" w:rsidRPr="00BE088D" w:rsidRDefault="00570C58" w:rsidP="00D02DE5">
      <w:pPr>
        <w:tabs>
          <w:tab w:val="clear" w:pos="397"/>
          <w:tab w:val="clear" w:pos="794"/>
          <w:tab w:val="clear" w:pos="1191"/>
        </w:tabs>
        <w:spacing w:before="0" w:after="200" w:line="360" w:lineRule="auto"/>
        <w:contextualSpacing w:val="0"/>
        <w:jc w:val="both"/>
        <w:rPr>
          <w:lang w:val="it-IT"/>
        </w:rPr>
      </w:pPr>
    </w:p>
    <w:p w14:paraId="63151826" w14:textId="3B4C479E" w:rsidR="00570C58" w:rsidRPr="00BE088D" w:rsidRDefault="00570C58" w:rsidP="00D02DE5">
      <w:pPr>
        <w:tabs>
          <w:tab w:val="clear" w:pos="397"/>
          <w:tab w:val="clear" w:pos="794"/>
          <w:tab w:val="clear" w:pos="1191"/>
        </w:tabs>
        <w:spacing w:before="0" w:after="200" w:line="360" w:lineRule="auto"/>
        <w:contextualSpacing w:val="0"/>
        <w:jc w:val="both"/>
        <w:rPr>
          <w:lang w:val="it-IT"/>
        </w:rPr>
      </w:pPr>
    </w:p>
    <w:p w14:paraId="78643BC1" w14:textId="385566A1" w:rsidR="00570C58" w:rsidRPr="00BE088D" w:rsidRDefault="00570C58" w:rsidP="00D02DE5">
      <w:pPr>
        <w:tabs>
          <w:tab w:val="clear" w:pos="397"/>
          <w:tab w:val="clear" w:pos="794"/>
          <w:tab w:val="clear" w:pos="1191"/>
        </w:tabs>
        <w:spacing w:before="0" w:after="200" w:line="360" w:lineRule="auto"/>
        <w:contextualSpacing w:val="0"/>
        <w:jc w:val="both"/>
        <w:rPr>
          <w:lang w:val="it-IT"/>
        </w:rPr>
      </w:pPr>
    </w:p>
    <w:p w14:paraId="0BC638CD" w14:textId="77777777" w:rsidR="00BE088D" w:rsidRPr="00BE088D" w:rsidRDefault="00BE088D" w:rsidP="00BE088D">
      <w:pPr>
        <w:tabs>
          <w:tab w:val="clear" w:pos="397"/>
          <w:tab w:val="clear" w:pos="794"/>
          <w:tab w:val="clear" w:pos="1191"/>
        </w:tabs>
        <w:spacing w:before="0" w:after="200" w:line="360" w:lineRule="auto"/>
        <w:contextualSpacing w:val="0"/>
        <w:jc w:val="both"/>
        <w:rPr>
          <w:lang w:val="it-IT"/>
        </w:rPr>
      </w:pPr>
      <w:r w:rsidRPr="00BE088D">
        <w:rPr>
          <w:b/>
          <w:bCs/>
          <w:lang w:val="it-IT"/>
        </w:rPr>
        <w:t xml:space="preserve">Nota: </w:t>
      </w:r>
      <w:r w:rsidRPr="00BE088D">
        <w:rPr>
          <w:lang w:val="it-IT"/>
        </w:rPr>
        <w:t>in caso di problemi nell'inserimento dei dati di accesso, contattare il nostro servizio clienti (+49 2203 2020 2408/ support.wkh@tecalliance.net).</w:t>
      </w:r>
    </w:p>
    <w:p w14:paraId="790FE7F4" w14:textId="672F646A" w:rsidR="0065112F" w:rsidRPr="00BE088D" w:rsidRDefault="00BE088D" w:rsidP="00BE088D">
      <w:pPr>
        <w:tabs>
          <w:tab w:val="clear" w:pos="397"/>
          <w:tab w:val="clear" w:pos="794"/>
          <w:tab w:val="clear" w:pos="1191"/>
        </w:tabs>
        <w:spacing w:before="0" w:after="200" w:line="360" w:lineRule="auto"/>
        <w:contextualSpacing w:val="0"/>
        <w:jc w:val="both"/>
        <w:rPr>
          <w:lang w:val="it-IT"/>
        </w:rPr>
      </w:pPr>
      <w:r w:rsidRPr="00BE088D">
        <w:rPr>
          <w:b/>
          <w:bCs/>
          <w:lang w:val="it-IT"/>
        </w:rPr>
        <w:t xml:space="preserve">Nota: </w:t>
      </w:r>
      <w:r w:rsidRPr="00BE088D">
        <w:rPr>
          <w:lang w:val="it-IT"/>
        </w:rPr>
        <w:t>L'area "La mia organizzazione" è disponibile solo per gli utenti con il ruolo Org-Admin.</w:t>
      </w:r>
    </w:p>
    <w:p w14:paraId="75C202F6" w14:textId="52EE23FF" w:rsidR="0065112F" w:rsidRDefault="00901582" w:rsidP="0065112F">
      <w:pPr>
        <w:pStyle w:val="berschrift4"/>
      </w:pPr>
      <w:bookmarkStart w:id="48" w:name="_Toc125553242"/>
      <w:r w:rsidRPr="00901582">
        <w:t>Utenti</w:t>
      </w:r>
      <w:bookmarkEnd w:id="48"/>
    </w:p>
    <w:p w14:paraId="4F0C46D8" w14:textId="4064DF0E" w:rsidR="00FA278E" w:rsidRPr="00901582" w:rsidRDefault="00901582" w:rsidP="00FA278E">
      <w:pPr>
        <w:spacing w:line="360" w:lineRule="auto"/>
        <w:jc w:val="both"/>
        <w:rPr>
          <w:lang w:val="it-IT"/>
        </w:rPr>
      </w:pPr>
      <w:r w:rsidRPr="00901582">
        <w:rPr>
          <w:lang w:val="it-IT"/>
        </w:rPr>
        <w:t>Nella sezione Utenti, a seconda del ruolo, è possibile visualizzare tutti gli utenti dell'organizzazione o solo gli utenti assegnati alla propria filiale</w:t>
      </w:r>
      <w:r w:rsidR="00FA278E" w:rsidRPr="00901582">
        <w:rPr>
          <w:lang w:val="it-IT"/>
        </w:rPr>
        <w:t>.</w:t>
      </w:r>
      <w:r w:rsidR="00AB25F3" w:rsidRPr="00901582">
        <w:rPr>
          <w:noProof/>
          <w:lang w:val="it-IT"/>
        </w:rPr>
        <w:t xml:space="preserve"> </w:t>
      </w:r>
    </w:p>
    <w:p w14:paraId="50789C4F" w14:textId="64F6A4C6" w:rsidR="0065112F" w:rsidRPr="00460C1E" w:rsidRDefault="00AB25F3" w:rsidP="00FA278E">
      <w:pPr>
        <w:spacing w:line="360" w:lineRule="auto"/>
        <w:rPr>
          <w:lang w:val="en-US"/>
        </w:rPr>
      </w:pPr>
      <w:r>
        <w:rPr>
          <w:noProof/>
        </w:rPr>
        <mc:AlternateContent>
          <mc:Choice Requires="wps">
            <w:drawing>
              <wp:anchor distT="0" distB="0" distL="114300" distR="114300" simplePos="0" relativeHeight="251728896" behindDoc="0" locked="0" layoutInCell="1" allowOverlap="1" wp14:anchorId="2383DA1A" wp14:editId="3D4F1622">
                <wp:simplePos x="0" y="0"/>
                <wp:positionH relativeFrom="column">
                  <wp:posOffset>5149850</wp:posOffset>
                </wp:positionH>
                <wp:positionV relativeFrom="paragraph">
                  <wp:posOffset>293370</wp:posOffset>
                </wp:positionV>
                <wp:extent cx="651510" cy="95250"/>
                <wp:effectExtent l="0" t="0" r="0" b="0"/>
                <wp:wrapNone/>
                <wp:docPr id="195" name="Rectangle 195"/>
                <wp:cNvGraphicFramePr/>
                <a:graphic xmlns:a="http://schemas.openxmlformats.org/drawingml/2006/main">
                  <a:graphicData uri="http://schemas.microsoft.com/office/word/2010/wordprocessingShape">
                    <wps:wsp>
                      <wps:cNvSpPr/>
                      <wps:spPr>
                        <a:xfrm>
                          <a:off x="0" y="0"/>
                          <a:ext cx="651510" cy="95250"/>
                        </a:xfrm>
                        <a:prstGeom prst="rect">
                          <a:avLst/>
                        </a:prstGeom>
                        <a:solidFill>
                          <a:schemeClr val="bg1"/>
                        </a:solidFill>
                        <a:ln w="6350">
                          <a:solidFill>
                            <a:schemeClr val="bg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anchor>
            </w:drawing>
          </mc:Choice>
          <mc:Fallback>
            <w:pict>
              <v:rect w14:anchorId="1851B27F" id="Rectangle 195" o:spid="_x0000_s1026" style="position:absolute;margin-left:405.5pt;margin-top:23.1pt;width:51.3pt;height:7.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" fillcolor="white [3212]" strokecolor="white [3212]" strokeweight=".5pt">
                <v:textbox inset="2mm,2mm,2mm,2mm"/>
              </v:rect>
            </w:pict>
          </mc:Fallback>
        </mc:AlternateContent>
      </w:r>
      <w:r>
        <w:rPr>
          <w:noProof/>
        </w:rPr>
        <w:drawing>
          <wp:anchor distT="0" distB="0" distL="114300" distR="114300" simplePos="0" relativeHeight="251729920" behindDoc="0" locked="0" layoutInCell="1" allowOverlap="1" wp14:anchorId="491F9BCF" wp14:editId="462CBCAD">
            <wp:simplePos x="0" y="0"/>
            <wp:positionH relativeFrom="column">
              <wp:posOffset>5508041</wp:posOffset>
            </wp:positionH>
            <wp:positionV relativeFrom="paragraph">
              <wp:posOffset>253568</wp:posOffset>
            </wp:positionV>
            <wp:extent cx="324485" cy="150495"/>
            <wp:effectExtent l="0" t="0" r="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24485" cy="150495"/>
                    </a:xfrm>
                    <a:prstGeom prst="rect">
                      <a:avLst/>
                    </a:prstGeom>
                  </pic:spPr>
                </pic:pic>
              </a:graphicData>
            </a:graphic>
          </wp:anchor>
        </w:drawing>
      </w:r>
      <w:r w:rsidR="006A3A73">
        <w:rPr>
          <w:noProof/>
        </w:rPr>
        <mc:AlternateContent>
          <mc:Choice Requires="wps">
            <w:drawing>
              <wp:anchor distT="0" distB="0" distL="114300" distR="114300" simplePos="0" relativeHeight="251633664" behindDoc="0" locked="0" layoutInCell="1" allowOverlap="1" wp14:anchorId="0DB42E50" wp14:editId="4F9EFAFE">
                <wp:simplePos x="0" y="0"/>
                <wp:positionH relativeFrom="column">
                  <wp:posOffset>1905891</wp:posOffset>
                </wp:positionH>
                <wp:positionV relativeFrom="paragraph">
                  <wp:posOffset>1906101</wp:posOffset>
                </wp:positionV>
                <wp:extent cx="1012785" cy="266700"/>
                <wp:effectExtent l="0" t="0" r="0" b="0"/>
                <wp:wrapNone/>
                <wp:docPr id="29" name="Textfeld 275"/>
                <wp:cNvGraphicFramePr/>
                <a:graphic xmlns:a="http://schemas.openxmlformats.org/drawingml/2006/main">
                  <a:graphicData uri="http://schemas.microsoft.com/office/word/2010/wordprocessingShape">
                    <wps:wsp>
                      <wps:cNvSpPr txBox="1"/>
                      <wps:spPr>
                        <a:xfrm>
                          <a:off x="0" y="0"/>
                          <a:ext cx="1012785" cy="266700"/>
                        </a:xfrm>
                        <a:prstGeom prst="rect">
                          <a:avLst/>
                        </a:prstGeom>
                        <a:noFill/>
                        <a:ln w="6350">
                          <a:noFill/>
                        </a:ln>
                      </wps:spPr>
                      <wps:txbx>
                        <w:txbxContent>
                          <w:p w14:paraId="71CFD459" w14:textId="148392E7" w:rsidR="006A3A73" w:rsidRPr="006C3160" w:rsidRDefault="006A3A73" w:rsidP="006A3A73">
                            <w:pPr>
                              <w:spacing w:before="0" w:after="0"/>
                              <w:rPr>
                                <w:rFonts w:cs="Open Sans"/>
                                <w:color w:val="383849" w:themeColor="accent1" w:themeShade="BF"/>
                                <w:sz w:val="12"/>
                                <w:szCs w:val="14"/>
                              </w:rPr>
                            </w:pPr>
                            <w:r>
                              <w:rPr>
                                <w:rFonts w:cs="Open Sans"/>
                                <w:color w:val="383849" w:themeColor="accent1" w:themeShade="BF"/>
                                <w:sz w:val="12"/>
                                <w:szCs w:val="14"/>
                              </w:rPr>
                              <w:t>Hauptstraße, Stuttgart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42E50" id="Textfeld 275" o:spid="_x0000_s1027" type="#_x0000_t202" style="position:absolute;margin-left:150.05pt;margin-top:150.1pt;width:79.75pt;height:21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" filled="f" stroked="f" strokeweight=".5pt">
                <v:textbox>
                  <w:txbxContent>
                    <w:p w14:paraId="71CFD459" w14:textId="148392E7" w:rsidR="006A3A73" w:rsidRPr="006C3160" w:rsidRDefault="006A3A73" w:rsidP="006A3A73">
                      <w:pPr>
                        <w:spacing w:before="0" w:after="0"/>
                        <w:rPr>
                          <w:rFonts w:cs="Open Sans"/>
                          <w:color w:val="383849" w:themeColor="accent1" w:themeShade="BF"/>
                          <w:sz w:val="12"/>
                          <w:szCs w:val="14"/>
                        </w:rPr>
                      </w:pPr>
                      <w:r>
                        <w:rPr>
                          <w:rFonts w:cs="Open Sans"/>
                          <w:color w:val="383849" w:themeColor="accent1" w:themeShade="BF"/>
                          <w:sz w:val="12"/>
                          <w:szCs w:val="14"/>
                        </w:rPr>
                        <w:t>Hauptstraße, Stuttgart</w:t>
                      </w:r>
                    </w:p>
                  </w:txbxContent>
                </v:textbox>
              </v:shape>
            </w:pict>
          </mc:Fallback>
        </mc:AlternateContent>
      </w:r>
      <w:r w:rsidR="006A3A73">
        <w:rPr>
          <w:noProof/>
        </w:rPr>
        <mc:AlternateContent>
          <mc:Choice Requires="wps">
            <w:drawing>
              <wp:anchor distT="0" distB="0" distL="114300" distR="114300" simplePos="0" relativeHeight="251632640" behindDoc="0" locked="0" layoutInCell="1" allowOverlap="1" wp14:anchorId="31336A8D" wp14:editId="170FAE50">
                <wp:simplePos x="0" y="0"/>
                <wp:positionH relativeFrom="column">
                  <wp:posOffset>931762</wp:posOffset>
                </wp:positionH>
                <wp:positionV relativeFrom="paragraph">
                  <wp:posOffset>1880886</wp:posOffset>
                </wp:positionV>
                <wp:extent cx="901988" cy="266700"/>
                <wp:effectExtent l="0" t="0" r="0" b="0"/>
                <wp:wrapNone/>
                <wp:docPr id="103" name="Textfeld 103"/>
                <wp:cNvGraphicFramePr/>
                <a:graphic xmlns:a="http://schemas.openxmlformats.org/drawingml/2006/main">
                  <a:graphicData uri="http://schemas.microsoft.com/office/word/2010/wordprocessingShape">
                    <wps:wsp>
                      <wps:cNvSpPr txBox="1"/>
                      <wps:spPr>
                        <a:xfrm>
                          <a:off x="0" y="0"/>
                          <a:ext cx="901988" cy="266700"/>
                        </a:xfrm>
                        <a:prstGeom prst="rect">
                          <a:avLst/>
                        </a:prstGeom>
                        <a:noFill/>
                        <a:ln w="6350">
                          <a:noFill/>
                        </a:ln>
                      </wps:spPr>
                      <wps:txbx>
                        <w:txbxContent>
                          <w:p w14:paraId="530B8D98" w14:textId="77777777" w:rsidR="006A3A73" w:rsidRPr="006C3160" w:rsidRDefault="006A3A73" w:rsidP="006A3A73">
                            <w:pPr>
                              <w:spacing w:before="0" w:after="0"/>
                              <w:rPr>
                                <w:rFonts w:cs="Open Sans"/>
                                <w:color w:val="383849" w:themeColor="accent1" w:themeShade="BF"/>
                                <w:sz w:val="12"/>
                                <w:szCs w:val="14"/>
                              </w:rPr>
                            </w:pPr>
                            <w:r w:rsidRPr="006C3160">
                              <w:rPr>
                                <w:rFonts w:cs="Open Sans"/>
                                <w:color w:val="383849" w:themeColor="accent1" w:themeShade="BF"/>
                                <w:sz w:val="12"/>
                                <w:szCs w:val="14"/>
                              </w:rPr>
                              <w:t>bernd.schneider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36A8D" id="Textfeld 103" o:spid="_x0000_s1028" type="#_x0000_t202" style="position:absolute;margin-left:73.35pt;margin-top:148.1pt;width:71pt;height:21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" filled="f" stroked="f" strokeweight=".5pt">
                <v:textbox>
                  <w:txbxContent>
                    <w:p w14:paraId="530B8D98" w14:textId="77777777" w:rsidR="006A3A73" w:rsidRPr="006C3160" w:rsidRDefault="006A3A73" w:rsidP="006A3A73">
                      <w:pPr>
                        <w:spacing w:before="0" w:after="0"/>
                        <w:rPr>
                          <w:rFonts w:cs="Open Sans"/>
                          <w:color w:val="383849" w:themeColor="accent1" w:themeShade="BF"/>
                          <w:sz w:val="12"/>
                          <w:szCs w:val="14"/>
                        </w:rPr>
                      </w:pPr>
                      <w:r w:rsidRPr="006C3160">
                        <w:rPr>
                          <w:rFonts w:cs="Open Sans"/>
                          <w:color w:val="383849" w:themeColor="accent1" w:themeShade="BF"/>
                          <w:sz w:val="12"/>
                          <w:szCs w:val="14"/>
                        </w:rPr>
                        <w:t>bernd.schneider</w:t>
                      </w:r>
                    </w:p>
                  </w:txbxContent>
                </v:textbox>
              </v:shape>
            </w:pict>
          </mc:Fallback>
        </mc:AlternateContent>
      </w:r>
      <w:r w:rsidR="006A3A73">
        <w:rPr>
          <w:noProof/>
        </w:rPr>
        <mc:AlternateContent>
          <mc:Choice Requires="wps">
            <w:drawing>
              <wp:anchor distT="0" distB="0" distL="114300" distR="114300" simplePos="0" relativeHeight="251591680" behindDoc="0" locked="0" layoutInCell="1" allowOverlap="1" wp14:anchorId="3229441C" wp14:editId="02B48133">
                <wp:simplePos x="0" y="0"/>
                <wp:positionH relativeFrom="column">
                  <wp:posOffset>944204</wp:posOffset>
                </wp:positionH>
                <wp:positionV relativeFrom="paragraph">
                  <wp:posOffset>1261287</wp:posOffset>
                </wp:positionV>
                <wp:extent cx="901988" cy="266700"/>
                <wp:effectExtent l="0" t="0" r="0" b="0"/>
                <wp:wrapNone/>
                <wp:docPr id="271" name="Textfeld 271"/>
                <wp:cNvGraphicFramePr/>
                <a:graphic xmlns:a="http://schemas.openxmlformats.org/drawingml/2006/main">
                  <a:graphicData uri="http://schemas.microsoft.com/office/word/2010/wordprocessingShape">
                    <wps:wsp>
                      <wps:cNvSpPr txBox="1"/>
                      <wps:spPr>
                        <a:xfrm>
                          <a:off x="0" y="0"/>
                          <a:ext cx="901988" cy="266700"/>
                        </a:xfrm>
                        <a:prstGeom prst="rect">
                          <a:avLst/>
                        </a:prstGeom>
                        <a:noFill/>
                        <a:ln w="6350">
                          <a:noFill/>
                        </a:ln>
                      </wps:spPr>
                      <wps:txbx>
                        <w:txbxContent>
                          <w:p w14:paraId="79813FC9" w14:textId="38120541" w:rsidR="006C3160" w:rsidRPr="006C3160" w:rsidRDefault="006C3160" w:rsidP="006C3160">
                            <w:pPr>
                              <w:spacing w:before="0" w:after="0"/>
                              <w:rPr>
                                <w:rFonts w:cs="Open Sans"/>
                                <w:color w:val="383849" w:themeColor="accent1" w:themeShade="BF"/>
                                <w:sz w:val="12"/>
                                <w:szCs w:val="14"/>
                              </w:rPr>
                            </w:pPr>
                            <w:r>
                              <w:rPr>
                                <w:rFonts w:cs="Open Sans"/>
                                <w:color w:val="383849" w:themeColor="accent1" w:themeShade="BF"/>
                                <w:sz w:val="12"/>
                                <w:szCs w:val="14"/>
                              </w:rPr>
                              <w:t>alex.baum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9441C" id="Textfeld 271" o:spid="_x0000_s1029" type="#_x0000_t202" style="position:absolute;margin-left:74.35pt;margin-top:99.3pt;width:71pt;height:21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" filled="f" stroked="f" strokeweight=".5pt">
                <v:textbox>
                  <w:txbxContent>
                    <w:p w14:paraId="79813FC9" w14:textId="38120541" w:rsidR="006C3160" w:rsidRPr="006C3160" w:rsidRDefault="006C3160" w:rsidP="006C3160">
                      <w:pPr>
                        <w:spacing w:before="0" w:after="0"/>
                        <w:rPr>
                          <w:rFonts w:cs="Open Sans"/>
                          <w:color w:val="383849" w:themeColor="accent1" w:themeShade="BF"/>
                          <w:sz w:val="12"/>
                          <w:szCs w:val="14"/>
                        </w:rPr>
                      </w:pPr>
                      <w:r>
                        <w:rPr>
                          <w:rFonts w:cs="Open Sans"/>
                          <w:color w:val="383849" w:themeColor="accent1" w:themeShade="BF"/>
                          <w:sz w:val="12"/>
                          <w:szCs w:val="14"/>
                        </w:rPr>
                        <w:t>alex.baum</w:t>
                      </w:r>
                    </w:p>
                  </w:txbxContent>
                </v:textbox>
              </v:shape>
            </w:pict>
          </mc:Fallback>
        </mc:AlternateContent>
      </w:r>
      <w:r w:rsidR="006A3A73">
        <w:rPr>
          <w:noProof/>
        </w:rPr>
        <mc:AlternateContent>
          <mc:Choice Requires="wps">
            <w:drawing>
              <wp:anchor distT="0" distB="0" distL="114300" distR="114300" simplePos="0" relativeHeight="251631616" behindDoc="0" locked="0" layoutInCell="1" allowOverlap="1" wp14:anchorId="791CF756" wp14:editId="3E2E7372">
                <wp:simplePos x="0" y="0"/>
                <wp:positionH relativeFrom="margin">
                  <wp:posOffset>1939852</wp:posOffset>
                </wp:positionH>
                <wp:positionV relativeFrom="paragraph">
                  <wp:posOffset>1286510</wp:posOffset>
                </wp:positionV>
                <wp:extent cx="901700" cy="266700"/>
                <wp:effectExtent l="0" t="0" r="0" b="0"/>
                <wp:wrapNone/>
                <wp:docPr id="278" name="Textfeld 278"/>
                <wp:cNvGraphicFramePr/>
                <a:graphic xmlns:a="http://schemas.openxmlformats.org/drawingml/2006/main">
                  <a:graphicData uri="http://schemas.microsoft.com/office/word/2010/wordprocessingShape">
                    <wps:wsp>
                      <wps:cNvSpPr txBox="1"/>
                      <wps:spPr>
                        <a:xfrm>
                          <a:off x="0" y="0"/>
                          <a:ext cx="901700" cy="266700"/>
                        </a:xfrm>
                        <a:prstGeom prst="rect">
                          <a:avLst/>
                        </a:prstGeom>
                        <a:noFill/>
                        <a:ln w="6350">
                          <a:noFill/>
                        </a:ln>
                      </wps:spPr>
                      <wps:txbx>
                        <w:txbxContent>
                          <w:p w14:paraId="21712BBE" w14:textId="77777777" w:rsidR="006A3A73" w:rsidRPr="006C3160" w:rsidRDefault="006A3A73" w:rsidP="006A3A73">
                            <w:pPr>
                              <w:spacing w:before="0" w:after="0"/>
                              <w:rPr>
                                <w:rFonts w:cs="Open Sans"/>
                                <w:color w:val="383849" w:themeColor="accent1" w:themeShade="BF"/>
                                <w:sz w:val="12"/>
                                <w:szCs w:val="14"/>
                              </w:rPr>
                            </w:pPr>
                            <w:r>
                              <w:rPr>
                                <w:rFonts w:cs="Open Sans"/>
                                <w:color w:val="383849" w:themeColor="accent1" w:themeShade="BF"/>
                                <w:sz w:val="12"/>
                                <w:szCs w:val="14"/>
                              </w:rPr>
                              <w:t>Arnikaweg, Köln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CF756" id="Textfeld 278" o:spid="_x0000_s1030" type="#_x0000_t202" style="position:absolute;margin-left:152.75pt;margin-top:101.3pt;width:71pt;height:21pt;z-index:25163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" filled="f" stroked="f" strokeweight=".5pt">
                <v:textbox>
                  <w:txbxContent>
                    <w:p w14:paraId="21712BBE" w14:textId="77777777" w:rsidR="006A3A73" w:rsidRPr="006C3160" w:rsidRDefault="006A3A73" w:rsidP="006A3A73">
                      <w:pPr>
                        <w:spacing w:before="0" w:after="0"/>
                        <w:rPr>
                          <w:rFonts w:cs="Open Sans"/>
                          <w:color w:val="383849" w:themeColor="accent1" w:themeShade="BF"/>
                          <w:sz w:val="12"/>
                          <w:szCs w:val="14"/>
                        </w:rPr>
                      </w:pPr>
                      <w:r>
                        <w:rPr>
                          <w:rFonts w:cs="Open Sans"/>
                          <w:color w:val="383849" w:themeColor="accent1" w:themeShade="BF"/>
                          <w:sz w:val="12"/>
                          <w:szCs w:val="14"/>
                        </w:rPr>
                        <w:t>Arnikaweg, Köln</w:t>
                      </w:r>
                    </w:p>
                  </w:txbxContent>
                </v:textbox>
                <w10:wrap anchorx="margin"/>
              </v:shape>
            </w:pict>
          </mc:Fallback>
        </mc:AlternateContent>
      </w:r>
      <w:r w:rsidR="006A3A73">
        <w:rPr>
          <w:noProof/>
        </w:rPr>
        <mc:AlternateContent>
          <mc:Choice Requires="wps">
            <w:drawing>
              <wp:anchor distT="0" distB="0" distL="114300" distR="114300" simplePos="0" relativeHeight="251593728" behindDoc="0" locked="0" layoutInCell="1" allowOverlap="1" wp14:anchorId="32867D51" wp14:editId="163E12A6">
                <wp:simplePos x="0" y="0"/>
                <wp:positionH relativeFrom="column">
                  <wp:posOffset>1910675</wp:posOffset>
                </wp:positionH>
                <wp:positionV relativeFrom="paragraph">
                  <wp:posOffset>1573530</wp:posOffset>
                </wp:positionV>
                <wp:extent cx="901700" cy="266700"/>
                <wp:effectExtent l="0" t="0" r="0" b="0"/>
                <wp:wrapNone/>
                <wp:docPr id="275" name="Textfeld 275"/>
                <wp:cNvGraphicFramePr/>
                <a:graphic xmlns:a="http://schemas.openxmlformats.org/drawingml/2006/main">
                  <a:graphicData uri="http://schemas.microsoft.com/office/word/2010/wordprocessingShape">
                    <wps:wsp>
                      <wps:cNvSpPr txBox="1"/>
                      <wps:spPr>
                        <a:xfrm>
                          <a:off x="0" y="0"/>
                          <a:ext cx="901700" cy="266700"/>
                        </a:xfrm>
                        <a:prstGeom prst="rect">
                          <a:avLst/>
                        </a:prstGeom>
                        <a:noFill/>
                        <a:ln w="6350">
                          <a:noFill/>
                        </a:ln>
                      </wps:spPr>
                      <wps:txbx>
                        <w:txbxContent>
                          <w:p w14:paraId="5F2EA267" w14:textId="3D66A747" w:rsidR="006C3160" w:rsidRPr="006C3160" w:rsidRDefault="006C3160" w:rsidP="006C3160">
                            <w:pPr>
                              <w:spacing w:before="0" w:after="0"/>
                              <w:rPr>
                                <w:rFonts w:cs="Open Sans"/>
                                <w:color w:val="383849" w:themeColor="accent1" w:themeShade="BF"/>
                                <w:sz w:val="12"/>
                                <w:szCs w:val="14"/>
                              </w:rPr>
                            </w:pPr>
                            <w:r>
                              <w:rPr>
                                <w:rFonts w:cs="Open Sans"/>
                                <w:color w:val="383849" w:themeColor="accent1" w:themeShade="BF"/>
                                <w:sz w:val="12"/>
                                <w:szCs w:val="14"/>
                              </w:rPr>
                              <w:t>Kreuzstraße, Köln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67D51" id="_x0000_s1031" type="#_x0000_t202" style="position:absolute;margin-left:150.45pt;margin-top:123.9pt;width:71pt;height:21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" filled="f" stroked="f" strokeweight=".5pt">
                <v:textbox>
                  <w:txbxContent>
                    <w:p w14:paraId="5F2EA267" w14:textId="3D66A747" w:rsidR="006C3160" w:rsidRPr="006C3160" w:rsidRDefault="006C3160" w:rsidP="006C3160">
                      <w:pPr>
                        <w:spacing w:before="0" w:after="0"/>
                        <w:rPr>
                          <w:rFonts w:cs="Open Sans"/>
                          <w:color w:val="383849" w:themeColor="accent1" w:themeShade="BF"/>
                          <w:sz w:val="12"/>
                          <w:szCs w:val="14"/>
                        </w:rPr>
                      </w:pPr>
                      <w:r>
                        <w:rPr>
                          <w:rFonts w:cs="Open Sans"/>
                          <w:color w:val="383849" w:themeColor="accent1" w:themeShade="BF"/>
                          <w:sz w:val="12"/>
                          <w:szCs w:val="14"/>
                        </w:rPr>
                        <w:t>Kreuzstraße, Köln</w:t>
                      </w:r>
                    </w:p>
                  </w:txbxContent>
                </v:textbox>
              </v:shape>
            </w:pict>
          </mc:Fallback>
        </mc:AlternateContent>
      </w:r>
      <w:r w:rsidR="006A3A73">
        <w:rPr>
          <w:noProof/>
        </w:rPr>
        <mc:AlternateContent>
          <mc:Choice Requires="wps">
            <w:drawing>
              <wp:anchor distT="0" distB="0" distL="114300" distR="114300" simplePos="0" relativeHeight="251590656" behindDoc="0" locked="0" layoutInCell="1" allowOverlap="1" wp14:anchorId="739D7BB8" wp14:editId="4D52F602">
                <wp:simplePos x="0" y="0"/>
                <wp:positionH relativeFrom="column">
                  <wp:posOffset>941158</wp:posOffset>
                </wp:positionH>
                <wp:positionV relativeFrom="paragraph">
                  <wp:posOffset>1579374</wp:posOffset>
                </wp:positionV>
                <wp:extent cx="901700" cy="266700"/>
                <wp:effectExtent l="0" t="0" r="0" b="0"/>
                <wp:wrapNone/>
                <wp:docPr id="270" name="Textfeld 270"/>
                <wp:cNvGraphicFramePr/>
                <a:graphic xmlns:a="http://schemas.openxmlformats.org/drawingml/2006/main">
                  <a:graphicData uri="http://schemas.microsoft.com/office/word/2010/wordprocessingShape">
                    <wps:wsp>
                      <wps:cNvSpPr txBox="1"/>
                      <wps:spPr>
                        <a:xfrm>
                          <a:off x="0" y="0"/>
                          <a:ext cx="901700" cy="266700"/>
                        </a:xfrm>
                        <a:prstGeom prst="rect">
                          <a:avLst/>
                        </a:prstGeom>
                        <a:noFill/>
                        <a:ln w="6350">
                          <a:noFill/>
                        </a:ln>
                      </wps:spPr>
                      <wps:txbx>
                        <w:txbxContent>
                          <w:p w14:paraId="45C1BCF7" w14:textId="65522753" w:rsidR="006C3160" w:rsidRPr="006C3160" w:rsidRDefault="006C3160" w:rsidP="006C3160">
                            <w:pPr>
                              <w:spacing w:before="0" w:after="0"/>
                              <w:rPr>
                                <w:rFonts w:cs="Open Sans"/>
                                <w:color w:val="383849" w:themeColor="accent1" w:themeShade="BF"/>
                                <w:sz w:val="12"/>
                                <w:szCs w:val="14"/>
                              </w:rPr>
                            </w:pPr>
                            <w:r>
                              <w:rPr>
                                <w:rFonts w:cs="Open Sans"/>
                                <w:color w:val="383849" w:themeColor="accent1" w:themeShade="BF"/>
                                <w:sz w:val="12"/>
                                <w:szCs w:val="14"/>
                              </w:rPr>
                              <w:t>gunter.braun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D7BB8" id="Textfeld 270" o:spid="_x0000_s1032" type="#_x0000_t202" style="position:absolute;margin-left:74.1pt;margin-top:124.35pt;width:71pt;height:21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" filled="f" stroked="f" strokeweight=".5pt">
                <v:textbox>
                  <w:txbxContent>
                    <w:p w14:paraId="45C1BCF7" w14:textId="65522753" w:rsidR="006C3160" w:rsidRPr="006C3160" w:rsidRDefault="006C3160" w:rsidP="006C3160">
                      <w:pPr>
                        <w:spacing w:before="0" w:after="0"/>
                        <w:rPr>
                          <w:rFonts w:cs="Open Sans"/>
                          <w:color w:val="383849" w:themeColor="accent1" w:themeShade="BF"/>
                          <w:sz w:val="12"/>
                          <w:szCs w:val="14"/>
                        </w:rPr>
                      </w:pPr>
                      <w:r>
                        <w:rPr>
                          <w:rFonts w:cs="Open Sans"/>
                          <w:color w:val="383849" w:themeColor="accent1" w:themeShade="BF"/>
                          <w:sz w:val="12"/>
                          <w:szCs w:val="14"/>
                        </w:rPr>
                        <w:t>gunter.braun</w:t>
                      </w:r>
                    </w:p>
                  </w:txbxContent>
                </v:textbox>
              </v:shape>
            </w:pict>
          </mc:Fallback>
        </mc:AlternateContent>
      </w:r>
      <w:r w:rsidR="0032503E">
        <w:rPr>
          <w:noProof/>
        </w:rPr>
        <mc:AlternateContent>
          <mc:Choice Requires="wps">
            <w:drawing>
              <wp:anchor distT="0" distB="0" distL="114300" distR="114300" simplePos="0" relativeHeight="251630592" behindDoc="0" locked="0" layoutInCell="1" allowOverlap="1" wp14:anchorId="115B1328" wp14:editId="4C7BA324">
                <wp:simplePos x="0" y="0"/>
                <wp:positionH relativeFrom="column">
                  <wp:posOffset>943337</wp:posOffset>
                </wp:positionH>
                <wp:positionV relativeFrom="paragraph">
                  <wp:posOffset>1915611</wp:posOffset>
                </wp:positionV>
                <wp:extent cx="2159136" cy="254000"/>
                <wp:effectExtent l="0" t="0" r="0" b="0"/>
                <wp:wrapNone/>
                <wp:docPr id="24" name="Rechteck 268"/>
                <wp:cNvGraphicFramePr/>
                <a:graphic xmlns:a="http://schemas.openxmlformats.org/drawingml/2006/main">
                  <a:graphicData uri="http://schemas.microsoft.com/office/word/2010/wordprocessingShape">
                    <wps:wsp>
                      <wps:cNvSpPr/>
                      <wps:spPr>
                        <a:xfrm>
                          <a:off x="0" y="0"/>
                          <a:ext cx="2159136" cy="254000"/>
                        </a:xfrm>
                        <a:prstGeom prst="rect">
                          <a:avLst/>
                        </a:prstGeom>
                        <a:solidFill>
                          <a:schemeClr val="bg1"/>
                        </a:solidFill>
                        <a:ln w="6350">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7B4D86" id="Rechteck 268" o:spid="_x0000_s1026" style="position:absolute;margin-left:74.3pt;margin-top:150.85pt;width:170pt;height:20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" fillcolor="white [3212]" stroked="f" strokeweight=".5pt">
                <v:textbox inset="2mm,2mm,2mm,2mm"/>
              </v:rect>
            </w:pict>
          </mc:Fallback>
        </mc:AlternateContent>
      </w:r>
      <w:r w:rsidR="0032503E">
        <w:rPr>
          <w:noProof/>
        </w:rPr>
        <mc:AlternateContent>
          <mc:Choice Requires="wps">
            <w:drawing>
              <wp:anchor distT="0" distB="0" distL="114300" distR="114300" simplePos="0" relativeHeight="251589632" behindDoc="0" locked="0" layoutInCell="1" allowOverlap="1" wp14:anchorId="568E3DE9" wp14:editId="20B14FE6">
                <wp:simplePos x="0" y="0"/>
                <wp:positionH relativeFrom="column">
                  <wp:posOffset>962556</wp:posOffset>
                </wp:positionH>
                <wp:positionV relativeFrom="paragraph">
                  <wp:posOffset>1605159</wp:posOffset>
                </wp:positionV>
                <wp:extent cx="2159136" cy="254000"/>
                <wp:effectExtent l="0" t="0" r="0" b="0"/>
                <wp:wrapNone/>
                <wp:docPr id="268" name="Rechteck 268"/>
                <wp:cNvGraphicFramePr/>
                <a:graphic xmlns:a="http://schemas.openxmlformats.org/drawingml/2006/main">
                  <a:graphicData uri="http://schemas.microsoft.com/office/word/2010/wordprocessingShape">
                    <wps:wsp>
                      <wps:cNvSpPr/>
                      <wps:spPr>
                        <a:xfrm>
                          <a:off x="0" y="0"/>
                          <a:ext cx="2159136" cy="254000"/>
                        </a:xfrm>
                        <a:prstGeom prst="rect">
                          <a:avLst/>
                        </a:prstGeom>
                        <a:solidFill>
                          <a:schemeClr val="bg1"/>
                        </a:solidFill>
                        <a:ln w="6350">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3EC48" id="Rechteck 268" o:spid="_x0000_s1026" style="position:absolute;margin-left:75.8pt;margin-top:126.4pt;width:170pt;height:20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" fillcolor="white [3212]" stroked="f" strokeweight=".5pt">
                <v:textbox inset="2mm,2mm,2mm,2mm"/>
              </v:rect>
            </w:pict>
          </mc:Fallback>
        </mc:AlternateContent>
      </w:r>
      <w:r w:rsidR="0032503E">
        <w:rPr>
          <w:noProof/>
        </w:rPr>
        <mc:AlternateContent>
          <mc:Choice Requires="wps">
            <w:drawing>
              <wp:anchor distT="0" distB="0" distL="114300" distR="114300" simplePos="0" relativeHeight="251592704" behindDoc="0" locked="0" layoutInCell="1" allowOverlap="1" wp14:anchorId="4446EE58" wp14:editId="61CD262A">
                <wp:simplePos x="0" y="0"/>
                <wp:positionH relativeFrom="column">
                  <wp:posOffset>1939981</wp:posOffset>
                </wp:positionH>
                <wp:positionV relativeFrom="paragraph">
                  <wp:posOffset>1596085</wp:posOffset>
                </wp:positionV>
                <wp:extent cx="929292" cy="254000"/>
                <wp:effectExtent l="0" t="0" r="4445" b="0"/>
                <wp:wrapNone/>
                <wp:docPr id="273" name="Rechteck 273"/>
                <wp:cNvGraphicFramePr/>
                <a:graphic xmlns:a="http://schemas.openxmlformats.org/drawingml/2006/main">
                  <a:graphicData uri="http://schemas.microsoft.com/office/word/2010/wordprocessingShape">
                    <wps:wsp>
                      <wps:cNvSpPr/>
                      <wps:spPr>
                        <a:xfrm>
                          <a:off x="0" y="0"/>
                          <a:ext cx="929292" cy="254000"/>
                        </a:xfrm>
                        <a:prstGeom prst="rect">
                          <a:avLst/>
                        </a:prstGeom>
                        <a:solidFill>
                          <a:schemeClr val="bg1"/>
                        </a:solidFill>
                        <a:ln w="6350">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985CA" id="Rechteck 273" o:spid="_x0000_s1026" style="position:absolute;margin-left:152.75pt;margin-top:125.7pt;width:73.15pt;height:20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" fillcolor="white [3212]" stroked="f" strokeweight=".5pt">
                <v:textbox inset="2mm,2mm,2mm,2mm"/>
              </v:rect>
            </w:pict>
          </mc:Fallback>
        </mc:AlternateContent>
      </w:r>
      <w:r w:rsidR="0032503E">
        <w:rPr>
          <w:noProof/>
        </w:rPr>
        <mc:AlternateContent>
          <mc:Choice Requires="wps">
            <w:drawing>
              <wp:anchor distT="0" distB="0" distL="114300" distR="114300" simplePos="0" relativeHeight="251588608" behindDoc="0" locked="0" layoutInCell="1" allowOverlap="1" wp14:anchorId="02DB4488" wp14:editId="19E5D1E0">
                <wp:simplePos x="0" y="0"/>
                <wp:positionH relativeFrom="column">
                  <wp:posOffset>938530</wp:posOffset>
                </wp:positionH>
                <wp:positionV relativeFrom="paragraph">
                  <wp:posOffset>1265266</wp:posOffset>
                </wp:positionV>
                <wp:extent cx="635000" cy="254000"/>
                <wp:effectExtent l="0" t="0" r="0" b="0"/>
                <wp:wrapNone/>
                <wp:docPr id="266" name="Rechteck 266"/>
                <wp:cNvGraphicFramePr/>
                <a:graphic xmlns:a="http://schemas.openxmlformats.org/drawingml/2006/main">
                  <a:graphicData uri="http://schemas.microsoft.com/office/word/2010/wordprocessingShape">
                    <wps:wsp>
                      <wps:cNvSpPr/>
                      <wps:spPr>
                        <a:xfrm>
                          <a:off x="0" y="0"/>
                          <a:ext cx="635000" cy="254000"/>
                        </a:xfrm>
                        <a:prstGeom prst="rect">
                          <a:avLst/>
                        </a:prstGeom>
                        <a:solidFill>
                          <a:schemeClr val="bg1"/>
                        </a:solidFill>
                        <a:ln w="6350">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0547671B" id="Rechteck 266" o:spid="_x0000_s1026" style="position:absolute;margin-left:73.9pt;margin-top:99.65pt;width:50pt;height:20pt;z-index:251588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" fillcolor="white [3212]" stroked="f" strokeweight=".5pt">
                <v:textbox inset="2mm,2mm,2mm,2mm"/>
              </v:rect>
            </w:pict>
          </mc:Fallback>
        </mc:AlternateContent>
      </w:r>
      <w:r w:rsidR="0032503E">
        <w:rPr>
          <w:noProof/>
        </w:rPr>
        <mc:AlternateContent>
          <mc:Choice Requires="wps">
            <w:drawing>
              <wp:anchor distT="0" distB="0" distL="114300" distR="114300" simplePos="0" relativeHeight="251622400" behindDoc="0" locked="0" layoutInCell="1" allowOverlap="1" wp14:anchorId="39BE1C8E" wp14:editId="166DEFFD">
                <wp:simplePos x="0" y="0"/>
                <wp:positionH relativeFrom="column">
                  <wp:posOffset>1912700</wp:posOffset>
                </wp:positionH>
                <wp:positionV relativeFrom="paragraph">
                  <wp:posOffset>1286414</wp:posOffset>
                </wp:positionV>
                <wp:extent cx="635000" cy="254000"/>
                <wp:effectExtent l="0" t="0" r="0" b="0"/>
                <wp:wrapNone/>
                <wp:docPr id="11" name="Rechteck 266"/>
                <wp:cNvGraphicFramePr/>
                <a:graphic xmlns:a="http://schemas.openxmlformats.org/drawingml/2006/main">
                  <a:graphicData uri="http://schemas.microsoft.com/office/word/2010/wordprocessingShape">
                    <wps:wsp>
                      <wps:cNvSpPr/>
                      <wps:spPr>
                        <a:xfrm>
                          <a:off x="0" y="0"/>
                          <a:ext cx="635000" cy="254000"/>
                        </a:xfrm>
                        <a:prstGeom prst="rect">
                          <a:avLst/>
                        </a:prstGeom>
                        <a:solidFill>
                          <a:schemeClr val="bg1"/>
                        </a:solidFill>
                        <a:ln w="6350">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41FCA08B" id="Rechteck 266" o:spid="_x0000_s1026" style="position:absolute;margin-left:150.6pt;margin-top:101.3pt;width:50pt;height:20pt;z-index:251622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" fillcolor="white [3212]" stroked="f" strokeweight=".5pt">
                <v:textbox inset="2mm,2mm,2mm,2mm"/>
              </v:rect>
            </w:pict>
          </mc:Fallback>
        </mc:AlternateContent>
      </w:r>
      <w:r w:rsidR="0065112F">
        <w:rPr>
          <w:noProof/>
        </w:rPr>
        <mc:AlternateContent>
          <mc:Choice Requires="wps">
            <w:drawing>
              <wp:anchor distT="0" distB="0" distL="114300" distR="114300" simplePos="0" relativeHeight="251579392" behindDoc="0" locked="0" layoutInCell="1" allowOverlap="1" wp14:anchorId="778A35DE" wp14:editId="4F2199AC">
                <wp:simplePos x="0" y="0"/>
                <wp:positionH relativeFrom="column">
                  <wp:posOffset>1889125</wp:posOffset>
                </wp:positionH>
                <wp:positionV relativeFrom="paragraph">
                  <wp:posOffset>2475642</wp:posOffset>
                </wp:positionV>
                <wp:extent cx="635000" cy="152400"/>
                <wp:effectExtent l="0" t="0" r="0" b="0"/>
                <wp:wrapNone/>
                <wp:docPr id="100" name="Rechteck 100"/>
                <wp:cNvGraphicFramePr/>
                <a:graphic xmlns:a="http://schemas.openxmlformats.org/drawingml/2006/main">
                  <a:graphicData uri="http://schemas.microsoft.com/office/word/2010/wordprocessingShape">
                    <wps:wsp>
                      <wps:cNvSpPr/>
                      <wps:spPr>
                        <a:xfrm>
                          <a:off x="0" y="0"/>
                          <a:ext cx="635000" cy="152400"/>
                        </a:xfrm>
                        <a:prstGeom prst="rect">
                          <a:avLst/>
                        </a:prstGeom>
                        <a:solidFill>
                          <a:schemeClr val="bg1"/>
                        </a:solidFill>
                        <a:ln w="6350">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anchor>
            </w:drawing>
          </mc:Choice>
          <mc:Fallback>
            <w:pict>
              <v:rect w14:anchorId="7B46998D" id="Rechteck 100" o:spid="_x0000_s1026" style="position:absolute;margin-left:148.75pt;margin-top:194.95pt;width:50pt;height:12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" fillcolor="white [3212]" stroked="f" strokeweight=".5pt">
                <v:textbox inset="2mm,2mm,2mm,2mm"/>
              </v:rect>
            </w:pict>
          </mc:Fallback>
        </mc:AlternateContent>
      </w:r>
      <w:r w:rsidR="0065112F">
        <w:rPr>
          <w:noProof/>
        </w:rPr>
        <mc:AlternateContent>
          <mc:Choice Requires="wps">
            <w:drawing>
              <wp:anchor distT="0" distB="0" distL="114300" distR="114300" simplePos="0" relativeHeight="251578368" behindDoc="0" locked="0" layoutInCell="1" allowOverlap="1" wp14:anchorId="270B1D56" wp14:editId="029FFFB6">
                <wp:simplePos x="0" y="0"/>
                <wp:positionH relativeFrom="column">
                  <wp:posOffset>1104265</wp:posOffset>
                </wp:positionH>
                <wp:positionV relativeFrom="paragraph">
                  <wp:posOffset>1705610</wp:posOffset>
                </wp:positionV>
                <wp:extent cx="635000" cy="152400"/>
                <wp:effectExtent l="0" t="0" r="0" b="0"/>
                <wp:wrapNone/>
                <wp:docPr id="116" name="Rechteck 116"/>
                <wp:cNvGraphicFramePr/>
                <a:graphic xmlns:a="http://schemas.openxmlformats.org/drawingml/2006/main">
                  <a:graphicData uri="http://schemas.microsoft.com/office/word/2010/wordprocessingShape">
                    <wps:wsp>
                      <wps:cNvSpPr/>
                      <wps:spPr>
                        <a:xfrm>
                          <a:off x="0" y="0"/>
                          <a:ext cx="635000" cy="152400"/>
                        </a:xfrm>
                        <a:prstGeom prst="rect">
                          <a:avLst/>
                        </a:prstGeom>
                        <a:solidFill>
                          <a:schemeClr val="bg1"/>
                        </a:solidFill>
                        <a:ln w="6350">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anchor>
            </w:drawing>
          </mc:Choice>
          <mc:Fallback>
            <w:pict>
              <v:rect w14:anchorId="57DF824B" id="Rechteck 116" o:spid="_x0000_s1026" style="position:absolute;margin-left:86.95pt;margin-top:134.3pt;width:50pt;height:12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" fillcolor="white [3212]" stroked="f" strokeweight=".5pt">
                <v:textbox inset="2mm,2mm,2mm,2mm"/>
              </v:rect>
            </w:pict>
          </mc:Fallback>
        </mc:AlternateContent>
      </w:r>
      <w:r w:rsidR="0032503E" w:rsidRPr="00901582">
        <w:rPr>
          <w:noProof/>
          <w:lang w:val="it-IT"/>
        </w:rPr>
        <w:t xml:space="preserve"> </w:t>
      </w:r>
      <w:r w:rsidR="0032503E" w:rsidRPr="0032503E">
        <w:rPr>
          <w:noProof/>
        </w:rPr>
        <w:drawing>
          <wp:inline distT="0" distB="0" distL="0" distR="0" wp14:anchorId="78311CD2" wp14:editId="7A284208">
            <wp:extent cx="6299835" cy="2194560"/>
            <wp:effectExtent l="0" t="0" r="5715"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32"/>
                    <a:stretch>
                      <a:fillRect/>
                    </a:stretch>
                  </pic:blipFill>
                  <pic:spPr>
                    <a:xfrm>
                      <a:off x="0" y="0"/>
                      <a:ext cx="6299835" cy="2194560"/>
                    </a:xfrm>
                    <a:prstGeom prst="rect">
                      <a:avLst/>
                    </a:prstGeom>
                  </pic:spPr>
                </pic:pic>
              </a:graphicData>
            </a:graphic>
          </wp:inline>
        </w:drawing>
      </w:r>
    </w:p>
    <w:p w14:paraId="3E116EF9" w14:textId="7FABF631" w:rsidR="0065112F" w:rsidRPr="00460C1E" w:rsidRDefault="002A6FA0" w:rsidP="0065112F">
      <w:pPr>
        <w:spacing w:line="360" w:lineRule="auto"/>
        <w:rPr>
          <w:lang w:val="en-US"/>
        </w:rPr>
      </w:pPr>
      <w:r w:rsidRPr="002A6FA0">
        <w:rPr>
          <w:lang w:val="en-US"/>
        </w:rPr>
        <w:drawing>
          <wp:inline distT="0" distB="0" distL="0" distR="0" wp14:anchorId="0310B735" wp14:editId="239F8AEC">
            <wp:extent cx="6299835" cy="2423160"/>
            <wp:effectExtent l="0" t="0" r="5715" b="0"/>
            <wp:docPr id="230" name="Grafik 23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Grafik 230" descr="Ein Bild, das Text enthält.&#10;&#10;Automatisch generierte Beschreibung"/>
                    <pic:cNvPicPr/>
                  </pic:nvPicPr>
                  <pic:blipFill>
                    <a:blip r:embed="rId133"/>
                    <a:stretch>
                      <a:fillRect/>
                    </a:stretch>
                  </pic:blipFill>
                  <pic:spPr>
                    <a:xfrm>
                      <a:off x="0" y="0"/>
                      <a:ext cx="6299835" cy="2423160"/>
                    </a:xfrm>
                    <a:prstGeom prst="rect">
                      <a:avLst/>
                    </a:prstGeom>
                  </pic:spPr>
                </pic:pic>
              </a:graphicData>
            </a:graphic>
          </wp:inline>
        </w:drawing>
      </w:r>
    </w:p>
    <w:p w14:paraId="11BED96D" w14:textId="555D43FF" w:rsidR="00165499" w:rsidRPr="00165499" w:rsidRDefault="00165499" w:rsidP="00165499">
      <w:pPr>
        <w:spacing w:line="360" w:lineRule="auto"/>
        <w:jc w:val="both"/>
        <w:rPr>
          <w:lang w:val="it-IT"/>
        </w:rPr>
      </w:pPr>
      <w:r>
        <w:rPr>
          <w:noProof/>
        </w:rPr>
        <w:drawing>
          <wp:anchor distT="0" distB="0" distL="114300" distR="114300" simplePos="0" relativeHeight="251635712" behindDoc="0" locked="0" layoutInCell="1" allowOverlap="1" wp14:anchorId="31169A0E" wp14:editId="75FD90F8">
            <wp:simplePos x="0" y="0"/>
            <wp:positionH relativeFrom="column">
              <wp:posOffset>6065883</wp:posOffset>
            </wp:positionH>
            <wp:positionV relativeFrom="paragraph">
              <wp:posOffset>659946</wp:posOffset>
            </wp:positionV>
            <wp:extent cx="167640" cy="173990"/>
            <wp:effectExtent l="0" t="0" r="381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67640" cy="173990"/>
                    </a:xfrm>
                    <a:prstGeom prst="rect">
                      <a:avLst/>
                    </a:prstGeom>
                    <a:noFill/>
                  </pic:spPr>
                </pic:pic>
              </a:graphicData>
            </a:graphic>
            <wp14:sizeRelH relativeFrom="margin">
              <wp14:pctWidth>0</wp14:pctWidth>
            </wp14:sizeRelH>
            <wp14:sizeRelV relativeFrom="margin">
              <wp14:pctHeight>0</wp14:pctHeight>
            </wp14:sizeRelV>
          </wp:anchor>
        </w:drawing>
      </w:r>
      <w:r w:rsidR="00CF2C93">
        <w:rPr>
          <w:noProof/>
        </w:rPr>
        <w:drawing>
          <wp:anchor distT="0" distB="0" distL="114300" distR="114300" simplePos="0" relativeHeight="251634688" behindDoc="0" locked="0" layoutInCell="1" allowOverlap="1" wp14:anchorId="4B20D62A" wp14:editId="3D3211D6">
            <wp:simplePos x="0" y="0"/>
            <wp:positionH relativeFrom="column">
              <wp:posOffset>1009844</wp:posOffset>
            </wp:positionH>
            <wp:positionV relativeFrom="paragraph">
              <wp:posOffset>430502</wp:posOffset>
            </wp:positionV>
            <wp:extent cx="205105" cy="188595"/>
            <wp:effectExtent l="0" t="0" r="4445" b="190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8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05105" cy="188595"/>
                    </a:xfrm>
                    <a:prstGeom prst="rect">
                      <a:avLst/>
                    </a:prstGeom>
                    <a:noFill/>
                  </pic:spPr>
                </pic:pic>
              </a:graphicData>
            </a:graphic>
            <wp14:sizeRelH relativeFrom="margin">
              <wp14:pctWidth>0</wp14:pctWidth>
            </wp14:sizeRelH>
            <wp14:sizeRelV relativeFrom="margin">
              <wp14:pctHeight>0</wp14:pctHeight>
            </wp14:sizeRelV>
          </wp:anchor>
        </w:drawing>
      </w:r>
      <w:r w:rsidR="00A40AE0" w:rsidRPr="00A40AE0">
        <w:rPr>
          <w:lang w:val="it-IT"/>
        </w:rPr>
        <w:t xml:space="preserve"> Facendo clic su Filtro "Mostra filtro", ad esempio, è possibile filtrare gli utenti di diversi settori. Questi filtri vengono salvati e conservati quando si lascia la pagina. Tutti i filtri possono essere ripristinati utilizzando il pulsante "Cancella filtro".  Gli utenti possono cliccare sull'icona della persona </w:t>
      </w:r>
      <w:r w:rsidRPr="00165499">
        <w:rPr>
          <w:lang w:val="it-IT"/>
        </w:rPr>
        <w:t>per modificare gli utenti Il pulsante di cancellazione viene premuto quando un utente deve essere eliminato definitivamente.</w:t>
      </w:r>
    </w:p>
    <w:p w14:paraId="61A7D5D4" w14:textId="03EA7A2A" w:rsidR="00165499" w:rsidRPr="00165499" w:rsidRDefault="00165499" w:rsidP="00165499">
      <w:pPr>
        <w:spacing w:line="360" w:lineRule="auto"/>
        <w:jc w:val="both"/>
        <w:rPr>
          <w:lang w:val="it-IT"/>
        </w:rPr>
      </w:pPr>
      <w:r w:rsidRPr="00165499">
        <w:rPr>
          <w:lang w:val="it-IT"/>
        </w:rPr>
        <w:t>Facendo clic sul menu a tendina dello stato, gli utenti possono essere abilitati/disabilitati. Un utente inattivo non può più accedere all'applicazione TecRMI Service Book.</w:t>
      </w:r>
    </w:p>
    <w:p w14:paraId="0020D307" w14:textId="4F142B4B" w:rsidR="00180E63" w:rsidRPr="00165499" w:rsidRDefault="00165499" w:rsidP="00165499">
      <w:pPr>
        <w:spacing w:line="360" w:lineRule="auto"/>
        <w:jc w:val="both"/>
        <w:rPr>
          <w:lang w:val="it-IT"/>
        </w:rPr>
      </w:pPr>
      <w:r w:rsidRPr="00165499">
        <w:rPr>
          <w:lang w:val="it-IT"/>
        </w:rPr>
        <w:t xml:space="preserve">È possibile aggiungere nuovi utenti facendo clic su </w:t>
      </w:r>
      <w:r w:rsidRPr="00971E47">
        <w:rPr>
          <w:b/>
          <w:bCs/>
          <w:lang w:val="it-IT"/>
        </w:rPr>
        <w:t>"Aggiungi utente"</w:t>
      </w:r>
      <w:r w:rsidR="00971E47">
        <w:rPr>
          <w:lang w:val="it-IT"/>
        </w:rPr>
        <w:t>.</w:t>
      </w:r>
      <w:r w:rsidR="00E72B25" w:rsidRPr="00165499">
        <w:rPr>
          <w:lang w:val="it-IT"/>
        </w:rPr>
        <w:tab/>
      </w:r>
    </w:p>
    <w:p w14:paraId="78148AE1" w14:textId="346BB82D" w:rsidR="00B54544" w:rsidRPr="00971E47" w:rsidRDefault="00E72B25" w:rsidP="00B54544">
      <w:pPr>
        <w:spacing w:line="360" w:lineRule="auto"/>
        <w:rPr>
          <w:lang w:val="it-IT"/>
        </w:rPr>
      </w:pPr>
      <w:r>
        <w:rPr>
          <w:noProof/>
        </w:rPr>
        <mc:AlternateContent>
          <mc:Choice Requires="wps">
            <w:drawing>
              <wp:anchor distT="0" distB="0" distL="114300" distR="114300" simplePos="0" relativeHeight="251730944" behindDoc="0" locked="0" layoutInCell="1" allowOverlap="1" wp14:anchorId="39566FE8" wp14:editId="783E0D0C">
                <wp:simplePos x="0" y="0"/>
                <wp:positionH relativeFrom="column">
                  <wp:posOffset>4995545</wp:posOffset>
                </wp:positionH>
                <wp:positionV relativeFrom="paragraph">
                  <wp:posOffset>323215</wp:posOffset>
                </wp:positionV>
                <wp:extent cx="651510" cy="95250"/>
                <wp:effectExtent l="0" t="0" r="0" b="0"/>
                <wp:wrapNone/>
                <wp:docPr id="197" name="Rectangle 197"/>
                <wp:cNvGraphicFramePr/>
                <a:graphic xmlns:a="http://schemas.openxmlformats.org/drawingml/2006/main">
                  <a:graphicData uri="http://schemas.microsoft.com/office/word/2010/wordprocessingShape">
                    <wps:wsp>
                      <wps:cNvSpPr/>
                      <wps:spPr>
                        <a:xfrm>
                          <a:off x="0" y="0"/>
                          <a:ext cx="651510" cy="95250"/>
                        </a:xfrm>
                        <a:prstGeom prst="rect">
                          <a:avLst/>
                        </a:prstGeom>
                        <a:solidFill>
                          <a:schemeClr val="bg1"/>
                        </a:solidFill>
                        <a:ln w="6350">
                          <a:solidFill>
                            <a:schemeClr val="bg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anchor>
            </w:drawing>
          </mc:Choice>
          <mc:Fallback>
            <w:pict>
              <v:rect w14:anchorId="4925E42E" id="Rectangle 197" o:spid="_x0000_s1026" style="position:absolute;margin-left:393.35pt;margin-top:25.45pt;width:51.3pt;height:7.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" fillcolor="white [3212]" strokecolor="white [3212]" strokeweight=".5pt">
                <v:textbox inset="2mm,2mm,2mm,2mm"/>
              </v:rect>
            </w:pict>
          </mc:Fallback>
        </mc:AlternateContent>
      </w:r>
      <w:r>
        <w:rPr>
          <w:noProof/>
        </w:rPr>
        <w:drawing>
          <wp:anchor distT="0" distB="0" distL="114300" distR="114300" simplePos="0" relativeHeight="251731968" behindDoc="0" locked="0" layoutInCell="1" allowOverlap="1" wp14:anchorId="2FE79A5D" wp14:editId="22E0A088">
            <wp:simplePos x="0" y="0"/>
            <wp:positionH relativeFrom="column">
              <wp:posOffset>5354092</wp:posOffset>
            </wp:positionH>
            <wp:positionV relativeFrom="paragraph">
              <wp:posOffset>283210</wp:posOffset>
            </wp:positionV>
            <wp:extent cx="324485" cy="150495"/>
            <wp:effectExtent l="0" t="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24485" cy="150495"/>
                    </a:xfrm>
                    <a:prstGeom prst="rect">
                      <a:avLst/>
                    </a:prstGeom>
                  </pic:spPr>
                </pic:pic>
              </a:graphicData>
            </a:graphic>
          </wp:anchor>
        </w:drawing>
      </w:r>
      <w:r w:rsidR="003A3966">
        <w:rPr>
          <w:noProof/>
        </w:rPr>
        <w:drawing>
          <wp:anchor distT="0" distB="0" distL="114300" distR="114300" simplePos="0" relativeHeight="251636736" behindDoc="0" locked="0" layoutInCell="1" allowOverlap="1" wp14:anchorId="1C5FBB96" wp14:editId="088313A8">
            <wp:simplePos x="0" y="0"/>
            <wp:positionH relativeFrom="margin">
              <wp:align>center</wp:align>
            </wp:positionH>
            <wp:positionV relativeFrom="paragraph">
              <wp:posOffset>230505</wp:posOffset>
            </wp:positionV>
            <wp:extent cx="5923915" cy="5641340"/>
            <wp:effectExtent l="0" t="0" r="635" b="0"/>
            <wp:wrapTopAndBottom/>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5923915" cy="5641340"/>
                    </a:xfrm>
                    <a:prstGeom prst="rect">
                      <a:avLst/>
                    </a:prstGeom>
                  </pic:spPr>
                </pic:pic>
              </a:graphicData>
            </a:graphic>
          </wp:anchor>
        </w:drawing>
      </w:r>
      <w:r w:rsidR="00971E47" w:rsidRPr="00971E47">
        <w:rPr>
          <w:lang w:val="it-IT"/>
        </w:rPr>
        <w:t xml:space="preserve"> Si aprirà una nuova schermata di inserimento dell'utente</w:t>
      </w:r>
      <w:r w:rsidR="00B54544" w:rsidRPr="00971E47">
        <w:rPr>
          <w:lang w:val="it-IT"/>
        </w:rPr>
        <w:t>:</w:t>
      </w:r>
    </w:p>
    <w:p w14:paraId="40283280" w14:textId="3AA1323D" w:rsidR="00CB4F70" w:rsidRDefault="00CB4F70" w:rsidP="00CB4F70">
      <w:pPr>
        <w:spacing w:line="360" w:lineRule="auto"/>
        <w:rPr>
          <w:lang w:val="it-IT"/>
        </w:rPr>
      </w:pPr>
    </w:p>
    <w:p w14:paraId="551111F8" w14:textId="019E8ECC" w:rsidR="002A6FA0" w:rsidRPr="00971E47" w:rsidRDefault="002A6FA0" w:rsidP="00CB4F70">
      <w:pPr>
        <w:spacing w:line="360" w:lineRule="auto"/>
        <w:rPr>
          <w:lang w:val="it-IT"/>
        </w:rPr>
      </w:pPr>
      <w:r w:rsidRPr="002A6FA0">
        <w:rPr>
          <w:lang w:val="it-IT"/>
        </w:rPr>
        <w:drawing>
          <wp:inline distT="0" distB="0" distL="0" distR="0" wp14:anchorId="3AD8DB36" wp14:editId="006A0297">
            <wp:extent cx="6299835" cy="5104765"/>
            <wp:effectExtent l="0" t="0" r="5715" b="635"/>
            <wp:docPr id="231" name="Grafik 2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Grafik 231" descr="Ein Bild, das Text enthält.&#10;&#10;Automatisch generierte Beschreibung"/>
                    <pic:cNvPicPr/>
                  </pic:nvPicPr>
                  <pic:blipFill>
                    <a:blip r:embed="rId137"/>
                    <a:stretch>
                      <a:fillRect/>
                    </a:stretch>
                  </pic:blipFill>
                  <pic:spPr>
                    <a:xfrm>
                      <a:off x="0" y="0"/>
                      <a:ext cx="6299835" cy="5104765"/>
                    </a:xfrm>
                    <a:prstGeom prst="rect">
                      <a:avLst/>
                    </a:prstGeom>
                  </pic:spPr>
                </pic:pic>
              </a:graphicData>
            </a:graphic>
          </wp:inline>
        </w:drawing>
      </w:r>
    </w:p>
    <w:p w14:paraId="34E81DA5" w14:textId="77777777" w:rsidR="00E91EF2" w:rsidRPr="00E91EF2" w:rsidRDefault="00E91EF2" w:rsidP="00E91EF2">
      <w:pPr>
        <w:spacing w:line="360" w:lineRule="auto"/>
        <w:jc w:val="both"/>
        <w:rPr>
          <w:lang w:val="it-IT"/>
        </w:rPr>
      </w:pPr>
      <w:r w:rsidRPr="00E91EF2">
        <w:rPr>
          <w:lang w:val="it-IT"/>
        </w:rPr>
        <w:t xml:space="preserve">A seconda del ruolo dell'utente corrente, è possibile scegliere tra le posizioni "Org Admin", "Workshop Admin" e "Workshop Employee" nel menu a tendina </w:t>
      </w:r>
      <w:r w:rsidRPr="00E91EF2">
        <w:rPr>
          <w:b/>
          <w:bCs/>
          <w:lang w:val="it-IT"/>
        </w:rPr>
        <w:t>"Role"</w:t>
      </w:r>
      <w:r w:rsidRPr="00E91EF2">
        <w:rPr>
          <w:lang w:val="it-IT"/>
        </w:rPr>
        <w:t>.</w:t>
      </w:r>
    </w:p>
    <w:p w14:paraId="47C61B35" w14:textId="77777777" w:rsidR="00E91EF2" w:rsidRPr="00E91EF2" w:rsidRDefault="00E91EF2" w:rsidP="00E91EF2">
      <w:pPr>
        <w:spacing w:line="360" w:lineRule="auto"/>
        <w:jc w:val="both"/>
        <w:rPr>
          <w:lang w:val="it-IT"/>
        </w:rPr>
      </w:pPr>
      <w:r w:rsidRPr="00E91EF2">
        <w:rPr>
          <w:lang w:val="it-IT"/>
        </w:rPr>
        <w:t>Nel campo Nome utente si inserisce il nome dell'utente desiderato. Se il nome utente esiste già, viene visualizzato un messaggio di avvertimento. Il nome utente non deve essere un indirizzo e-mail.</w:t>
      </w:r>
    </w:p>
    <w:p w14:paraId="160EA48C" w14:textId="77777777" w:rsidR="00E91EF2" w:rsidRPr="00E91EF2" w:rsidRDefault="00E91EF2" w:rsidP="00E91EF2">
      <w:pPr>
        <w:spacing w:line="360" w:lineRule="auto"/>
        <w:jc w:val="both"/>
        <w:rPr>
          <w:lang w:val="it-IT"/>
        </w:rPr>
      </w:pPr>
      <w:r w:rsidRPr="00E91EF2">
        <w:rPr>
          <w:lang w:val="it-IT"/>
        </w:rPr>
        <w:t>Nei campi "Saluto", "Nome" e "Cognome" si inseriscono i dati personali corrispondenti dell'utente. Nel campo "E-mail" si inserisce l'indirizzo e-mail con cui l'utente accede al TecRMI Service Book. A seconda delle impostazioni dell'organizzazione, è possibile che gli indirizzi e-mail debbano terminare con un dominio specifico. In questo caso, viene visualizzato un messaggio corrispondente.</w:t>
      </w:r>
    </w:p>
    <w:p w14:paraId="4F6225DD" w14:textId="76576566" w:rsidR="00BC5633" w:rsidRPr="0023570D" w:rsidRDefault="00E91EF2" w:rsidP="00E91EF2">
      <w:pPr>
        <w:spacing w:line="360" w:lineRule="auto"/>
        <w:jc w:val="both"/>
        <w:rPr>
          <w:lang w:val="it-IT"/>
        </w:rPr>
      </w:pPr>
      <w:r w:rsidRPr="00E91EF2">
        <w:rPr>
          <w:lang w:val="it-IT"/>
        </w:rPr>
        <w:t xml:space="preserve">Nel campo "Numero di telefono" deve essere inserito il numero di telefono dell'utente (per le interrogazioni). </w:t>
      </w:r>
      <w:r w:rsidRPr="0023570D">
        <w:rPr>
          <w:lang w:val="it-IT"/>
        </w:rPr>
        <w:t>Infine, è necessario selezionare la lingua dell'utente</w:t>
      </w:r>
      <w:r w:rsidR="00BC5633" w:rsidRPr="0023570D">
        <w:rPr>
          <w:lang w:val="it-IT"/>
        </w:rPr>
        <w:t>.</w:t>
      </w:r>
    </w:p>
    <w:p w14:paraId="03537E1C" w14:textId="079F8CF0" w:rsidR="00BC5633" w:rsidRPr="0023570D" w:rsidRDefault="00BC5633" w:rsidP="00BC5633">
      <w:pPr>
        <w:spacing w:line="360" w:lineRule="auto"/>
        <w:jc w:val="both"/>
        <w:rPr>
          <w:lang w:val="it-IT"/>
        </w:rPr>
      </w:pPr>
    </w:p>
    <w:p w14:paraId="7BC80202" w14:textId="77777777" w:rsidR="0023570D" w:rsidRPr="0023570D" w:rsidRDefault="0023570D" w:rsidP="0023570D">
      <w:pPr>
        <w:spacing w:line="360" w:lineRule="auto"/>
        <w:jc w:val="both"/>
        <w:rPr>
          <w:lang w:val="it-IT"/>
        </w:rPr>
      </w:pPr>
      <w:r w:rsidRPr="0023570D">
        <w:rPr>
          <w:lang w:val="it-IT"/>
        </w:rPr>
        <w:t xml:space="preserve">Nella sezione </w:t>
      </w:r>
      <w:r w:rsidRPr="0023570D">
        <w:rPr>
          <w:b/>
          <w:bCs/>
          <w:lang w:val="it-IT"/>
        </w:rPr>
        <w:t>"Filiale assegnata"</w:t>
      </w:r>
      <w:r w:rsidRPr="0023570D">
        <w:rPr>
          <w:lang w:val="it-IT"/>
        </w:rPr>
        <w:t xml:space="preserve"> si deve scegliere a quale filiale assegnare l'utente corrispondente. Le registrazioni del servizio vengono effettuate sulla filiale selezionata (conto e indirizzo). Gli utenti possono essere assegnati solo alla filiale attiva.</w:t>
      </w:r>
    </w:p>
    <w:p w14:paraId="4301FD6A" w14:textId="77777777" w:rsidR="0023570D" w:rsidRPr="0023570D" w:rsidRDefault="0023570D" w:rsidP="0023570D">
      <w:pPr>
        <w:spacing w:line="360" w:lineRule="auto"/>
        <w:jc w:val="both"/>
        <w:rPr>
          <w:lang w:val="it-IT"/>
        </w:rPr>
      </w:pPr>
    </w:p>
    <w:p w14:paraId="51C71901" w14:textId="3E639A8F" w:rsidR="00BC5633" w:rsidRPr="0023570D" w:rsidRDefault="0023570D" w:rsidP="0023570D">
      <w:pPr>
        <w:spacing w:line="360" w:lineRule="auto"/>
        <w:jc w:val="both"/>
        <w:rPr>
          <w:lang w:val="it-IT"/>
        </w:rPr>
      </w:pPr>
      <w:r w:rsidRPr="0023570D">
        <w:rPr>
          <w:lang w:val="it-IT"/>
        </w:rPr>
        <w:t xml:space="preserve">Se si fa clic sul pulsante </w:t>
      </w:r>
      <w:r w:rsidRPr="0023570D">
        <w:rPr>
          <w:b/>
          <w:bCs/>
          <w:lang w:val="it-IT"/>
        </w:rPr>
        <w:t>"Aggiungi filiale"</w:t>
      </w:r>
      <w:r w:rsidRPr="0023570D">
        <w:rPr>
          <w:lang w:val="it-IT"/>
        </w:rPr>
        <w:t>, si accede alla schermata di inserimento per richiedere una nuova filiale (possibile solo per Org-Admin</w:t>
      </w:r>
      <w:r w:rsidR="00BC5633" w:rsidRPr="0023570D">
        <w:rPr>
          <w:lang w:val="it-IT"/>
        </w:rPr>
        <w:t>).</w:t>
      </w:r>
    </w:p>
    <w:p w14:paraId="14AD0DD6" w14:textId="24AEB3DE" w:rsidR="00CB4F70" w:rsidRPr="0023570D" w:rsidRDefault="00CB4F70" w:rsidP="00040946">
      <w:pPr>
        <w:jc w:val="both"/>
        <w:rPr>
          <w:lang w:val="it-IT"/>
        </w:rPr>
      </w:pPr>
    </w:p>
    <w:p w14:paraId="5D371B72" w14:textId="2624CF6A" w:rsidR="00E54109" w:rsidRPr="0023570D" w:rsidRDefault="00E54109" w:rsidP="00040946">
      <w:pPr>
        <w:jc w:val="both"/>
        <w:rPr>
          <w:lang w:val="it-IT"/>
        </w:rPr>
      </w:pPr>
    </w:p>
    <w:p w14:paraId="6D35D7AB" w14:textId="459FA3DF" w:rsidR="00E54109" w:rsidRPr="0023570D" w:rsidRDefault="00E54109" w:rsidP="00040946">
      <w:pPr>
        <w:jc w:val="both"/>
        <w:rPr>
          <w:lang w:val="it-IT"/>
        </w:rPr>
      </w:pPr>
    </w:p>
    <w:p w14:paraId="185E7975" w14:textId="7B663001" w:rsidR="00E54109" w:rsidRPr="0023570D" w:rsidRDefault="00E54109" w:rsidP="00040946">
      <w:pPr>
        <w:jc w:val="both"/>
        <w:rPr>
          <w:lang w:val="it-IT"/>
        </w:rPr>
      </w:pPr>
    </w:p>
    <w:p w14:paraId="1A4C808A" w14:textId="03EBF073" w:rsidR="00E54109" w:rsidRPr="0023570D" w:rsidRDefault="00E54109" w:rsidP="00040946">
      <w:pPr>
        <w:jc w:val="both"/>
        <w:rPr>
          <w:lang w:val="it-IT"/>
        </w:rPr>
      </w:pPr>
    </w:p>
    <w:p w14:paraId="0D7415BE" w14:textId="3972C2B6" w:rsidR="00E54109" w:rsidRPr="0023570D" w:rsidRDefault="00E54109" w:rsidP="00040946">
      <w:pPr>
        <w:jc w:val="both"/>
        <w:rPr>
          <w:lang w:val="it-IT"/>
        </w:rPr>
      </w:pPr>
    </w:p>
    <w:p w14:paraId="02A48BCD" w14:textId="7D93D61D" w:rsidR="00E54109" w:rsidRPr="0023570D" w:rsidRDefault="00E54109" w:rsidP="00040946">
      <w:pPr>
        <w:jc w:val="both"/>
        <w:rPr>
          <w:lang w:val="it-IT"/>
        </w:rPr>
      </w:pPr>
    </w:p>
    <w:p w14:paraId="2B8A21E8" w14:textId="6D438623" w:rsidR="00E54109" w:rsidRPr="0023570D" w:rsidRDefault="00E54109" w:rsidP="00040946">
      <w:pPr>
        <w:jc w:val="both"/>
        <w:rPr>
          <w:lang w:val="it-IT"/>
        </w:rPr>
      </w:pPr>
    </w:p>
    <w:p w14:paraId="527DEA25" w14:textId="438C69FA" w:rsidR="00E54109" w:rsidRPr="0023570D" w:rsidRDefault="00E54109" w:rsidP="00040946">
      <w:pPr>
        <w:jc w:val="both"/>
        <w:rPr>
          <w:lang w:val="it-IT"/>
        </w:rPr>
      </w:pPr>
    </w:p>
    <w:p w14:paraId="7CCA822B" w14:textId="7FF0B077" w:rsidR="00E54109" w:rsidRPr="0023570D" w:rsidRDefault="00E54109" w:rsidP="00040946">
      <w:pPr>
        <w:jc w:val="both"/>
        <w:rPr>
          <w:lang w:val="it-IT"/>
        </w:rPr>
      </w:pPr>
    </w:p>
    <w:p w14:paraId="4FAEC761" w14:textId="7F23C1B4" w:rsidR="00E54109" w:rsidRPr="0023570D" w:rsidRDefault="00E54109" w:rsidP="00040946">
      <w:pPr>
        <w:jc w:val="both"/>
        <w:rPr>
          <w:lang w:val="it-IT"/>
        </w:rPr>
      </w:pPr>
    </w:p>
    <w:p w14:paraId="19CB250F" w14:textId="21595DEF" w:rsidR="00E54109" w:rsidRPr="0023570D" w:rsidRDefault="00E54109" w:rsidP="00040946">
      <w:pPr>
        <w:jc w:val="both"/>
        <w:rPr>
          <w:lang w:val="it-IT"/>
        </w:rPr>
      </w:pPr>
    </w:p>
    <w:p w14:paraId="7C75571D" w14:textId="3C9BE3B4" w:rsidR="00E54109" w:rsidRPr="0023570D" w:rsidRDefault="00E54109" w:rsidP="00040946">
      <w:pPr>
        <w:jc w:val="both"/>
        <w:rPr>
          <w:lang w:val="it-IT"/>
        </w:rPr>
      </w:pPr>
    </w:p>
    <w:p w14:paraId="437B4715" w14:textId="6B62D089" w:rsidR="00E54109" w:rsidRPr="0023570D" w:rsidRDefault="00E54109" w:rsidP="00040946">
      <w:pPr>
        <w:jc w:val="both"/>
        <w:rPr>
          <w:lang w:val="it-IT"/>
        </w:rPr>
      </w:pPr>
    </w:p>
    <w:p w14:paraId="48E704CA" w14:textId="61AF9E4F" w:rsidR="00E54109" w:rsidRPr="0023570D" w:rsidRDefault="00E54109" w:rsidP="00040946">
      <w:pPr>
        <w:jc w:val="both"/>
        <w:rPr>
          <w:lang w:val="it-IT"/>
        </w:rPr>
      </w:pPr>
    </w:p>
    <w:p w14:paraId="2959303E" w14:textId="5D9C7172" w:rsidR="00E54109" w:rsidRPr="0023570D" w:rsidRDefault="00E54109" w:rsidP="00040946">
      <w:pPr>
        <w:jc w:val="both"/>
        <w:rPr>
          <w:lang w:val="it-IT"/>
        </w:rPr>
      </w:pPr>
    </w:p>
    <w:p w14:paraId="55B901B9" w14:textId="3583F1D8" w:rsidR="00E54109" w:rsidRPr="0023570D" w:rsidRDefault="00E54109" w:rsidP="00040946">
      <w:pPr>
        <w:jc w:val="both"/>
        <w:rPr>
          <w:lang w:val="it-IT"/>
        </w:rPr>
      </w:pPr>
    </w:p>
    <w:p w14:paraId="21E1CAEE" w14:textId="6E32CFAB" w:rsidR="00E54109" w:rsidRPr="0023570D" w:rsidRDefault="00E54109" w:rsidP="00040946">
      <w:pPr>
        <w:jc w:val="both"/>
        <w:rPr>
          <w:lang w:val="it-IT"/>
        </w:rPr>
      </w:pPr>
    </w:p>
    <w:p w14:paraId="2E55D0B4" w14:textId="2D344D5A" w:rsidR="00E54109" w:rsidRPr="0023570D" w:rsidRDefault="00E54109" w:rsidP="00040946">
      <w:pPr>
        <w:jc w:val="both"/>
        <w:rPr>
          <w:lang w:val="it-IT"/>
        </w:rPr>
      </w:pPr>
    </w:p>
    <w:p w14:paraId="4A8845DE" w14:textId="77777777" w:rsidR="00E54109" w:rsidRPr="0023570D" w:rsidRDefault="00E54109" w:rsidP="00040946">
      <w:pPr>
        <w:jc w:val="both"/>
        <w:rPr>
          <w:lang w:val="it-IT"/>
        </w:rPr>
      </w:pPr>
    </w:p>
    <w:p w14:paraId="63B30D7E" w14:textId="0E9CDA4F" w:rsidR="00CB4F70" w:rsidRDefault="0023570D" w:rsidP="00CB4F70">
      <w:pPr>
        <w:pStyle w:val="berschrift4"/>
      </w:pPr>
      <w:bookmarkStart w:id="49" w:name="_Toc125553243"/>
      <w:r w:rsidRPr="0023570D">
        <w:t>Società controllata</w:t>
      </w:r>
      <w:bookmarkEnd w:id="49"/>
    </w:p>
    <w:p w14:paraId="5369194F" w14:textId="72E3A9A5" w:rsidR="00FC3E9F" w:rsidRPr="00A90215" w:rsidRDefault="00A90215" w:rsidP="00FC3E9F">
      <w:pPr>
        <w:spacing w:line="360" w:lineRule="auto"/>
        <w:jc w:val="both"/>
        <w:rPr>
          <w:lang w:val="it-IT"/>
        </w:rPr>
      </w:pPr>
      <w:r w:rsidRPr="00A90215">
        <w:rPr>
          <w:lang w:val="it-IT"/>
        </w:rPr>
        <w:t>L'area delle filiali è visibile solo agli utenti con il ruolo di amministratore dell'organizzazione. Non appena si seleziona il pulsante "Filiali" nella barra di navigazione, si apre una panoramica di tutte le filiali assegnate all'organizzazione</w:t>
      </w:r>
      <w:r w:rsidR="00FC3E9F" w:rsidRPr="00A90215">
        <w:rPr>
          <w:lang w:val="it-IT"/>
        </w:rPr>
        <w:t>.</w:t>
      </w:r>
    </w:p>
    <w:p w14:paraId="73E26A3D" w14:textId="055FA6EC" w:rsidR="00AD62B8" w:rsidRPr="00A90215" w:rsidRDefault="00F8582A" w:rsidP="008E3432">
      <w:pPr>
        <w:spacing w:line="360" w:lineRule="auto"/>
        <w:rPr>
          <w:lang w:val="it-IT"/>
        </w:rPr>
      </w:pPr>
      <w:commentRangeStart w:id="50"/>
      <w:r>
        <w:rPr>
          <w:noProof/>
          <w:lang w:val="en-US"/>
        </w:rPr>
        <mc:AlternateContent>
          <mc:Choice Requires="wpg">
            <w:drawing>
              <wp:anchor distT="0" distB="0" distL="114300" distR="114300" simplePos="0" relativeHeight="251686912" behindDoc="0" locked="0" layoutInCell="1" allowOverlap="1" wp14:anchorId="4193626F" wp14:editId="384F1EB5">
                <wp:simplePos x="0" y="0"/>
                <wp:positionH relativeFrom="column">
                  <wp:posOffset>-2819</wp:posOffset>
                </wp:positionH>
                <wp:positionV relativeFrom="paragraph">
                  <wp:posOffset>4064</wp:posOffset>
                </wp:positionV>
                <wp:extent cx="6299835" cy="3108960"/>
                <wp:effectExtent l="0" t="0" r="5715" b="15240"/>
                <wp:wrapNone/>
                <wp:docPr id="141" name="Group 141"/>
                <wp:cNvGraphicFramePr/>
                <a:graphic xmlns:a="http://schemas.openxmlformats.org/drawingml/2006/main">
                  <a:graphicData uri="http://schemas.microsoft.com/office/word/2010/wordprocessingGroup">
                    <wpg:wgp>
                      <wpg:cNvGrpSpPr/>
                      <wpg:grpSpPr>
                        <a:xfrm>
                          <a:off x="0" y="0"/>
                          <a:ext cx="6299835" cy="3108960"/>
                          <a:chOff x="0" y="0"/>
                          <a:chExt cx="6299835" cy="3108960"/>
                        </a:xfrm>
                      </wpg:grpSpPr>
                      <wpg:grpSp>
                        <wpg:cNvPr id="133" name="Group 133"/>
                        <wpg:cNvGrpSpPr/>
                        <wpg:grpSpPr>
                          <a:xfrm>
                            <a:off x="0" y="0"/>
                            <a:ext cx="6299835" cy="3108960"/>
                            <a:chOff x="0" y="0"/>
                            <a:chExt cx="6299835" cy="3108960"/>
                          </a:xfrm>
                        </wpg:grpSpPr>
                        <pic:pic xmlns:pic="http://schemas.openxmlformats.org/drawingml/2006/picture">
                          <pic:nvPicPr>
                            <pic:cNvPr id="131" name="Picture 131" descr="Graphical user interface&#10;&#10;Description automatically generated"/>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6299835" cy="3053080"/>
                            </a:xfrm>
                            <a:prstGeom prst="rect">
                              <a:avLst/>
                            </a:prstGeom>
                          </pic:spPr>
                        </pic:pic>
                        <wps:wsp>
                          <wps:cNvPr id="132" name="Rectangle 132"/>
                          <wps:cNvSpPr/>
                          <wps:spPr>
                            <a:xfrm>
                              <a:off x="972921" y="2991917"/>
                              <a:ext cx="5098695" cy="117043"/>
                            </a:xfrm>
                            <a:prstGeom prst="rect">
                              <a:avLst/>
                            </a:prstGeom>
                            <a:solidFill>
                              <a:schemeClr val="bg1"/>
                            </a:solidFill>
                            <a:ln w="6350">
                              <a:solidFill>
                                <a:schemeClr val="bg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wpg:grpSp>
                      <pic:pic xmlns:pic="http://schemas.openxmlformats.org/drawingml/2006/picture">
                        <pic:nvPicPr>
                          <pic:cNvPr id="137" name="Picture 137" descr="Graphical user interface, text, application, email&#10;&#10;Description automatically generated"/>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907084" y="1148486"/>
                            <a:ext cx="3915410" cy="1755140"/>
                          </a:xfrm>
                          <a:prstGeom prst="rect">
                            <a:avLst/>
                          </a:prstGeom>
                        </pic:spPr>
                      </pic:pic>
                    </wpg:wgp>
                  </a:graphicData>
                </a:graphic>
              </wp:anchor>
            </w:drawing>
          </mc:Choice>
          <mc:Fallback>
            <w:pict>
              <v:group w14:anchorId="3B50E046" id="Group 141" o:spid="_x0000_s1026" style="position:absolute;margin-left:-.2pt;margin-top:.3pt;width:496.05pt;height:244.8pt;z-index:251686912" coordsize="62998,31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">
                <v:group id="Group 133" o:spid="_x0000_s1027" style="position:absolute;width:62998;height:31089" coordsize="62998,31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Picture 131" o:spid="_x0000_s1028" type="#_x0000_t75" alt="Graphical user interface&#10;&#10;Description automatically generated" style="position:absolute;width:62998;height:30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">
                    <v:imagedata r:id="rId140" o:title="Graphical user interface&#10;&#10;Description automatically generated"/>
                  </v:shape>
                  <v:rect id="Rectangle 132" o:spid="_x0000_s1029" style="position:absolute;left:9729;top:29919;width:50987;height:1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" fillcolor="white [3212]" strokecolor="white [3212]" strokeweight=".5pt">
                    <v:textbox inset="2mm,2mm,2mm,2mm"/>
                  </v:rect>
                </v:group>
                <v:shape id="Picture 137" o:spid="_x0000_s1030" type="#_x0000_t75" alt="Graphical user interface, text, application, email&#10;&#10;Description automatically generated" style="position:absolute;left:9070;top:11484;width:39154;height:17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">
                  <v:imagedata r:id="rId141" o:title="Graphical user interface, text, application, email&#10;&#10;Description automatically generated"/>
                </v:shape>
              </v:group>
            </w:pict>
          </mc:Fallback>
        </mc:AlternateContent>
      </w:r>
      <w:commentRangeEnd w:id="50"/>
      <w:r w:rsidR="002A6FA0">
        <w:rPr>
          <w:rStyle w:val="Kommentarzeichen"/>
          <w:rFonts w:asciiTheme="minorHAnsi" w:hAnsiTheme="minorHAnsi"/>
        </w:rPr>
        <w:commentReference w:id="50"/>
      </w:r>
    </w:p>
    <w:p w14:paraId="734934C6" w14:textId="2E35DDFF" w:rsidR="00AD62B8" w:rsidRPr="00A90215" w:rsidRDefault="00AD62B8" w:rsidP="008E3432">
      <w:pPr>
        <w:spacing w:line="360" w:lineRule="auto"/>
        <w:rPr>
          <w:lang w:val="it-IT"/>
        </w:rPr>
      </w:pPr>
    </w:p>
    <w:p w14:paraId="22DA8380" w14:textId="782FDAE7" w:rsidR="00AD62B8" w:rsidRPr="00A90215" w:rsidRDefault="00AD62B8" w:rsidP="008E3432">
      <w:pPr>
        <w:spacing w:line="360" w:lineRule="auto"/>
        <w:rPr>
          <w:lang w:val="it-IT"/>
        </w:rPr>
      </w:pPr>
    </w:p>
    <w:p w14:paraId="21E758CB" w14:textId="3EB16857" w:rsidR="00AD62B8" w:rsidRPr="00A90215" w:rsidRDefault="00AD62B8" w:rsidP="008E3432">
      <w:pPr>
        <w:spacing w:line="360" w:lineRule="auto"/>
        <w:rPr>
          <w:lang w:val="it-IT"/>
        </w:rPr>
      </w:pPr>
    </w:p>
    <w:p w14:paraId="730416BB" w14:textId="107BA802" w:rsidR="00AD62B8" w:rsidRPr="00A90215" w:rsidRDefault="00AD62B8" w:rsidP="008E3432">
      <w:pPr>
        <w:spacing w:line="360" w:lineRule="auto"/>
        <w:rPr>
          <w:lang w:val="it-IT"/>
        </w:rPr>
      </w:pPr>
    </w:p>
    <w:p w14:paraId="4928C8E0" w14:textId="592487C0" w:rsidR="00AD62B8" w:rsidRPr="00A90215" w:rsidRDefault="00AD62B8" w:rsidP="008E3432">
      <w:pPr>
        <w:spacing w:line="360" w:lineRule="auto"/>
        <w:rPr>
          <w:lang w:val="it-IT"/>
        </w:rPr>
      </w:pPr>
    </w:p>
    <w:p w14:paraId="269A52F6" w14:textId="55429861" w:rsidR="00AD62B8" w:rsidRPr="00A90215" w:rsidRDefault="00AD62B8" w:rsidP="008E3432">
      <w:pPr>
        <w:spacing w:line="360" w:lineRule="auto"/>
        <w:rPr>
          <w:lang w:val="it-IT"/>
        </w:rPr>
      </w:pPr>
    </w:p>
    <w:p w14:paraId="45370BA3" w14:textId="002BE420" w:rsidR="00AD62B8" w:rsidRPr="00A90215" w:rsidRDefault="00AD62B8" w:rsidP="008E3432">
      <w:pPr>
        <w:spacing w:line="360" w:lineRule="auto"/>
        <w:rPr>
          <w:lang w:val="it-IT"/>
        </w:rPr>
      </w:pPr>
    </w:p>
    <w:p w14:paraId="322F451A" w14:textId="6C20C576" w:rsidR="00AD62B8" w:rsidRPr="00A90215" w:rsidRDefault="00AD62B8" w:rsidP="008E3432">
      <w:pPr>
        <w:spacing w:line="360" w:lineRule="auto"/>
        <w:rPr>
          <w:lang w:val="it-IT"/>
        </w:rPr>
      </w:pPr>
    </w:p>
    <w:p w14:paraId="7FC15CE0" w14:textId="25CDEBDE" w:rsidR="00715C31" w:rsidRPr="00A90215" w:rsidRDefault="00715C31" w:rsidP="008E3432">
      <w:pPr>
        <w:spacing w:line="360" w:lineRule="auto"/>
        <w:rPr>
          <w:lang w:val="it-IT"/>
        </w:rPr>
      </w:pPr>
    </w:p>
    <w:p w14:paraId="04AF34BA" w14:textId="07B420B2" w:rsidR="00E54109" w:rsidRPr="00A90215" w:rsidRDefault="00E54109" w:rsidP="008E3432">
      <w:pPr>
        <w:spacing w:line="360" w:lineRule="auto"/>
        <w:rPr>
          <w:lang w:val="it-IT"/>
        </w:rPr>
      </w:pPr>
    </w:p>
    <w:p w14:paraId="539C3F4D" w14:textId="2C35581F" w:rsidR="00E54109" w:rsidRPr="00A90215" w:rsidRDefault="00E54109" w:rsidP="008E3432">
      <w:pPr>
        <w:spacing w:line="360" w:lineRule="auto"/>
        <w:rPr>
          <w:lang w:val="it-IT"/>
        </w:rPr>
      </w:pPr>
    </w:p>
    <w:p w14:paraId="15826D5D" w14:textId="47AA42EE" w:rsidR="00E54109" w:rsidRPr="00A90215" w:rsidRDefault="00E54109" w:rsidP="008E3432">
      <w:pPr>
        <w:spacing w:line="360" w:lineRule="auto"/>
        <w:rPr>
          <w:lang w:val="it-IT"/>
        </w:rPr>
      </w:pPr>
    </w:p>
    <w:p w14:paraId="69D67C80" w14:textId="2C3B1E2E" w:rsidR="00E54109" w:rsidRPr="00A90215" w:rsidRDefault="00E54109" w:rsidP="008E3432">
      <w:pPr>
        <w:spacing w:line="360" w:lineRule="auto"/>
        <w:rPr>
          <w:lang w:val="it-IT"/>
        </w:rPr>
      </w:pPr>
    </w:p>
    <w:p w14:paraId="3729B353" w14:textId="77777777" w:rsidR="00A90215" w:rsidRPr="00A90215" w:rsidRDefault="00A90215" w:rsidP="00A90215">
      <w:pPr>
        <w:spacing w:line="360" w:lineRule="auto"/>
        <w:jc w:val="both"/>
        <w:rPr>
          <w:noProof/>
          <w:lang w:val="it-IT"/>
        </w:rPr>
      </w:pPr>
      <w:r w:rsidRPr="00A90215">
        <w:rPr>
          <w:noProof/>
          <w:lang w:val="it-IT"/>
        </w:rPr>
        <w:t xml:space="preserve">Facendo clic su </w:t>
      </w:r>
      <w:r w:rsidRPr="00794C26">
        <w:rPr>
          <w:b/>
          <w:bCs/>
          <w:noProof/>
          <w:lang w:val="it-IT"/>
        </w:rPr>
        <w:t>"Mostra filtro"</w:t>
      </w:r>
      <w:r w:rsidRPr="00A90215">
        <w:rPr>
          <w:noProof/>
          <w:lang w:val="it-IT"/>
        </w:rPr>
        <w:t xml:space="preserve">, ad esempio, è possibile filtrare le filiali in diverse città. </w:t>
      </w:r>
    </w:p>
    <w:p w14:paraId="53F9966F" w14:textId="017FE4F6" w:rsidR="00DE1E00" w:rsidRPr="00A90215" w:rsidRDefault="00A90215" w:rsidP="00A90215">
      <w:pPr>
        <w:spacing w:line="360" w:lineRule="auto"/>
        <w:jc w:val="both"/>
        <w:rPr>
          <w:lang w:val="it-IT"/>
        </w:rPr>
      </w:pPr>
      <w:r w:rsidRPr="00A90215">
        <w:rPr>
          <w:noProof/>
          <w:lang w:val="it-IT"/>
        </w:rPr>
        <w:t>Facendo clic sul menu a tendina dello stato, è possibile attivare/disattivare le filiali. Se una filiale è stata disattivata, gli utenti assegnati non possono più inserirla</w:t>
      </w:r>
      <w:r w:rsidR="000B319A" w:rsidRPr="00A90215">
        <w:rPr>
          <w:lang w:val="it-IT"/>
        </w:rPr>
        <w:t>.</w:t>
      </w:r>
    </w:p>
    <w:p w14:paraId="757632B2" w14:textId="57881CF9" w:rsidR="000B319A" w:rsidRPr="00794C26" w:rsidRDefault="00A90215" w:rsidP="000B319A">
      <w:pPr>
        <w:tabs>
          <w:tab w:val="clear" w:pos="397"/>
          <w:tab w:val="left" w:pos="720"/>
        </w:tabs>
        <w:spacing w:before="0" w:after="200" w:line="360" w:lineRule="auto"/>
        <w:jc w:val="both"/>
        <w:rPr>
          <w:rFonts w:cstheme="majorHAnsi"/>
          <w:lang w:val="it-IT"/>
        </w:rPr>
      </w:pPr>
      <w:r>
        <w:rPr>
          <w:noProof/>
        </w:rPr>
        <w:drawing>
          <wp:anchor distT="0" distB="0" distL="114300" distR="114300" simplePos="0" relativeHeight="251637760" behindDoc="0" locked="0" layoutInCell="1" allowOverlap="1" wp14:anchorId="3F3260B1" wp14:editId="20133C9D">
            <wp:simplePos x="0" y="0"/>
            <wp:positionH relativeFrom="column">
              <wp:posOffset>2233113</wp:posOffset>
            </wp:positionH>
            <wp:positionV relativeFrom="paragraph">
              <wp:posOffset>4989</wp:posOffset>
            </wp:positionV>
            <wp:extent cx="173990" cy="184785"/>
            <wp:effectExtent l="0" t="0" r="0" b="571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3990" cy="184785"/>
                    </a:xfrm>
                    <a:prstGeom prst="rect">
                      <a:avLst/>
                    </a:prstGeom>
                    <a:noFill/>
                  </pic:spPr>
                </pic:pic>
              </a:graphicData>
            </a:graphic>
            <wp14:sizeRelH relativeFrom="margin">
              <wp14:pctWidth>0</wp14:pctWidth>
            </wp14:sizeRelH>
            <wp14:sizeRelV relativeFrom="margin">
              <wp14:pctHeight>0</wp14:pctHeight>
            </wp14:sizeRelV>
          </wp:anchor>
        </w:drawing>
      </w:r>
      <w:r w:rsidR="00794C26" w:rsidRPr="00794C26">
        <w:rPr>
          <w:lang w:val="it-IT"/>
        </w:rPr>
        <w:t xml:space="preserve"> Facendo clic sull'icona della ruota dentata è possibile modificare le filiali. È possibile modificare solo le filiali in stato </w:t>
      </w:r>
      <w:r w:rsidR="00794C26" w:rsidRPr="00794C26">
        <w:rPr>
          <w:color w:val="008000"/>
          <w:lang w:val="it-IT"/>
        </w:rPr>
        <w:t>attivo</w:t>
      </w:r>
      <w:r w:rsidR="00794C26" w:rsidRPr="00794C26">
        <w:rPr>
          <w:lang w:val="it-IT"/>
        </w:rPr>
        <w:t xml:space="preserve"> o </w:t>
      </w:r>
      <w:r w:rsidR="00794C26" w:rsidRPr="00794C26">
        <w:rPr>
          <w:color w:val="FF0000"/>
          <w:lang w:val="it-IT"/>
        </w:rPr>
        <w:t>inattivo</w:t>
      </w:r>
      <w:r w:rsidR="00794C26" w:rsidRPr="00794C26">
        <w:rPr>
          <w:lang w:val="it-IT"/>
        </w:rPr>
        <w:t xml:space="preserve">. Le modifiche di una filiale devono essere applicate con dei costi. Ecco i costi come da listino prezzi. Dopo la richiesta di modifica dei dati di una filiale, questa si trova nello stato </w:t>
      </w:r>
      <w:r w:rsidR="00794C26" w:rsidRPr="00794C26">
        <w:rPr>
          <w:color w:val="00FFFF"/>
          <w:lang w:val="it-IT"/>
        </w:rPr>
        <w:t>Attiva e in Adattamento</w:t>
      </w:r>
      <w:r w:rsidR="00794C26" w:rsidRPr="00794C26">
        <w:rPr>
          <w:lang w:val="it-IT"/>
        </w:rPr>
        <w:t>. È ancora possibile effettuare registrazioni su questa filiale, ma queste vengono eseguite con i vecchi dati della filiale. Non appena le modifiche saranno state aggiornate da TecAlliance nel sistema del produttore, sarete informati e la filiale tornerà allo stato "Attiva".</w:t>
      </w:r>
    </w:p>
    <w:p w14:paraId="737D187D" w14:textId="21216514" w:rsidR="00E54109" w:rsidRPr="00794C26" w:rsidRDefault="00E54109" w:rsidP="000B319A">
      <w:pPr>
        <w:tabs>
          <w:tab w:val="clear" w:pos="397"/>
          <w:tab w:val="left" w:pos="720"/>
        </w:tabs>
        <w:spacing w:before="0" w:after="200" w:line="360" w:lineRule="auto"/>
        <w:jc w:val="both"/>
        <w:rPr>
          <w:rFonts w:cstheme="majorHAnsi"/>
          <w:lang w:val="it-IT"/>
        </w:rPr>
      </w:pPr>
    </w:p>
    <w:p w14:paraId="192F78E0" w14:textId="4D3CDD3A" w:rsidR="00E54109" w:rsidRPr="00794C26" w:rsidRDefault="00E54109" w:rsidP="000B319A">
      <w:pPr>
        <w:tabs>
          <w:tab w:val="clear" w:pos="397"/>
          <w:tab w:val="left" w:pos="720"/>
        </w:tabs>
        <w:spacing w:before="0" w:after="200" w:line="360" w:lineRule="auto"/>
        <w:jc w:val="both"/>
        <w:rPr>
          <w:rFonts w:cstheme="majorHAnsi"/>
          <w:lang w:val="it-IT"/>
        </w:rPr>
      </w:pPr>
    </w:p>
    <w:p w14:paraId="32FFC839" w14:textId="5C9CC103" w:rsidR="00E54109" w:rsidRPr="00794C26" w:rsidRDefault="00E54109" w:rsidP="000B319A">
      <w:pPr>
        <w:tabs>
          <w:tab w:val="clear" w:pos="397"/>
          <w:tab w:val="left" w:pos="720"/>
        </w:tabs>
        <w:spacing w:before="0" w:after="200" w:line="360" w:lineRule="auto"/>
        <w:jc w:val="both"/>
        <w:rPr>
          <w:rFonts w:cstheme="majorHAnsi"/>
          <w:lang w:val="it-IT"/>
        </w:rPr>
      </w:pPr>
    </w:p>
    <w:p w14:paraId="35136CDF" w14:textId="6B8F7DDA" w:rsidR="00E54109" w:rsidRPr="00794C26" w:rsidRDefault="00E54109" w:rsidP="000B319A">
      <w:pPr>
        <w:tabs>
          <w:tab w:val="clear" w:pos="397"/>
          <w:tab w:val="left" w:pos="720"/>
        </w:tabs>
        <w:spacing w:before="0" w:after="200" w:line="360" w:lineRule="auto"/>
        <w:jc w:val="both"/>
        <w:rPr>
          <w:rFonts w:cstheme="majorHAnsi"/>
          <w:lang w:val="it-IT"/>
        </w:rPr>
      </w:pPr>
    </w:p>
    <w:p w14:paraId="710FD15B" w14:textId="06DF7A50" w:rsidR="00E54109" w:rsidRPr="00794C26" w:rsidRDefault="00E54109" w:rsidP="000B319A">
      <w:pPr>
        <w:tabs>
          <w:tab w:val="clear" w:pos="397"/>
          <w:tab w:val="left" w:pos="720"/>
        </w:tabs>
        <w:spacing w:before="0" w:after="200" w:line="360" w:lineRule="auto"/>
        <w:jc w:val="both"/>
        <w:rPr>
          <w:rFonts w:cstheme="majorHAnsi"/>
          <w:lang w:val="it-IT"/>
        </w:rPr>
      </w:pPr>
    </w:p>
    <w:p w14:paraId="4663F20E" w14:textId="0349D643" w:rsidR="00E54109" w:rsidRPr="00794C26" w:rsidRDefault="00E54109" w:rsidP="000B319A">
      <w:pPr>
        <w:tabs>
          <w:tab w:val="clear" w:pos="397"/>
          <w:tab w:val="left" w:pos="720"/>
        </w:tabs>
        <w:spacing w:before="0" w:after="200" w:line="360" w:lineRule="auto"/>
        <w:jc w:val="both"/>
        <w:rPr>
          <w:rFonts w:cstheme="majorHAnsi"/>
          <w:lang w:val="it-IT"/>
        </w:rPr>
      </w:pPr>
    </w:p>
    <w:p w14:paraId="42AD6D48" w14:textId="12462BB1" w:rsidR="00E54109" w:rsidRPr="00794C26" w:rsidRDefault="00E54109" w:rsidP="000B319A">
      <w:pPr>
        <w:tabs>
          <w:tab w:val="clear" w:pos="397"/>
          <w:tab w:val="left" w:pos="720"/>
        </w:tabs>
        <w:spacing w:before="0" w:after="200" w:line="360" w:lineRule="auto"/>
        <w:jc w:val="both"/>
        <w:rPr>
          <w:rFonts w:cstheme="majorHAnsi"/>
          <w:lang w:val="it-IT"/>
        </w:rPr>
      </w:pPr>
    </w:p>
    <w:p w14:paraId="2906E930" w14:textId="77777777" w:rsidR="00E54109" w:rsidRPr="00794C26" w:rsidRDefault="00E54109" w:rsidP="000B319A">
      <w:pPr>
        <w:tabs>
          <w:tab w:val="clear" w:pos="397"/>
          <w:tab w:val="left" w:pos="720"/>
        </w:tabs>
        <w:spacing w:before="0" w:after="200" w:line="360" w:lineRule="auto"/>
        <w:jc w:val="both"/>
        <w:rPr>
          <w:rFonts w:cstheme="majorHAnsi"/>
          <w:lang w:val="it-IT"/>
        </w:rPr>
      </w:pPr>
    </w:p>
    <w:p w14:paraId="6785822B" w14:textId="77777777" w:rsidR="00647DDD" w:rsidRPr="00647DDD" w:rsidRDefault="000B319A" w:rsidP="00647DDD">
      <w:pPr>
        <w:spacing w:line="360" w:lineRule="auto"/>
        <w:jc w:val="both"/>
        <w:rPr>
          <w:lang w:val="it-IT"/>
        </w:rPr>
      </w:pPr>
      <w:r w:rsidRPr="00794C26">
        <w:rPr>
          <w:lang w:val="it-IT"/>
        </w:rPr>
        <w:t xml:space="preserve"> </w:t>
      </w:r>
      <w:r w:rsidR="00647DDD" w:rsidRPr="00647DDD">
        <w:rPr>
          <w:lang w:val="it-IT"/>
        </w:rPr>
        <w:t xml:space="preserve">È possibile creare una nuova filiale cliccando su </w:t>
      </w:r>
      <w:r w:rsidR="00647DDD" w:rsidRPr="00647DDD">
        <w:rPr>
          <w:b/>
          <w:bCs/>
          <w:lang w:val="it-IT"/>
        </w:rPr>
        <w:t>"Aggiungi filiale"</w:t>
      </w:r>
      <w:r w:rsidR="00647DDD" w:rsidRPr="00647DDD">
        <w:rPr>
          <w:lang w:val="it-IT"/>
        </w:rPr>
        <w:t xml:space="preserve">. </w:t>
      </w:r>
    </w:p>
    <w:p w14:paraId="07DF98A5" w14:textId="77777777" w:rsidR="00647DDD" w:rsidRPr="00647DDD" w:rsidRDefault="00647DDD" w:rsidP="00647DDD">
      <w:pPr>
        <w:spacing w:line="360" w:lineRule="auto"/>
        <w:jc w:val="both"/>
        <w:rPr>
          <w:lang w:val="it-IT"/>
        </w:rPr>
      </w:pPr>
      <w:r w:rsidRPr="00647DDD">
        <w:rPr>
          <w:lang w:val="it-IT"/>
        </w:rPr>
        <w:t xml:space="preserve">Si aprirà una nuova finestra:  </w:t>
      </w:r>
    </w:p>
    <w:p w14:paraId="60E2CDB7" w14:textId="27EFB06F" w:rsidR="00AA1B2E" w:rsidRPr="00647DDD" w:rsidRDefault="00647DDD" w:rsidP="00647DDD">
      <w:pPr>
        <w:spacing w:line="360" w:lineRule="auto"/>
        <w:jc w:val="both"/>
        <w:rPr>
          <w:lang w:val="it-IT"/>
        </w:rPr>
      </w:pPr>
      <w:r w:rsidRPr="00647DDD">
        <w:rPr>
          <w:lang w:val="it-IT"/>
        </w:rPr>
        <w:t xml:space="preserve">Nel primo passo </w:t>
      </w:r>
      <w:r w:rsidRPr="00647DDD">
        <w:rPr>
          <w:b/>
          <w:bCs/>
          <w:lang w:val="it-IT"/>
        </w:rPr>
        <w:t>"Filiale - Rappresentante generale e legale"</w:t>
      </w:r>
      <w:r w:rsidRPr="00647DDD">
        <w:rPr>
          <w:lang w:val="it-IT"/>
        </w:rPr>
        <w:t xml:space="preserve"> devono essere inseriti tutti i dati relativi al rappresentante legale della filiale, nonché i dati generali della filiale. I campi sono in parte precompilati con i dati dell'organizzazione. La seconda parte del numero di cliente/officina può essere scelta dall'utente. In questo modo è possibile creare un riferimento alla gamma di numeri dell'azienda.</w:t>
      </w:r>
    </w:p>
    <w:p w14:paraId="7D4AA96F" w14:textId="66174C60" w:rsidR="00CB4F70" w:rsidRPr="00647DDD" w:rsidRDefault="00854B7F" w:rsidP="00CB4F70">
      <w:pPr>
        <w:spacing w:line="360" w:lineRule="auto"/>
        <w:rPr>
          <w:lang w:val="it-IT"/>
        </w:rPr>
      </w:pPr>
      <w:r>
        <w:rPr>
          <w:noProof/>
        </w:rPr>
        <mc:AlternateContent>
          <mc:Choice Requires="wps">
            <w:drawing>
              <wp:anchor distT="0" distB="0" distL="114300" distR="114300" simplePos="0" relativeHeight="251732992" behindDoc="0" locked="0" layoutInCell="1" allowOverlap="1" wp14:anchorId="191C46F0" wp14:editId="3B62D69D">
                <wp:simplePos x="0" y="0"/>
                <wp:positionH relativeFrom="column">
                  <wp:posOffset>4630420</wp:posOffset>
                </wp:positionH>
                <wp:positionV relativeFrom="paragraph">
                  <wp:posOffset>45085</wp:posOffset>
                </wp:positionV>
                <wp:extent cx="651510" cy="95250"/>
                <wp:effectExtent l="0" t="0" r="0" b="0"/>
                <wp:wrapNone/>
                <wp:docPr id="199" name="Rectangle 199"/>
                <wp:cNvGraphicFramePr/>
                <a:graphic xmlns:a="http://schemas.openxmlformats.org/drawingml/2006/main">
                  <a:graphicData uri="http://schemas.microsoft.com/office/word/2010/wordprocessingShape">
                    <wps:wsp>
                      <wps:cNvSpPr/>
                      <wps:spPr>
                        <a:xfrm>
                          <a:off x="0" y="0"/>
                          <a:ext cx="651510" cy="95250"/>
                        </a:xfrm>
                        <a:prstGeom prst="rect">
                          <a:avLst/>
                        </a:prstGeom>
                        <a:solidFill>
                          <a:schemeClr val="bg1"/>
                        </a:solidFill>
                        <a:ln w="6350">
                          <a:solidFill>
                            <a:schemeClr val="bg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anchor>
            </w:drawing>
          </mc:Choice>
          <mc:Fallback>
            <w:pict>
              <v:rect w14:anchorId="597181DF" id="Rectangle 199" o:spid="_x0000_s1026" style="position:absolute;margin-left:364.6pt;margin-top:3.55pt;width:51.3pt;height:7.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" fillcolor="white [3212]" strokecolor="white [3212]" strokeweight=".5pt">
                <v:textbox inset="2mm,2mm,2mm,2mm"/>
              </v:rect>
            </w:pict>
          </mc:Fallback>
        </mc:AlternateContent>
      </w:r>
      <w:r>
        <w:rPr>
          <w:noProof/>
        </w:rPr>
        <w:drawing>
          <wp:anchor distT="0" distB="0" distL="114300" distR="114300" simplePos="0" relativeHeight="251734016" behindDoc="0" locked="0" layoutInCell="1" allowOverlap="1" wp14:anchorId="09243E93" wp14:editId="665DE68F">
            <wp:simplePos x="0" y="0"/>
            <wp:positionH relativeFrom="column">
              <wp:posOffset>4988661</wp:posOffset>
            </wp:positionH>
            <wp:positionV relativeFrom="paragraph">
              <wp:posOffset>5487</wp:posOffset>
            </wp:positionV>
            <wp:extent cx="324485" cy="150495"/>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24485" cy="150495"/>
                    </a:xfrm>
                    <a:prstGeom prst="rect">
                      <a:avLst/>
                    </a:prstGeom>
                  </pic:spPr>
                </pic:pic>
              </a:graphicData>
            </a:graphic>
          </wp:anchor>
        </w:drawing>
      </w:r>
      <w:r w:rsidR="00641952">
        <w:rPr>
          <w:noProof/>
        </w:rPr>
        <w:drawing>
          <wp:anchor distT="0" distB="0" distL="114300" distR="114300" simplePos="0" relativeHeight="251638784" behindDoc="0" locked="0" layoutInCell="1" allowOverlap="1" wp14:anchorId="172B5A8A" wp14:editId="35A0F418">
            <wp:simplePos x="0" y="0"/>
            <wp:positionH relativeFrom="page">
              <wp:align>center</wp:align>
            </wp:positionH>
            <wp:positionV relativeFrom="paragraph">
              <wp:posOffset>3103</wp:posOffset>
            </wp:positionV>
            <wp:extent cx="5389880" cy="4319905"/>
            <wp:effectExtent l="0" t="0" r="1270" b="4445"/>
            <wp:wrapNone/>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Graphical user interface, text, application, email&#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89880" cy="4319905"/>
                    </a:xfrm>
                    <a:prstGeom prst="rect">
                      <a:avLst/>
                    </a:prstGeom>
                    <a:noFill/>
                  </pic:spPr>
                </pic:pic>
              </a:graphicData>
            </a:graphic>
            <wp14:sizeRelH relativeFrom="margin">
              <wp14:pctWidth>0</wp14:pctWidth>
            </wp14:sizeRelH>
            <wp14:sizeRelV relativeFrom="margin">
              <wp14:pctHeight>0</wp14:pctHeight>
            </wp14:sizeRelV>
          </wp:anchor>
        </w:drawing>
      </w:r>
      <w:r w:rsidR="00007A2F">
        <w:rPr>
          <w:noProof/>
        </w:rPr>
        <mc:AlternateContent>
          <mc:Choice Requires="wps">
            <w:drawing>
              <wp:anchor distT="0" distB="0" distL="114300" distR="114300" simplePos="0" relativeHeight="251585536" behindDoc="0" locked="0" layoutInCell="1" allowOverlap="1" wp14:anchorId="06B53101" wp14:editId="3E43D227">
                <wp:simplePos x="0" y="0"/>
                <wp:positionH relativeFrom="column">
                  <wp:posOffset>2113915</wp:posOffset>
                </wp:positionH>
                <wp:positionV relativeFrom="paragraph">
                  <wp:posOffset>884613</wp:posOffset>
                </wp:positionV>
                <wp:extent cx="447774" cy="117835"/>
                <wp:effectExtent l="0" t="0" r="9525" b="0"/>
                <wp:wrapNone/>
                <wp:docPr id="205" name="Rechteck 205"/>
                <wp:cNvGraphicFramePr/>
                <a:graphic xmlns:a="http://schemas.openxmlformats.org/drawingml/2006/main">
                  <a:graphicData uri="http://schemas.microsoft.com/office/word/2010/wordprocessingShape">
                    <wps:wsp>
                      <wps:cNvSpPr/>
                      <wps:spPr>
                        <a:xfrm>
                          <a:off x="0" y="0"/>
                          <a:ext cx="447774" cy="117835"/>
                        </a:xfrm>
                        <a:prstGeom prst="rect">
                          <a:avLst/>
                        </a:prstGeom>
                        <a:solidFill>
                          <a:schemeClr val="bg1"/>
                        </a:solidFill>
                        <a:ln w="6350">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anchor>
            </w:drawing>
          </mc:Choice>
          <mc:Fallback>
            <w:pict>
              <v:rect w14:anchorId="7C40EEFD" id="Rechteck 205" o:spid="_x0000_s1026" style="position:absolute;margin-left:166.45pt;margin-top:69.65pt;width:35.25pt;height:9.3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" fillcolor="white [3212]" stroked="f" strokeweight=".5pt">
                <v:textbox inset="2mm,2mm,2mm,2mm"/>
              </v:rect>
            </w:pict>
          </mc:Fallback>
        </mc:AlternateContent>
      </w:r>
      <w:r w:rsidR="0027227D">
        <w:rPr>
          <w:noProof/>
        </w:rPr>
        <mc:AlternateContent>
          <mc:Choice Requires="wps">
            <w:drawing>
              <wp:anchor distT="0" distB="0" distL="114300" distR="114300" simplePos="0" relativeHeight="251584512" behindDoc="0" locked="0" layoutInCell="1" allowOverlap="1" wp14:anchorId="66303092" wp14:editId="6307D358">
                <wp:simplePos x="0" y="0"/>
                <wp:positionH relativeFrom="column">
                  <wp:posOffset>2123604</wp:posOffset>
                </wp:positionH>
                <wp:positionV relativeFrom="paragraph">
                  <wp:posOffset>4967448</wp:posOffset>
                </wp:positionV>
                <wp:extent cx="1239624" cy="150829"/>
                <wp:effectExtent l="0" t="0" r="0" b="1905"/>
                <wp:wrapNone/>
                <wp:docPr id="10" name="Rechteck 10"/>
                <wp:cNvGraphicFramePr/>
                <a:graphic xmlns:a="http://schemas.openxmlformats.org/drawingml/2006/main">
                  <a:graphicData uri="http://schemas.microsoft.com/office/word/2010/wordprocessingShape">
                    <wps:wsp>
                      <wps:cNvSpPr/>
                      <wps:spPr>
                        <a:xfrm>
                          <a:off x="0" y="0"/>
                          <a:ext cx="1239624" cy="150829"/>
                        </a:xfrm>
                        <a:prstGeom prst="rect">
                          <a:avLst/>
                        </a:prstGeom>
                        <a:solidFill>
                          <a:schemeClr val="bg1"/>
                        </a:solidFill>
                        <a:ln w="6350">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12E5D1" id="Rechteck 10" o:spid="_x0000_s1026" style="position:absolute;margin-left:167.2pt;margin-top:391.15pt;width:97.6pt;height:11.9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" fillcolor="white [3212]" stroked="f" strokeweight=".5pt">
                <v:textbox inset="2mm,2mm,2mm,2mm"/>
              </v:rect>
            </w:pict>
          </mc:Fallback>
        </mc:AlternateContent>
      </w:r>
      <w:r w:rsidR="0027227D">
        <w:rPr>
          <w:noProof/>
        </w:rPr>
        <mc:AlternateContent>
          <mc:Choice Requires="wps">
            <w:drawing>
              <wp:anchor distT="0" distB="0" distL="114300" distR="114300" simplePos="0" relativeHeight="251583488" behindDoc="0" locked="0" layoutInCell="1" allowOverlap="1" wp14:anchorId="58951F4F" wp14:editId="42B98A9F">
                <wp:simplePos x="0" y="0"/>
                <wp:positionH relativeFrom="column">
                  <wp:posOffset>2114177</wp:posOffset>
                </wp:positionH>
                <wp:positionV relativeFrom="paragraph">
                  <wp:posOffset>4232157</wp:posOffset>
                </wp:positionV>
                <wp:extent cx="754144" cy="150829"/>
                <wp:effectExtent l="0" t="0" r="8255" b="1905"/>
                <wp:wrapNone/>
                <wp:docPr id="6" name="Rechteck 6"/>
                <wp:cNvGraphicFramePr/>
                <a:graphic xmlns:a="http://schemas.openxmlformats.org/drawingml/2006/main">
                  <a:graphicData uri="http://schemas.microsoft.com/office/word/2010/wordprocessingShape">
                    <wps:wsp>
                      <wps:cNvSpPr/>
                      <wps:spPr>
                        <a:xfrm>
                          <a:off x="0" y="0"/>
                          <a:ext cx="754144" cy="150829"/>
                        </a:xfrm>
                        <a:prstGeom prst="rect">
                          <a:avLst/>
                        </a:prstGeom>
                        <a:solidFill>
                          <a:schemeClr val="bg1"/>
                        </a:solidFill>
                        <a:ln w="6350">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594F6B" id="Rechteck 6" o:spid="_x0000_s1026" style="position:absolute;margin-left:166.45pt;margin-top:333.25pt;width:59.4pt;height:11.9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" fillcolor="white [3212]" stroked="f" strokeweight=".5pt">
                <v:textbox inset="2mm,2mm,2mm,2mm"/>
              </v:rect>
            </w:pict>
          </mc:Fallback>
        </mc:AlternateContent>
      </w:r>
      <w:r w:rsidR="0027227D">
        <w:rPr>
          <w:noProof/>
        </w:rPr>
        <mc:AlternateContent>
          <mc:Choice Requires="wps">
            <w:drawing>
              <wp:anchor distT="0" distB="0" distL="114300" distR="114300" simplePos="0" relativeHeight="251582464" behindDoc="0" locked="0" layoutInCell="1" allowOverlap="1" wp14:anchorId="2558E656" wp14:editId="1BB67BD6">
                <wp:simplePos x="0" y="0"/>
                <wp:positionH relativeFrom="column">
                  <wp:posOffset>2115486</wp:posOffset>
                </wp:positionH>
                <wp:positionV relativeFrom="paragraph">
                  <wp:posOffset>3870541</wp:posOffset>
                </wp:positionV>
                <wp:extent cx="447774" cy="150829"/>
                <wp:effectExtent l="0" t="0" r="9525" b="1905"/>
                <wp:wrapNone/>
                <wp:docPr id="5" name="Rechteck 5"/>
                <wp:cNvGraphicFramePr/>
                <a:graphic xmlns:a="http://schemas.openxmlformats.org/drawingml/2006/main">
                  <a:graphicData uri="http://schemas.microsoft.com/office/word/2010/wordprocessingShape">
                    <wps:wsp>
                      <wps:cNvSpPr/>
                      <wps:spPr>
                        <a:xfrm>
                          <a:off x="0" y="0"/>
                          <a:ext cx="447774" cy="150829"/>
                        </a:xfrm>
                        <a:prstGeom prst="rect">
                          <a:avLst/>
                        </a:prstGeom>
                        <a:solidFill>
                          <a:schemeClr val="bg1"/>
                        </a:solidFill>
                        <a:ln w="6350">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32152867" id="Rechteck 5" o:spid="_x0000_s1026" style="position:absolute;margin-left:166.55pt;margin-top:304.75pt;width:35.25pt;height:11.9pt;z-index:251582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" fillcolor="white [3212]" stroked="f" strokeweight=".5pt">
                <v:textbox inset="2mm,2mm,2mm,2mm"/>
              </v:rect>
            </w:pict>
          </mc:Fallback>
        </mc:AlternateContent>
      </w:r>
      <w:r w:rsidR="0027227D">
        <w:rPr>
          <w:noProof/>
        </w:rPr>
        <mc:AlternateContent>
          <mc:Choice Requires="wps">
            <w:drawing>
              <wp:anchor distT="0" distB="0" distL="114300" distR="114300" simplePos="0" relativeHeight="251581440" behindDoc="0" locked="0" layoutInCell="1" allowOverlap="1" wp14:anchorId="0FC83FEB" wp14:editId="58464AF5">
                <wp:simplePos x="0" y="0"/>
                <wp:positionH relativeFrom="column">
                  <wp:posOffset>2114177</wp:posOffset>
                </wp:positionH>
                <wp:positionV relativeFrom="paragraph">
                  <wp:posOffset>2276095</wp:posOffset>
                </wp:positionV>
                <wp:extent cx="447774" cy="150829"/>
                <wp:effectExtent l="0" t="0" r="9525" b="1905"/>
                <wp:wrapNone/>
                <wp:docPr id="3" name="Rechteck 3"/>
                <wp:cNvGraphicFramePr/>
                <a:graphic xmlns:a="http://schemas.openxmlformats.org/drawingml/2006/main">
                  <a:graphicData uri="http://schemas.microsoft.com/office/word/2010/wordprocessingShape">
                    <wps:wsp>
                      <wps:cNvSpPr/>
                      <wps:spPr>
                        <a:xfrm>
                          <a:off x="0" y="0"/>
                          <a:ext cx="447774" cy="150829"/>
                        </a:xfrm>
                        <a:prstGeom prst="rect">
                          <a:avLst/>
                        </a:prstGeom>
                        <a:solidFill>
                          <a:schemeClr val="bg1"/>
                        </a:solidFill>
                        <a:ln w="6350">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35B76326" id="Rechteck 3" o:spid="_x0000_s1026" style="position:absolute;margin-left:166.45pt;margin-top:179.2pt;width:35.25pt;height:11.9pt;z-index:251581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" fillcolor="white [3212]" stroked="f" strokeweight=".5pt">
                <v:textbox inset="2mm,2mm,2mm,2mm"/>
              </v:rect>
            </w:pict>
          </mc:Fallback>
        </mc:AlternateContent>
      </w:r>
      <w:r w:rsidR="0027227D">
        <w:rPr>
          <w:noProof/>
        </w:rPr>
        <mc:AlternateContent>
          <mc:Choice Requires="wps">
            <w:drawing>
              <wp:anchor distT="0" distB="0" distL="114300" distR="114300" simplePos="0" relativeHeight="251580416" behindDoc="0" locked="0" layoutInCell="1" allowOverlap="1" wp14:anchorId="630260A7" wp14:editId="4882AD7C">
                <wp:simplePos x="0" y="0"/>
                <wp:positionH relativeFrom="column">
                  <wp:posOffset>2122497</wp:posOffset>
                </wp:positionH>
                <wp:positionV relativeFrom="paragraph">
                  <wp:posOffset>1912718</wp:posOffset>
                </wp:positionV>
                <wp:extent cx="447774" cy="117835"/>
                <wp:effectExtent l="0" t="0" r="9525" b="0"/>
                <wp:wrapNone/>
                <wp:docPr id="2" name="Rechteck 2"/>
                <wp:cNvGraphicFramePr/>
                <a:graphic xmlns:a="http://schemas.openxmlformats.org/drawingml/2006/main">
                  <a:graphicData uri="http://schemas.microsoft.com/office/word/2010/wordprocessingShape">
                    <wps:wsp>
                      <wps:cNvSpPr/>
                      <wps:spPr>
                        <a:xfrm>
                          <a:off x="0" y="0"/>
                          <a:ext cx="447774" cy="117835"/>
                        </a:xfrm>
                        <a:prstGeom prst="rect">
                          <a:avLst/>
                        </a:prstGeom>
                        <a:solidFill>
                          <a:schemeClr val="bg1"/>
                        </a:solidFill>
                        <a:ln w="6350">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anchor>
            </w:drawing>
          </mc:Choice>
          <mc:Fallback>
            <w:pict>
              <v:rect w14:anchorId="5BA52D83" id="Rechteck 2" o:spid="_x0000_s1026" style="position:absolute;margin-left:167.15pt;margin-top:150.6pt;width:35.25pt;height:9.3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" fillcolor="white [3212]" stroked="f" strokeweight=".5pt">
                <v:textbox inset="2mm,2mm,2mm,2mm"/>
              </v:rect>
            </w:pict>
          </mc:Fallback>
        </mc:AlternateContent>
      </w:r>
    </w:p>
    <w:p w14:paraId="5E477ADA" w14:textId="0605259B" w:rsidR="00641952" w:rsidRPr="00647DDD" w:rsidRDefault="00641952" w:rsidP="00641952">
      <w:pPr>
        <w:rPr>
          <w:lang w:val="it-IT"/>
        </w:rPr>
      </w:pPr>
      <w:r>
        <w:rPr>
          <w:noProof/>
        </w:rPr>
        <mc:AlternateContent>
          <mc:Choice Requires="wps">
            <w:drawing>
              <wp:anchor distT="0" distB="0" distL="114300" distR="114300" simplePos="0" relativeHeight="251641856" behindDoc="0" locked="0" layoutInCell="1" allowOverlap="1" wp14:anchorId="020ED404" wp14:editId="712A1789">
                <wp:simplePos x="0" y="0"/>
                <wp:positionH relativeFrom="column">
                  <wp:posOffset>2848610</wp:posOffset>
                </wp:positionH>
                <wp:positionV relativeFrom="paragraph">
                  <wp:posOffset>1697990</wp:posOffset>
                </wp:positionV>
                <wp:extent cx="207645" cy="102870"/>
                <wp:effectExtent l="0" t="0" r="20955" b="11430"/>
                <wp:wrapNone/>
                <wp:docPr id="56" name="Rectangle 56"/>
                <wp:cNvGraphicFramePr/>
                <a:graphic xmlns:a="http://schemas.openxmlformats.org/drawingml/2006/main">
                  <a:graphicData uri="http://schemas.microsoft.com/office/word/2010/wordprocessingShape">
                    <wps:wsp>
                      <wps:cNvSpPr/>
                      <wps:spPr>
                        <a:xfrm>
                          <a:off x="0" y="0"/>
                          <a:ext cx="207645" cy="102235"/>
                        </a:xfrm>
                        <a:prstGeom prst="rect">
                          <a:avLst/>
                        </a:prstGeom>
                        <a:solidFill>
                          <a:schemeClr val="bg1"/>
                        </a:solidFill>
                        <a:ln w="6350">
                          <a:solidFill>
                            <a:schemeClr val="bg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72000" tIns="72000" rIns="72000" bIns="7200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7C4970D" id="Rectangle 56" o:spid="_x0000_s1026" style="position:absolute;margin-left:224.3pt;margin-top:133.7pt;width:16.35pt;height:8.1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" fillcolor="white [3212]" strokecolor="white [3212]" strokeweight=".5pt">
                <v:textbox inset="2mm,2mm,2mm,2mm"/>
              </v:rect>
            </w:pict>
          </mc:Fallback>
        </mc:AlternateContent>
      </w:r>
    </w:p>
    <w:p w14:paraId="7740E857" w14:textId="77777777" w:rsidR="00641952" w:rsidRPr="00647DDD" w:rsidRDefault="00641952" w:rsidP="00641952">
      <w:pPr>
        <w:spacing w:line="360" w:lineRule="auto"/>
        <w:rPr>
          <w:lang w:val="it-IT"/>
        </w:rPr>
      </w:pPr>
    </w:p>
    <w:p w14:paraId="101E4812" w14:textId="4D741EF0" w:rsidR="00641952" w:rsidRPr="00647DDD" w:rsidRDefault="00641952" w:rsidP="00641952">
      <w:pPr>
        <w:tabs>
          <w:tab w:val="clear" w:pos="397"/>
          <w:tab w:val="left" w:pos="720"/>
        </w:tabs>
        <w:spacing w:before="0" w:after="200" w:line="276" w:lineRule="auto"/>
        <w:rPr>
          <w:lang w:val="it-IT"/>
        </w:rPr>
      </w:pPr>
      <w:r>
        <w:rPr>
          <w:noProof/>
        </w:rPr>
        <mc:AlternateContent>
          <mc:Choice Requires="wps">
            <w:drawing>
              <wp:anchor distT="0" distB="0" distL="114300" distR="114300" simplePos="0" relativeHeight="251644928" behindDoc="0" locked="0" layoutInCell="1" allowOverlap="1" wp14:anchorId="02FE9932" wp14:editId="000FC80F">
                <wp:simplePos x="0" y="0"/>
                <wp:positionH relativeFrom="column">
                  <wp:posOffset>2679301</wp:posOffset>
                </wp:positionH>
                <wp:positionV relativeFrom="paragraph">
                  <wp:posOffset>1998838</wp:posOffset>
                </wp:positionV>
                <wp:extent cx="372534" cy="94074"/>
                <wp:effectExtent l="0" t="0" r="27940" b="20320"/>
                <wp:wrapNone/>
                <wp:docPr id="67" name="Rectangle 67"/>
                <wp:cNvGraphicFramePr/>
                <a:graphic xmlns:a="http://schemas.openxmlformats.org/drawingml/2006/main">
                  <a:graphicData uri="http://schemas.microsoft.com/office/word/2010/wordprocessingShape">
                    <wps:wsp>
                      <wps:cNvSpPr/>
                      <wps:spPr>
                        <a:xfrm flipV="1">
                          <a:off x="0" y="0"/>
                          <a:ext cx="372534" cy="94074"/>
                        </a:xfrm>
                        <a:prstGeom prst="rect">
                          <a:avLst/>
                        </a:prstGeom>
                        <a:solidFill>
                          <a:schemeClr val="bg1"/>
                        </a:solidFill>
                        <a:ln w="6350">
                          <a:solidFill>
                            <a:schemeClr val="bg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72000" tIns="72000" rIns="72000" bIns="7200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172152D" id="Rectangle 67" o:spid="_x0000_s1026" style="position:absolute;margin-left:210.95pt;margin-top:157.4pt;width:29.35pt;height:7.4pt;flip:y;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" fillcolor="white [3212]" strokecolor="white [3212]" strokeweight=".5pt">
                <v:textbox inset="2mm,2mm,2mm,2mm"/>
              </v:rect>
            </w:pict>
          </mc:Fallback>
        </mc:AlternateContent>
      </w:r>
      <w:r>
        <w:rPr>
          <w:noProof/>
        </w:rPr>
        <mc:AlternateContent>
          <mc:Choice Requires="wps">
            <w:drawing>
              <wp:anchor distT="0" distB="0" distL="114300" distR="114300" simplePos="0" relativeHeight="251643904" behindDoc="0" locked="0" layoutInCell="1" allowOverlap="1" wp14:anchorId="77F36375" wp14:editId="06F85634">
                <wp:simplePos x="0" y="0"/>
                <wp:positionH relativeFrom="column">
                  <wp:posOffset>2694352</wp:posOffset>
                </wp:positionH>
                <wp:positionV relativeFrom="paragraph">
                  <wp:posOffset>264113</wp:posOffset>
                </wp:positionV>
                <wp:extent cx="639704" cy="82409"/>
                <wp:effectExtent l="0" t="0" r="27305" b="13335"/>
                <wp:wrapNone/>
                <wp:docPr id="66" name="Rectangle 66"/>
                <wp:cNvGraphicFramePr/>
                <a:graphic xmlns:a="http://schemas.openxmlformats.org/drawingml/2006/main">
                  <a:graphicData uri="http://schemas.microsoft.com/office/word/2010/wordprocessingShape">
                    <wps:wsp>
                      <wps:cNvSpPr/>
                      <wps:spPr>
                        <a:xfrm flipV="1">
                          <a:off x="0" y="0"/>
                          <a:ext cx="639704" cy="82409"/>
                        </a:xfrm>
                        <a:prstGeom prst="rect">
                          <a:avLst/>
                        </a:prstGeom>
                        <a:solidFill>
                          <a:schemeClr val="bg1"/>
                        </a:solidFill>
                        <a:ln w="6350">
                          <a:solidFill>
                            <a:schemeClr val="bg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72000" tIns="72000" rIns="72000" bIns="7200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EBE33BA" id="Rectangle 66" o:spid="_x0000_s1026" style="position:absolute;margin-left:212.15pt;margin-top:20.8pt;width:50.35pt;height:6.5pt;flip: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" fillcolor="white [3212]" strokecolor="white [3212]" strokeweight=".5pt">
                <v:textbox inset="2mm,2mm,2mm,2mm"/>
              </v:rect>
            </w:pict>
          </mc:Fallback>
        </mc:AlternateContent>
      </w:r>
      <w:r>
        <w:rPr>
          <w:noProof/>
        </w:rPr>
        <mc:AlternateContent>
          <mc:Choice Requires="wps">
            <w:drawing>
              <wp:anchor distT="0" distB="0" distL="114300" distR="114300" simplePos="0" relativeHeight="251640832" behindDoc="0" locked="0" layoutInCell="1" allowOverlap="1" wp14:anchorId="443A0CEE" wp14:editId="592164EF">
                <wp:simplePos x="0" y="0"/>
                <wp:positionH relativeFrom="column">
                  <wp:posOffset>2690589</wp:posOffset>
                </wp:positionH>
                <wp:positionV relativeFrom="paragraph">
                  <wp:posOffset>501180</wp:posOffset>
                </wp:positionV>
                <wp:extent cx="222697" cy="71496"/>
                <wp:effectExtent l="0" t="0" r="25400" b="24130"/>
                <wp:wrapNone/>
                <wp:docPr id="63" name="Rectangle 63"/>
                <wp:cNvGraphicFramePr/>
                <a:graphic xmlns:a="http://schemas.openxmlformats.org/drawingml/2006/main">
                  <a:graphicData uri="http://schemas.microsoft.com/office/word/2010/wordprocessingShape">
                    <wps:wsp>
                      <wps:cNvSpPr/>
                      <wps:spPr>
                        <a:xfrm flipV="1">
                          <a:off x="0" y="0"/>
                          <a:ext cx="222697" cy="71496"/>
                        </a:xfrm>
                        <a:prstGeom prst="rect">
                          <a:avLst/>
                        </a:prstGeom>
                        <a:solidFill>
                          <a:schemeClr val="bg1"/>
                        </a:solidFill>
                        <a:ln w="6350">
                          <a:solidFill>
                            <a:schemeClr val="bg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72000" tIns="72000" rIns="72000" bIns="7200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5835A67" id="Rectangle 63" o:spid="_x0000_s1026" style="position:absolute;margin-left:211.85pt;margin-top:39.45pt;width:17.55pt;height:5.65pt;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" fillcolor="white [3212]" strokecolor="white [3212]" strokeweight=".5pt">
                <v:textbox inset="2mm,2mm,2mm,2mm"/>
              </v:rect>
            </w:pict>
          </mc:Fallback>
        </mc:AlternateContent>
      </w:r>
      <w:r>
        <w:rPr>
          <w:noProof/>
        </w:rPr>
        <mc:AlternateContent>
          <mc:Choice Requires="wps">
            <w:drawing>
              <wp:anchor distT="0" distB="0" distL="114300" distR="114300" simplePos="0" relativeHeight="251639808" behindDoc="0" locked="0" layoutInCell="1" allowOverlap="1" wp14:anchorId="753D1ACC" wp14:editId="7AC0FFC7">
                <wp:simplePos x="0" y="0"/>
                <wp:positionH relativeFrom="column">
                  <wp:posOffset>2669821</wp:posOffset>
                </wp:positionH>
                <wp:positionV relativeFrom="paragraph">
                  <wp:posOffset>1076365</wp:posOffset>
                </wp:positionV>
                <wp:extent cx="207645" cy="75236"/>
                <wp:effectExtent l="0" t="0" r="20955" b="20320"/>
                <wp:wrapNone/>
                <wp:docPr id="64" name="Rectangle 64"/>
                <wp:cNvGraphicFramePr/>
                <a:graphic xmlns:a="http://schemas.openxmlformats.org/drawingml/2006/main">
                  <a:graphicData uri="http://schemas.microsoft.com/office/word/2010/wordprocessingShape">
                    <wps:wsp>
                      <wps:cNvSpPr/>
                      <wps:spPr>
                        <a:xfrm>
                          <a:off x="0" y="0"/>
                          <a:ext cx="207645" cy="75236"/>
                        </a:xfrm>
                        <a:prstGeom prst="rect">
                          <a:avLst/>
                        </a:prstGeom>
                        <a:solidFill>
                          <a:schemeClr val="bg1"/>
                        </a:solidFill>
                        <a:ln w="6350">
                          <a:solidFill>
                            <a:schemeClr val="bg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72000" tIns="72000" rIns="72000" bIns="7200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7C842E7" id="Rectangle 64" o:spid="_x0000_s1026" style="position:absolute;margin-left:210.2pt;margin-top:84.75pt;width:16.35pt;height:5.9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" fillcolor="white [3212]" strokecolor="white [3212]" strokeweight=".5pt">
                <v:textbox inset="2mm,2mm,2mm,2mm"/>
              </v:rect>
            </w:pict>
          </mc:Fallback>
        </mc:AlternateContent>
      </w:r>
      <w:r>
        <w:rPr>
          <w:noProof/>
        </w:rPr>
        <mc:AlternateContent>
          <mc:Choice Requires="wps">
            <w:drawing>
              <wp:anchor distT="0" distB="0" distL="114300" distR="114300" simplePos="0" relativeHeight="251642880" behindDoc="0" locked="0" layoutInCell="1" allowOverlap="1" wp14:anchorId="2472AC44" wp14:editId="76D5E67E">
                <wp:simplePos x="0" y="0"/>
                <wp:positionH relativeFrom="page">
                  <wp:align>center</wp:align>
                </wp:positionH>
                <wp:positionV relativeFrom="paragraph">
                  <wp:posOffset>748633</wp:posOffset>
                </wp:positionV>
                <wp:extent cx="631825" cy="88900"/>
                <wp:effectExtent l="0" t="0" r="15875" b="25400"/>
                <wp:wrapNone/>
                <wp:docPr id="45" name="Rectangle 45"/>
                <wp:cNvGraphicFramePr/>
                <a:graphic xmlns:a="http://schemas.openxmlformats.org/drawingml/2006/main">
                  <a:graphicData uri="http://schemas.microsoft.com/office/word/2010/wordprocessingShape">
                    <wps:wsp>
                      <wps:cNvSpPr/>
                      <wps:spPr>
                        <a:xfrm>
                          <a:off x="0" y="0"/>
                          <a:ext cx="631825" cy="88900"/>
                        </a:xfrm>
                        <a:prstGeom prst="rect">
                          <a:avLst/>
                        </a:prstGeom>
                        <a:solidFill>
                          <a:schemeClr val="bg1"/>
                        </a:solidFill>
                        <a:ln w="6350">
                          <a:solidFill>
                            <a:schemeClr val="bg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72000" tIns="72000" rIns="72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07F47D" id="Rectangle 45" o:spid="_x0000_s1026" style="position:absolute;margin-left:0;margin-top:58.95pt;width:49.75pt;height:7pt;z-index:25164288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" fillcolor="white [3212]" strokecolor="white [3212]" strokeweight=".5pt">
                <v:textbox inset="2mm,2mm,2mm,2mm"/>
                <w10:wrap anchorx="page"/>
              </v:rect>
            </w:pict>
          </mc:Fallback>
        </mc:AlternateContent>
      </w:r>
      <w:r w:rsidRPr="00647DDD">
        <w:rPr>
          <w:lang w:val="it-IT"/>
        </w:rPr>
        <w:br w:type="page"/>
      </w:r>
    </w:p>
    <w:p w14:paraId="422A1F25" w14:textId="1F398944" w:rsidR="00651EBB" w:rsidRPr="005C301F" w:rsidRDefault="005C301F" w:rsidP="00651EBB">
      <w:pPr>
        <w:spacing w:line="360" w:lineRule="auto"/>
        <w:jc w:val="both"/>
        <w:rPr>
          <w:noProof/>
          <w:lang w:val="it-IT"/>
        </w:rPr>
      </w:pPr>
      <w:r w:rsidRPr="005C301F">
        <w:rPr>
          <w:noProof/>
          <w:lang w:val="it-IT"/>
        </w:rPr>
        <w:t xml:space="preserve">Nella sezione successiva: </w:t>
      </w:r>
      <w:r w:rsidRPr="005C301F">
        <w:rPr>
          <w:b/>
          <w:bCs/>
          <w:noProof/>
          <w:lang w:val="it-IT"/>
        </w:rPr>
        <w:t>"Filiale - Dati indirizzo"</w:t>
      </w:r>
      <w:r w:rsidRPr="005C301F">
        <w:rPr>
          <w:noProof/>
          <w:lang w:val="it-IT"/>
        </w:rPr>
        <w:t>, vengono specificati i dati di indirizzo della rispettiva filiale</w:t>
      </w:r>
      <w:r w:rsidR="00651EBB" w:rsidRPr="005C301F">
        <w:rPr>
          <w:noProof/>
          <w:lang w:val="it-IT"/>
        </w:rPr>
        <w:t>.</w:t>
      </w:r>
    </w:p>
    <w:p w14:paraId="4A5387E4" w14:textId="49F6EDCA" w:rsidR="00CB4F70" w:rsidRDefault="0069151B" w:rsidP="00CB4F70">
      <w:pPr>
        <w:spacing w:line="360" w:lineRule="auto"/>
      </w:pPr>
      <w:r>
        <w:rPr>
          <w:noProof/>
        </w:rPr>
        <w:drawing>
          <wp:inline distT="0" distB="0" distL="0" distR="0" wp14:anchorId="422DE255" wp14:editId="210D4A35">
            <wp:extent cx="6299835" cy="2048510"/>
            <wp:effectExtent l="0" t="0" r="5715" b="8890"/>
            <wp:docPr id="147" name="Picture 14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application&#10;&#10;Description automatically generated"/>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6299835" cy="2048510"/>
                    </a:xfrm>
                    <a:prstGeom prst="rect">
                      <a:avLst/>
                    </a:prstGeom>
                  </pic:spPr>
                </pic:pic>
              </a:graphicData>
            </a:graphic>
          </wp:inline>
        </w:drawing>
      </w:r>
    </w:p>
    <w:p w14:paraId="36F8AEF0" w14:textId="0B680FB1" w:rsidR="00CB4F70" w:rsidRPr="005C301F" w:rsidRDefault="005C301F" w:rsidP="00CB4F70">
      <w:pPr>
        <w:spacing w:line="360" w:lineRule="auto"/>
        <w:rPr>
          <w:lang w:val="it-IT"/>
        </w:rPr>
      </w:pPr>
      <w:r>
        <w:rPr>
          <w:noProof/>
        </w:rPr>
        <w:drawing>
          <wp:anchor distT="0" distB="0" distL="114300" distR="114300" simplePos="0" relativeHeight="251645952" behindDoc="0" locked="0" layoutInCell="1" allowOverlap="1" wp14:anchorId="4E5E75A7" wp14:editId="322E9D31">
            <wp:simplePos x="0" y="0"/>
            <wp:positionH relativeFrom="margin">
              <wp:align>left</wp:align>
            </wp:positionH>
            <wp:positionV relativeFrom="paragraph">
              <wp:posOffset>490492</wp:posOffset>
            </wp:positionV>
            <wp:extent cx="6299835" cy="2896235"/>
            <wp:effectExtent l="0" t="0" r="5715" b="0"/>
            <wp:wrapSquare wrapText="bothSides"/>
            <wp:docPr id="153" name="Picture 15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application, Word&#10;&#10;Description automatically generated"/>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6299835" cy="2896235"/>
                    </a:xfrm>
                    <a:prstGeom prst="rect">
                      <a:avLst/>
                    </a:prstGeom>
                  </pic:spPr>
                </pic:pic>
              </a:graphicData>
            </a:graphic>
          </wp:anchor>
        </w:drawing>
      </w:r>
      <w:r w:rsidRPr="005C301F">
        <w:rPr>
          <w:noProof/>
          <w:lang w:val="it-IT"/>
        </w:rPr>
        <w:t xml:space="preserve">Nell'ultima fase </w:t>
      </w:r>
      <w:r w:rsidRPr="005C301F">
        <w:rPr>
          <w:b/>
          <w:bCs/>
          <w:noProof/>
          <w:lang w:val="it-IT"/>
        </w:rPr>
        <w:t>"Documenti"</w:t>
      </w:r>
      <w:r w:rsidRPr="005C301F">
        <w:rPr>
          <w:noProof/>
          <w:lang w:val="it-IT"/>
        </w:rPr>
        <w:t xml:space="preserve"> è necessario caricare i documenti richiesti. Questi sono richiesti da alcuni costruttori di veicoli per poter effettuare le registrazioni di servizio nel rispettivo portale. </w:t>
      </w:r>
    </w:p>
    <w:p w14:paraId="7D5C00A8" w14:textId="5364ACBE" w:rsidR="00CB4F70" w:rsidRPr="005C301F" w:rsidRDefault="00CB4F70" w:rsidP="00CB4F70">
      <w:pPr>
        <w:spacing w:line="360" w:lineRule="auto"/>
        <w:rPr>
          <w:lang w:val="it-IT"/>
        </w:rPr>
      </w:pPr>
    </w:p>
    <w:p w14:paraId="35C708EC" w14:textId="2180431B" w:rsidR="00075584" w:rsidRDefault="00EC3B8B" w:rsidP="00CB4F70">
      <w:pPr>
        <w:spacing w:line="360" w:lineRule="auto"/>
      </w:pPr>
      <w:r>
        <w:rPr>
          <w:noProof/>
        </w:rPr>
        <w:drawing>
          <wp:inline distT="0" distB="0" distL="0" distR="0" wp14:anchorId="509B1D41" wp14:editId="038A53BF">
            <wp:extent cx="6299835" cy="3382645"/>
            <wp:effectExtent l="0" t="0" r="5715" b="8255"/>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a:picLocks noChangeAspect="1"/>
                    </pic:cNvPicPr>
                  </pic:nvPicPr>
                  <pic:blipFill>
                    <a:blip r:embed="rId146"/>
                    <a:stretch>
                      <a:fillRect/>
                    </a:stretch>
                  </pic:blipFill>
                  <pic:spPr>
                    <a:xfrm>
                      <a:off x="0" y="0"/>
                      <a:ext cx="6299835" cy="3382645"/>
                    </a:xfrm>
                    <a:prstGeom prst="rect">
                      <a:avLst/>
                    </a:prstGeom>
                  </pic:spPr>
                </pic:pic>
              </a:graphicData>
            </a:graphic>
          </wp:inline>
        </w:drawing>
      </w:r>
    </w:p>
    <w:p w14:paraId="02C1D0F4" w14:textId="77777777" w:rsidR="00CD2BE2" w:rsidRDefault="00CD2BE2" w:rsidP="00EE2D38">
      <w:pPr>
        <w:spacing w:line="360" w:lineRule="auto"/>
        <w:jc w:val="both"/>
        <w:rPr>
          <w:lang w:val="en"/>
        </w:rPr>
      </w:pPr>
    </w:p>
    <w:p w14:paraId="7524E7B5" w14:textId="77777777" w:rsidR="00BD15A4" w:rsidRPr="00BD15A4" w:rsidRDefault="00BD15A4" w:rsidP="00BD15A4">
      <w:pPr>
        <w:tabs>
          <w:tab w:val="clear" w:pos="397"/>
          <w:tab w:val="left" w:pos="720"/>
        </w:tabs>
        <w:spacing w:before="0" w:after="200" w:line="360" w:lineRule="auto"/>
        <w:jc w:val="both"/>
        <w:rPr>
          <w:lang w:val="it-IT"/>
        </w:rPr>
      </w:pPr>
      <w:r w:rsidRPr="00BD15A4">
        <w:rPr>
          <w:lang w:val="it-IT"/>
        </w:rPr>
        <w:t xml:space="preserve">Nel campo </w:t>
      </w:r>
      <w:r w:rsidRPr="00BD15A4">
        <w:rPr>
          <w:b/>
          <w:bCs/>
          <w:lang w:val="it-IT"/>
        </w:rPr>
        <w:t>"Osservazioni"</w:t>
      </w:r>
      <w:r w:rsidRPr="00BD15A4">
        <w:rPr>
          <w:lang w:val="it-IT"/>
        </w:rPr>
        <w:t xml:space="preserve"> è possibile aggiungere un'osservazione finale.</w:t>
      </w:r>
    </w:p>
    <w:p w14:paraId="23DA0EB4" w14:textId="77777777" w:rsidR="00BD15A4" w:rsidRPr="00BD15A4" w:rsidRDefault="00BD15A4" w:rsidP="00BD15A4">
      <w:pPr>
        <w:tabs>
          <w:tab w:val="clear" w:pos="397"/>
          <w:tab w:val="left" w:pos="720"/>
        </w:tabs>
        <w:spacing w:before="0" w:after="200" w:line="360" w:lineRule="auto"/>
        <w:jc w:val="both"/>
        <w:rPr>
          <w:lang w:val="it-IT"/>
        </w:rPr>
      </w:pPr>
      <w:r w:rsidRPr="00BD15A4">
        <w:rPr>
          <w:lang w:val="it-IT"/>
        </w:rPr>
        <w:t xml:space="preserve">Facendo clic su </w:t>
      </w:r>
      <w:r w:rsidRPr="00BD15A4">
        <w:rPr>
          <w:b/>
          <w:bCs/>
          <w:lang w:val="it-IT"/>
        </w:rPr>
        <w:t>"Richiedi filiale a pagamento"</w:t>
      </w:r>
      <w:r w:rsidRPr="00BD15A4">
        <w:rPr>
          <w:lang w:val="it-IT"/>
        </w:rPr>
        <w:t xml:space="preserve">, i dati vengono trasmessi a TecAlliance. </w:t>
      </w:r>
    </w:p>
    <w:p w14:paraId="7F72E448" w14:textId="77777777" w:rsidR="00BD15A4" w:rsidRPr="00BD15A4" w:rsidRDefault="00BD15A4" w:rsidP="00BD15A4">
      <w:pPr>
        <w:tabs>
          <w:tab w:val="clear" w:pos="397"/>
          <w:tab w:val="left" w:pos="720"/>
        </w:tabs>
        <w:spacing w:before="0" w:after="200" w:line="360" w:lineRule="auto"/>
        <w:jc w:val="both"/>
        <w:rPr>
          <w:lang w:val="it-IT"/>
        </w:rPr>
      </w:pPr>
      <w:r w:rsidRPr="00BD15A4">
        <w:rPr>
          <w:lang w:val="it-IT"/>
        </w:rPr>
        <w:t xml:space="preserve">La filiale si trova ora nello stato </w:t>
      </w:r>
      <w:r w:rsidRPr="00BD15A4">
        <w:rPr>
          <w:color w:val="FFC000"/>
          <w:lang w:val="it-IT"/>
        </w:rPr>
        <w:t>Attesa di attivazione</w:t>
      </w:r>
      <w:r w:rsidRPr="00BD15A4">
        <w:rPr>
          <w:lang w:val="it-IT"/>
        </w:rPr>
        <w:t xml:space="preserve">. </w:t>
      </w:r>
    </w:p>
    <w:p w14:paraId="75AC96A3" w14:textId="77777777" w:rsidR="00BD15A4" w:rsidRPr="00BD15A4" w:rsidRDefault="00BD15A4" w:rsidP="00BD15A4">
      <w:pPr>
        <w:tabs>
          <w:tab w:val="clear" w:pos="397"/>
          <w:tab w:val="left" w:pos="720"/>
        </w:tabs>
        <w:spacing w:before="0" w:after="200" w:line="360" w:lineRule="auto"/>
        <w:jc w:val="both"/>
        <w:rPr>
          <w:lang w:val="it-IT"/>
        </w:rPr>
      </w:pPr>
      <w:r w:rsidRPr="00BD15A4">
        <w:rPr>
          <w:lang w:val="it-IT"/>
        </w:rPr>
        <w:t xml:space="preserve">Se la filiale è stata creata con successo, TecAlliance invierà una notifica e la filiale sarà in stato </w:t>
      </w:r>
      <w:r w:rsidRPr="009E130B">
        <w:rPr>
          <w:color w:val="808080" w:themeColor="background1" w:themeShade="80"/>
          <w:sz w:val="22"/>
          <w:szCs w:val="24"/>
          <w:lang w:val="it-IT"/>
        </w:rPr>
        <w:t>Attivo</w:t>
      </w:r>
      <w:r w:rsidRPr="00BD15A4">
        <w:rPr>
          <w:lang w:val="it-IT"/>
        </w:rPr>
        <w:t>.</w:t>
      </w:r>
    </w:p>
    <w:p w14:paraId="28A44CF0" w14:textId="3E333898" w:rsidR="00EE2D38" w:rsidRPr="00BD15A4" w:rsidRDefault="00BD15A4" w:rsidP="00BD15A4">
      <w:pPr>
        <w:tabs>
          <w:tab w:val="clear" w:pos="397"/>
          <w:tab w:val="left" w:pos="720"/>
        </w:tabs>
        <w:spacing w:before="0" w:after="200" w:line="360" w:lineRule="auto"/>
        <w:jc w:val="both"/>
        <w:rPr>
          <w:lang w:val="it-IT"/>
        </w:rPr>
      </w:pPr>
      <w:r w:rsidRPr="00BD15A4">
        <w:rPr>
          <w:lang w:val="it-IT"/>
        </w:rPr>
        <w:t>Per tornare al cruscotto, fare clic sul pulsante "TecRMI"</w:t>
      </w:r>
      <w:r w:rsidR="006829C0" w:rsidRPr="00BD15A4">
        <w:rPr>
          <w:lang w:val="it-IT"/>
        </w:rPr>
        <w:t>.</w:t>
      </w:r>
      <w:r w:rsidR="00EE2D38" w:rsidRPr="00BD15A4">
        <w:rPr>
          <w:lang w:val="it-IT"/>
        </w:rPr>
        <w:t xml:space="preserve"> </w:t>
      </w:r>
    </w:p>
    <w:p w14:paraId="00FACF8F" w14:textId="0338428A" w:rsidR="00CB4F70" w:rsidRPr="00BD15A4" w:rsidRDefault="00BA61AD" w:rsidP="00075584">
      <w:pPr>
        <w:tabs>
          <w:tab w:val="clear" w:pos="397"/>
          <w:tab w:val="clear" w:pos="794"/>
          <w:tab w:val="clear" w:pos="1191"/>
        </w:tabs>
        <w:spacing w:before="0" w:after="200" w:line="276" w:lineRule="auto"/>
        <w:contextualSpacing w:val="0"/>
        <w:jc w:val="both"/>
        <w:rPr>
          <w:lang w:val="it-IT"/>
        </w:rPr>
      </w:pPr>
      <w:r w:rsidRPr="00BD15A4">
        <w:rPr>
          <w:lang w:val="it-IT"/>
        </w:rPr>
        <w:br w:type="page"/>
      </w:r>
    </w:p>
    <w:p w14:paraId="318E7612" w14:textId="7CAF8485" w:rsidR="00CB4F70" w:rsidRPr="00E13249" w:rsidRDefault="009E130B" w:rsidP="00CB4F70">
      <w:pPr>
        <w:pStyle w:val="berschrift4"/>
        <w:rPr>
          <w:lang w:val="en-US"/>
        </w:rPr>
      </w:pPr>
      <w:bookmarkStart w:id="51" w:name="_Toc125553244"/>
      <w:r w:rsidRPr="009E130B">
        <w:rPr>
          <w:lang w:val="en-US"/>
        </w:rPr>
        <w:t>Funzioni avanzate per Org-Admin</w:t>
      </w:r>
      <w:bookmarkEnd w:id="51"/>
    </w:p>
    <w:p w14:paraId="2BA2D05E" w14:textId="77777777" w:rsidR="00114041" w:rsidRPr="00114041" w:rsidRDefault="00114041" w:rsidP="00114041">
      <w:pPr>
        <w:tabs>
          <w:tab w:val="clear" w:pos="397"/>
          <w:tab w:val="left" w:pos="720"/>
        </w:tabs>
        <w:spacing w:before="0" w:after="200" w:line="360" w:lineRule="auto"/>
        <w:jc w:val="both"/>
        <w:rPr>
          <w:lang w:val="it-IT"/>
        </w:rPr>
      </w:pPr>
      <w:r w:rsidRPr="00114041">
        <w:rPr>
          <w:lang w:val="it-IT"/>
        </w:rPr>
        <w:t xml:space="preserve">Gli utenti con il ruolo di Org Admin hanno la possibilità di visualizzare un cruscotto esteso. Qui è possibile visualizzare tutte le operazioni per ogni filiale. Le voci corrispondenti da visualizzare per ogni filiale possono essere selezionate facendo clic sul menu a discesa sotto il pulsante </w:t>
      </w:r>
      <w:r w:rsidRPr="00114041">
        <w:rPr>
          <w:b/>
          <w:bCs/>
          <w:lang w:val="it-IT"/>
        </w:rPr>
        <w:t>"Mostra dati utente"</w:t>
      </w:r>
      <w:r w:rsidRPr="00114041">
        <w:rPr>
          <w:lang w:val="it-IT"/>
        </w:rPr>
        <w:t>.</w:t>
      </w:r>
      <w:r w:rsidRPr="00114041">
        <w:rPr>
          <w:lang w:val="it-IT"/>
        </w:rPr>
        <w:tab/>
      </w:r>
      <w:r w:rsidRPr="00114041">
        <w:rPr>
          <w:lang w:val="it-IT"/>
        </w:rPr>
        <w:tab/>
        <w:t xml:space="preserve">        </w:t>
      </w:r>
    </w:p>
    <w:p w14:paraId="08E2CD71" w14:textId="202078F2" w:rsidR="00CB0751" w:rsidRPr="00114041" w:rsidRDefault="00114041" w:rsidP="00114041">
      <w:pPr>
        <w:tabs>
          <w:tab w:val="clear" w:pos="397"/>
          <w:tab w:val="left" w:pos="720"/>
        </w:tabs>
        <w:spacing w:before="0" w:after="200" w:line="360" w:lineRule="auto"/>
        <w:jc w:val="both"/>
        <w:rPr>
          <w:lang w:val="it-IT"/>
        </w:rPr>
      </w:pPr>
      <w:r w:rsidRPr="00114041">
        <w:rPr>
          <w:lang w:val="it-IT"/>
        </w:rPr>
        <w:t xml:space="preserve">Facendo clic su dati utente </w:t>
      </w:r>
      <w:r w:rsidRPr="00114041">
        <w:rPr>
          <w:b/>
          <w:bCs/>
          <w:lang w:val="it-IT"/>
        </w:rPr>
        <w:t>"Mostra dati utente"</w:t>
      </w:r>
      <w:r w:rsidRPr="00114041">
        <w:rPr>
          <w:lang w:val="it-IT"/>
        </w:rPr>
        <w:t xml:space="preserve"> vengono visualizzate le informazioni dell'utente che ha modificato l'operazione per ultimo.</w:t>
      </w:r>
      <w:r w:rsidR="00CB0751" w:rsidRPr="00114041">
        <w:rPr>
          <w:lang w:val="it-IT"/>
        </w:rPr>
        <w:t xml:space="preserve">. </w:t>
      </w:r>
    </w:p>
    <w:p w14:paraId="11423C0A" w14:textId="06A0A8EA" w:rsidR="00CB4F70" w:rsidRPr="00114041" w:rsidRDefault="00854B7F" w:rsidP="00907F07">
      <w:pPr>
        <w:rPr>
          <w:lang w:val="it-IT"/>
        </w:rPr>
      </w:pPr>
      <w:r>
        <w:rPr>
          <w:noProof/>
        </w:rPr>
        <w:drawing>
          <wp:anchor distT="0" distB="0" distL="114300" distR="114300" simplePos="0" relativeHeight="251736064" behindDoc="0" locked="0" layoutInCell="1" allowOverlap="1" wp14:anchorId="1A044AAC" wp14:editId="51EC7077">
            <wp:simplePos x="0" y="0"/>
            <wp:positionH relativeFrom="column">
              <wp:posOffset>5513070</wp:posOffset>
            </wp:positionH>
            <wp:positionV relativeFrom="paragraph">
              <wp:posOffset>60325</wp:posOffset>
            </wp:positionV>
            <wp:extent cx="324485" cy="150495"/>
            <wp:effectExtent l="0" t="0" r="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24485" cy="150495"/>
                    </a:xfrm>
                    <a:prstGeom prst="rect">
                      <a:avLst/>
                    </a:prstGeom>
                  </pic:spPr>
                </pic:pic>
              </a:graphicData>
            </a:graphic>
          </wp:anchor>
        </w:drawing>
      </w:r>
      <w:r>
        <w:rPr>
          <w:noProof/>
        </w:rPr>
        <mc:AlternateContent>
          <mc:Choice Requires="wps">
            <w:drawing>
              <wp:anchor distT="0" distB="0" distL="114300" distR="114300" simplePos="0" relativeHeight="251735040" behindDoc="0" locked="0" layoutInCell="1" allowOverlap="1" wp14:anchorId="37325FAC" wp14:editId="474C3725">
                <wp:simplePos x="0" y="0"/>
                <wp:positionH relativeFrom="column">
                  <wp:posOffset>5155538</wp:posOffset>
                </wp:positionH>
                <wp:positionV relativeFrom="paragraph">
                  <wp:posOffset>100717</wp:posOffset>
                </wp:positionV>
                <wp:extent cx="651510" cy="95250"/>
                <wp:effectExtent l="0" t="0" r="0" b="0"/>
                <wp:wrapNone/>
                <wp:docPr id="201" name="Rectangle 201"/>
                <wp:cNvGraphicFramePr/>
                <a:graphic xmlns:a="http://schemas.openxmlformats.org/drawingml/2006/main">
                  <a:graphicData uri="http://schemas.microsoft.com/office/word/2010/wordprocessingShape">
                    <wps:wsp>
                      <wps:cNvSpPr/>
                      <wps:spPr>
                        <a:xfrm>
                          <a:off x="0" y="0"/>
                          <a:ext cx="651510" cy="95250"/>
                        </a:xfrm>
                        <a:prstGeom prst="rect">
                          <a:avLst/>
                        </a:prstGeom>
                        <a:solidFill>
                          <a:schemeClr val="bg1"/>
                        </a:solidFill>
                        <a:ln w="6350">
                          <a:solidFill>
                            <a:schemeClr val="bg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anchor>
            </w:drawing>
          </mc:Choice>
          <mc:Fallback>
            <w:pict>
              <v:rect w14:anchorId="1DEE988C" id="Rectangle 201" o:spid="_x0000_s1026" style="position:absolute;margin-left:405.95pt;margin-top:7.95pt;width:51.3pt;height:7.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" fillcolor="white [3212]" strokecolor="white [3212]" strokeweight=".5pt">
                <v:textbox inset="2mm,2mm,2mm,2mm"/>
              </v:rect>
            </w:pict>
          </mc:Fallback>
        </mc:AlternateContent>
      </w:r>
      <w:r w:rsidR="00280264">
        <w:rPr>
          <w:noProof/>
          <w:lang w:val="en-US"/>
        </w:rPr>
        <mc:AlternateContent>
          <mc:Choice Requires="wpg">
            <w:drawing>
              <wp:anchor distT="0" distB="0" distL="114300" distR="114300" simplePos="0" relativeHeight="251673600" behindDoc="0" locked="0" layoutInCell="1" allowOverlap="1" wp14:anchorId="0EE85001" wp14:editId="7BFD8109">
                <wp:simplePos x="0" y="0"/>
                <wp:positionH relativeFrom="column">
                  <wp:posOffset>-8862</wp:posOffset>
                </wp:positionH>
                <wp:positionV relativeFrom="paragraph">
                  <wp:posOffset>20762</wp:posOffset>
                </wp:positionV>
                <wp:extent cx="6299835" cy="3148717"/>
                <wp:effectExtent l="0" t="0" r="5715" b="13970"/>
                <wp:wrapNone/>
                <wp:docPr id="16" name="Group 16"/>
                <wp:cNvGraphicFramePr/>
                <a:graphic xmlns:a="http://schemas.openxmlformats.org/drawingml/2006/main">
                  <a:graphicData uri="http://schemas.microsoft.com/office/word/2010/wordprocessingGroup">
                    <wpg:wgp>
                      <wpg:cNvGrpSpPr/>
                      <wpg:grpSpPr>
                        <a:xfrm>
                          <a:off x="0" y="0"/>
                          <a:ext cx="6299835" cy="3148717"/>
                          <a:chOff x="0" y="0"/>
                          <a:chExt cx="6299835" cy="3148717"/>
                        </a:xfrm>
                      </wpg:grpSpPr>
                      <pic:pic xmlns:pic="http://schemas.openxmlformats.org/drawingml/2006/picture">
                        <pic:nvPicPr>
                          <pic:cNvPr id="151" name="Picture 151" descr="Graphical user interface, application, website&#10;&#10;Description automatically generated"/>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6299835" cy="3108960"/>
                          </a:xfrm>
                          <a:prstGeom prst="rect">
                            <a:avLst/>
                          </a:prstGeom>
                        </pic:spPr>
                      </pic:pic>
                      <wps:wsp>
                        <wps:cNvPr id="1" name="Rectangle 1"/>
                        <wps:cNvSpPr/>
                        <wps:spPr>
                          <a:xfrm>
                            <a:off x="2926080" y="2870421"/>
                            <a:ext cx="1431234" cy="278296"/>
                          </a:xfrm>
                          <a:prstGeom prst="rect">
                            <a:avLst/>
                          </a:prstGeom>
                          <a:solidFill>
                            <a:schemeClr val="bg1"/>
                          </a:solidFill>
                          <a:ln w="6350">
                            <a:solidFill>
                              <a:schemeClr val="bg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wpg:wgp>
                  </a:graphicData>
                </a:graphic>
              </wp:anchor>
            </w:drawing>
          </mc:Choice>
          <mc:Fallback>
            <w:pict>
              <v:group w14:anchorId="6F82FFE0" id="Group 16" o:spid="_x0000_s1026" style="position:absolute;margin-left:-.7pt;margin-top:1.65pt;width:496.05pt;height:247.95pt;z-index:251673600" coordsize="62998,31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&#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">
                <v:shape id="Picture 151" o:spid="_x0000_s1027" type="#_x0000_t75" alt="Graphical user interface, application, website&#10;&#10;Description automatically generated" style="position:absolute;width:62998;height:31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">
                  <v:imagedata r:id="rId148" o:title="Graphical user interface, application, website&#10;&#10;Description automatically generated"/>
                </v:shape>
                <v:rect id="Rectangle 1" o:spid="_x0000_s1028" style="position:absolute;left:29260;top:28704;width:14313;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" fillcolor="white [3212]" strokecolor="white [3212]" strokeweight=".5pt">
                  <v:textbox inset="2mm,2mm,2mm,2mm"/>
                </v:rect>
              </v:group>
            </w:pict>
          </mc:Fallback>
        </mc:AlternateContent>
      </w:r>
    </w:p>
    <w:p w14:paraId="7EA9B2C9" w14:textId="41ECE80A" w:rsidR="004F0375" w:rsidRPr="00114041" w:rsidRDefault="004F0375" w:rsidP="000954B0">
      <w:pPr>
        <w:tabs>
          <w:tab w:val="clear" w:pos="397"/>
          <w:tab w:val="clear" w:pos="794"/>
          <w:tab w:val="clear" w:pos="1191"/>
        </w:tabs>
        <w:spacing w:before="0" w:after="200" w:line="276" w:lineRule="auto"/>
        <w:contextualSpacing w:val="0"/>
        <w:rPr>
          <w:lang w:val="it-IT"/>
        </w:rPr>
      </w:pPr>
    </w:p>
    <w:p w14:paraId="676E1F24" w14:textId="039EE33F" w:rsidR="004F0375" w:rsidRPr="00114041" w:rsidRDefault="004F0375" w:rsidP="000954B0">
      <w:pPr>
        <w:tabs>
          <w:tab w:val="clear" w:pos="397"/>
          <w:tab w:val="clear" w:pos="794"/>
          <w:tab w:val="clear" w:pos="1191"/>
        </w:tabs>
        <w:spacing w:before="0" w:after="200" w:line="276" w:lineRule="auto"/>
        <w:contextualSpacing w:val="0"/>
        <w:rPr>
          <w:lang w:val="it-IT"/>
        </w:rPr>
      </w:pPr>
    </w:p>
    <w:p w14:paraId="4ED5C710" w14:textId="053B4720" w:rsidR="004F0375" w:rsidRPr="00114041" w:rsidRDefault="004F0375" w:rsidP="000954B0">
      <w:pPr>
        <w:tabs>
          <w:tab w:val="clear" w:pos="397"/>
          <w:tab w:val="clear" w:pos="794"/>
          <w:tab w:val="clear" w:pos="1191"/>
        </w:tabs>
        <w:spacing w:before="0" w:after="200" w:line="276" w:lineRule="auto"/>
        <w:contextualSpacing w:val="0"/>
        <w:rPr>
          <w:lang w:val="it-IT"/>
        </w:rPr>
      </w:pPr>
    </w:p>
    <w:p w14:paraId="63EDEFEF" w14:textId="05468B98" w:rsidR="004F0375" w:rsidRPr="00114041" w:rsidRDefault="004F0375" w:rsidP="000954B0">
      <w:pPr>
        <w:tabs>
          <w:tab w:val="clear" w:pos="397"/>
          <w:tab w:val="clear" w:pos="794"/>
          <w:tab w:val="clear" w:pos="1191"/>
        </w:tabs>
        <w:spacing w:before="0" w:after="200" w:line="276" w:lineRule="auto"/>
        <w:contextualSpacing w:val="0"/>
        <w:rPr>
          <w:color w:val="FF0000"/>
          <w:lang w:val="it-IT"/>
        </w:rPr>
      </w:pPr>
    </w:p>
    <w:p w14:paraId="2AABF6DF" w14:textId="62749099" w:rsidR="004F0375" w:rsidRPr="00114041" w:rsidRDefault="004F0375" w:rsidP="000954B0">
      <w:pPr>
        <w:tabs>
          <w:tab w:val="clear" w:pos="397"/>
          <w:tab w:val="clear" w:pos="794"/>
          <w:tab w:val="clear" w:pos="1191"/>
        </w:tabs>
        <w:spacing w:before="0" w:after="200" w:line="276" w:lineRule="auto"/>
        <w:contextualSpacing w:val="0"/>
        <w:rPr>
          <w:lang w:val="it-IT"/>
        </w:rPr>
      </w:pPr>
    </w:p>
    <w:p w14:paraId="0AAE292D" w14:textId="2D92C580" w:rsidR="00F8598B" w:rsidRPr="00114041" w:rsidRDefault="00F8598B" w:rsidP="000954B0">
      <w:pPr>
        <w:tabs>
          <w:tab w:val="clear" w:pos="397"/>
          <w:tab w:val="clear" w:pos="794"/>
          <w:tab w:val="clear" w:pos="1191"/>
        </w:tabs>
        <w:spacing w:before="0" w:after="200" w:line="276" w:lineRule="auto"/>
        <w:contextualSpacing w:val="0"/>
        <w:rPr>
          <w:lang w:val="it-IT"/>
        </w:rPr>
      </w:pPr>
    </w:p>
    <w:p w14:paraId="0991ACA8" w14:textId="3499650D" w:rsidR="00280264" w:rsidRPr="00114041" w:rsidRDefault="00280264" w:rsidP="000954B0">
      <w:pPr>
        <w:tabs>
          <w:tab w:val="clear" w:pos="397"/>
          <w:tab w:val="clear" w:pos="794"/>
          <w:tab w:val="clear" w:pos="1191"/>
        </w:tabs>
        <w:spacing w:before="0" w:after="200" w:line="276" w:lineRule="auto"/>
        <w:contextualSpacing w:val="0"/>
        <w:rPr>
          <w:lang w:val="it-IT"/>
        </w:rPr>
      </w:pPr>
    </w:p>
    <w:p w14:paraId="7BC66A27" w14:textId="75AE2D7D" w:rsidR="00280264" w:rsidRPr="00114041" w:rsidRDefault="00280264" w:rsidP="000954B0">
      <w:pPr>
        <w:tabs>
          <w:tab w:val="clear" w:pos="397"/>
          <w:tab w:val="clear" w:pos="794"/>
          <w:tab w:val="clear" w:pos="1191"/>
        </w:tabs>
        <w:spacing w:before="0" w:after="200" w:line="276" w:lineRule="auto"/>
        <w:contextualSpacing w:val="0"/>
        <w:rPr>
          <w:lang w:val="it-IT"/>
        </w:rPr>
      </w:pPr>
    </w:p>
    <w:p w14:paraId="7C935153" w14:textId="1FB5F6AF" w:rsidR="00280264" w:rsidRPr="00114041" w:rsidRDefault="00280264" w:rsidP="000954B0">
      <w:pPr>
        <w:tabs>
          <w:tab w:val="clear" w:pos="397"/>
          <w:tab w:val="clear" w:pos="794"/>
          <w:tab w:val="clear" w:pos="1191"/>
        </w:tabs>
        <w:spacing w:before="0" w:after="200" w:line="276" w:lineRule="auto"/>
        <w:contextualSpacing w:val="0"/>
        <w:rPr>
          <w:lang w:val="it-IT"/>
        </w:rPr>
      </w:pPr>
    </w:p>
    <w:p w14:paraId="3D7246BB" w14:textId="3180CBC6" w:rsidR="00280264" w:rsidRPr="00114041" w:rsidRDefault="00280264" w:rsidP="000954B0">
      <w:pPr>
        <w:tabs>
          <w:tab w:val="clear" w:pos="397"/>
          <w:tab w:val="clear" w:pos="794"/>
          <w:tab w:val="clear" w:pos="1191"/>
        </w:tabs>
        <w:spacing w:before="0" w:after="200" w:line="276" w:lineRule="auto"/>
        <w:contextualSpacing w:val="0"/>
        <w:rPr>
          <w:lang w:val="it-IT"/>
        </w:rPr>
      </w:pPr>
    </w:p>
    <w:p w14:paraId="57E1A070" w14:textId="04DA72A0" w:rsidR="004F0375" w:rsidRPr="00114041" w:rsidRDefault="004F0375" w:rsidP="000954B0">
      <w:pPr>
        <w:tabs>
          <w:tab w:val="clear" w:pos="397"/>
          <w:tab w:val="clear" w:pos="794"/>
          <w:tab w:val="clear" w:pos="1191"/>
        </w:tabs>
        <w:spacing w:before="0" w:after="200" w:line="276" w:lineRule="auto"/>
        <w:contextualSpacing w:val="0"/>
        <w:rPr>
          <w:lang w:val="it-IT"/>
        </w:rPr>
      </w:pPr>
    </w:p>
    <w:p w14:paraId="4DDB8ADA" w14:textId="3458A72E" w:rsidR="004F0375" w:rsidRPr="00114041" w:rsidRDefault="004F0375" w:rsidP="000954B0">
      <w:pPr>
        <w:tabs>
          <w:tab w:val="clear" w:pos="397"/>
          <w:tab w:val="clear" w:pos="794"/>
          <w:tab w:val="clear" w:pos="1191"/>
        </w:tabs>
        <w:spacing w:before="0" w:after="200" w:line="276" w:lineRule="auto"/>
        <w:contextualSpacing w:val="0"/>
        <w:rPr>
          <w:lang w:val="it-IT"/>
        </w:rPr>
      </w:pPr>
    </w:p>
    <w:p w14:paraId="48126414" w14:textId="4B73948D" w:rsidR="0054462B" w:rsidRPr="00114041" w:rsidRDefault="0054462B" w:rsidP="000954B0">
      <w:pPr>
        <w:tabs>
          <w:tab w:val="clear" w:pos="397"/>
          <w:tab w:val="clear" w:pos="794"/>
          <w:tab w:val="clear" w:pos="1191"/>
        </w:tabs>
        <w:spacing w:before="0" w:after="200" w:line="276" w:lineRule="auto"/>
        <w:contextualSpacing w:val="0"/>
        <w:rPr>
          <w:lang w:val="it-IT"/>
        </w:rPr>
      </w:pPr>
    </w:p>
    <w:p w14:paraId="2C16CBE0" w14:textId="660D0996" w:rsidR="0054462B" w:rsidRPr="00114041" w:rsidRDefault="0054462B" w:rsidP="000954B0">
      <w:pPr>
        <w:tabs>
          <w:tab w:val="clear" w:pos="397"/>
          <w:tab w:val="clear" w:pos="794"/>
          <w:tab w:val="clear" w:pos="1191"/>
        </w:tabs>
        <w:spacing w:before="0" w:after="200" w:line="276" w:lineRule="auto"/>
        <w:contextualSpacing w:val="0"/>
        <w:rPr>
          <w:lang w:val="it-IT"/>
        </w:rPr>
      </w:pPr>
    </w:p>
    <w:p w14:paraId="1D35A253" w14:textId="30D83A98" w:rsidR="0054462B" w:rsidRPr="00114041" w:rsidRDefault="0054462B" w:rsidP="000954B0">
      <w:pPr>
        <w:tabs>
          <w:tab w:val="clear" w:pos="397"/>
          <w:tab w:val="clear" w:pos="794"/>
          <w:tab w:val="clear" w:pos="1191"/>
        </w:tabs>
        <w:spacing w:before="0" w:after="200" w:line="276" w:lineRule="auto"/>
        <w:contextualSpacing w:val="0"/>
        <w:rPr>
          <w:lang w:val="it-IT"/>
        </w:rPr>
      </w:pPr>
    </w:p>
    <w:p w14:paraId="724CA45E" w14:textId="4085CAE5" w:rsidR="0054462B" w:rsidRPr="00114041" w:rsidRDefault="0054462B" w:rsidP="000954B0">
      <w:pPr>
        <w:tabs>
          <w:tab w:val="clear" w:pos="397"/>
          <w:tab w:val="clear" w:pos="794"/>
          <w:tab w:val="clear" w:pos="1191"/>
        </w:tabs>
        <w:spacing w:before="0" w:after="200" w:line="276" w:lineRule="auto"/>
        <w:contextualSpacing w:val="0"/>
        <w:rPr>
          <w:lang w:val="it-IT"/>
        </w:rPr>
      </w:pPr>
    </w:p>
    <w:p w14:paraId="67C581E7" w14:textId="5E2DEB97" w:rsidR="0054462B" w:rsidRPr="00114041" w:rsidRDefault="0054462B" w:rsidP="000954B0">
      <w:pPr>
        <w:tabs>
          <w:tab w:val="clear" w:pos="397"/>
          <w:tab w:val="clear" w:pos="794"/>
          <w:tab w:val="clear" w:pos="1191"/>
        </w:tabs>
        <w:spacing w:before="0" w:after="200" w:line="276" w:lineRule="auto"/>
        <w:contextualSpacing w:val="0"/>
        <w:rPr>
          <w:lang w:val="it-IT"/>
        </w:rPr>
      </w:pPr>
    </w:p>
    <w:p w14:paraId="22B3E409" w14:textId="129CC810" w:rsidR="0054462B" w:rsidRPr="00114041" w:rsidRDefault="0054462B" w:rsidP="000954B0">
      <w:pPr>
        <w:tabs>
          <w:tab w:val="clear" w:pos="397"/>
          <w:tab w:val="clear" w:pos="794"/>
          <w:tab w:val="clear" w:pos="1191"/>
        </w:tabs>
        <w:spacing w:before="0" w:after="200" w:line="276" w:lineRule="auto"/>
        <w:contextualSpacing w:val="0"/>
        <w:rPr>
          <w:lang w:val="it-IT"/>
        </w:rPr>
      </w:pPr>
    </w:p>
    <w:p w14:paraId="23B3BFF1" w14:textId="77777777" w:rsidR="0054462B" w:rsidRPr="00114041" w:rsidRDefault="0054462B" w:rsidP="000954B0">
      <w:pPr>
        <w:tabs>
          <w:tab w:val="clear" w:pos="397"/>
          <w:tab w:val="clear" w:pos="794"/>
          <w:tab w:val="clear" w:pos="1191"/>
        </w:tabs>
        <w:spacing w:before="0" w:after="200" w:line="276" w:lineRule="auto"/>
        <w:contextualSpacing w:val="0"/>
        <w:rPr>
          <w:lang w:val="it-IT"/>
        </w:rPr>
      </w:pPr>
    </w:p>
    <w:p w14:paraId="7A6AB75E" w14:textId="3B50E43A" w:rsidR="004F0375" w:rsidRDefault="003D4115" w:rsidP="004F0375">
      <w:pPr>
        <w:pStyle w:val="berschrift2"/>
      </w:pPr>
      <w:bookmarkStart w:id="52" w:name="_Toc125553245"/>
      <w:r w:rsidRPr="003D4115">
        <w:t>Controllo di convalida</w:t>
      </w:r>
      <w:bookmarkEnd w:id="52"/>
    </w:p>
    <w:p w14:paraId="7541C8BA" w14:textId="4D5D05C5" w:rsidR="004A3A27" w:rsidRPr="003D4115" w:rsidRDefault="003D4115" w:rsidP="004A3A27">
      <w:pPr>
        <w:spacing w:line="360" w:lineRule="auto"/>
        <w:jc w:val="both"/>
        <w:rPr>
          <w:lang w:val="it-IT"/>
        </w:rPr>
      </w:pPr>
      <w:r w:rsidRPr="003D4115">
        <w:rPr>
          <w:lang w:val="it-IT"/>
        </w:rPr>
        <w:t>L'applicazione self-service controlla, sulla base di una consegna giornaliera di dati, se un servizio è stato eseguito ma non è stata creata alcuna voce di servizio nell'applicazione self-service. Se viene identificata un'operazione di questo tipo, l'applicazione self-service informa l'utente via e-mail su ogni nuova operazione di inserimento. Le nuove operazioni aperte si trovano nel TecRMI Service Book Dashboard nello stato "Open</w:t>
      </w:r>
      <w:r w:rsidR="004A3A27" w:rsidRPr="003D4115">
        <w:rPr>
          <w:lang w:val="it-IT"/>
        </w:rPr>
        <w:t>".</w:t>
      </w:r>
    </w:p>
    <w:p w14:paraId="77BE8D3D" w14:textId="77777777" w:rsidR="004A3A27" w:rsidRPr="003D4115" w:rsidRDefault="004A3A27" w:rsidP="004A3A27">
      <w:pPr>
        <w:spacing w:line="360" w:lineRule="auto"/>
        <w:jc w:val="both"/>
        <w:rPr>
          <w:lang w:val="it-IT"/>
        </w:rPr>
      </w:pPr>
    </w:p>
    <w:p w14:paraId="643D5F29" w14:textId="5F0A196D" w:rsidR="004A3A27" w:rsidRPr="003D4115" w:rsidRDefault="003D4115" w:rsidP="004A3A27">
      <w:pPr>
        <w:spacing w:line="360" w:lineRule="auto"/>
        <w:jc w:val="both"/>
        <w:rPr>
          <w:lang w:val="it-IT"/>
        </w:rPr>
      </w:pPr>
      <w:r w:rsidRPr="003D4115">
        <w:rPr>
          <w:lang w:val="it-IT"/>
        </w:rPr>
        <w:t>Si noti che non tutti i servizi eseguiti vengono inseriti per l'elaborazione nell'applicazione self-service. Tutti gli interventi di manutenzione e i servizi eseguiti vengono preselezionati in base ai seguenti criteri</w:t>
      </w:r>
      <w:r w:rsidR="004A3A27" w:rsidRPr="003D4115">
        <w:rPr>
          <w:lang w:val="it-IT"/>
        </w:rPr>
        <w:t>.</w:t>
      </w:r>
    </w:p>
    <w:p w14:paraId="49A7EF2A" w14:textId="77777777" w:rsidR="00D02841" w:rsidRPr="00D02841" w:rsidRDefault="00D02841" w:rsidP="00EB0377">
      <w:pPr>
        <w:pStyle w:val="Listenabsatz"/>
        <w:numPr>
          <w:ilvl w:val="0"/>
          <w:numId w:val="41"/>
        </w:numPr>
        <w:spacing w:line="360" w:lineRule="auto"/>
        <w:jc w:val="both"/>
        <w:rPr>
          <w:lang w:val="en-US"/>
        </w:rPr>
      </w:pPr>
      <w:r w:rsidRPr="00D02841">
        <w:rPr>
          <w:lang w:val="en"/>
        </w:rPr>
        <w:t>Costruttore del veicolo</w:t>
      </w:r>
    </w:p>
    <w:p w14:paraId="69B202BF" w14:textId="77777777" w:rsidR="00362093" w:rsidRDefault="00362093" w:rsidP="00EB0377">
      <w:pPr>
        <w:pStyle w:val="Listenabsatz"/>
        <w:numPr>
          <w:ilvl w:val="0"/>
          <w:numId w:val="42"/>
        </w:numPr>
        <w:spacing w:line="360" w:lineRule="auto"/>
        <w:jc w:val="both"/>
        <w:rPr>
          <w:lang w:val="it-IT"/>
        </w:rPr>
      </w:pPr>
      <w:r w:rsidRPr="00362093">
        <w:rPr>
          <w:lang w:val="it-IT"/>
        </w:rPr>
        <w:t>La manutenzione dei veicoli di produttori non supportati dall'applicazione TecRMI Service Book non viene inserita nell'applicazione self-service per l'elaborazione.</w:t>
      </w:r>
    </w:p>
    <w:p w14:paraId="5018FBB2" w14:textId="77777777" w:rsidR="009D4EEB" w:rsidRPr="009D4EEB" w:rsidRDefault="009D4EEB" w:rsidP="00EB0377">
      <w:pPr>
        <w:pStyle w:val="Listenabsatz"/>
        <w:numPr>
          <w:ilvl w:val="1"/>
          <w:numId w:val="36"/>
        </w:numPr>
        <w:spacing w:line="360" w:lineRule="auto"/>
        <w:jc w:val="both"/>
        <w:rPr>
          <w:lang w:val="en-US"/>
        </w:rPr>
      </w:pPr>
      <w:r w:rsidRPr="009D4EEB">
        <w:rPr>
          <w:lang w:val="it-IT"/>
        </w:rPr>
        <w:t>Data della prima registrazione</w:t>
      </w:r>
    </w:p>
    <w:p w14:paraId="1D28CD3A" w14:textId="58B4A5D4" w:rsidR="004A3A27" w:rsidRPr="009D4EEB" w:rsidRDefault="009D4EEB" w:rsidP="00EB0377">
      <w:pPr>
        <w:pStyle w:val="Listenabsatz"/>
        <w:numPr>
          <w:ilvl w:val="0"/>
          <w:numId w:val="42"/>
        </w:numPr>
        <w:spacing w:line="360" w:lineRule="auto"/>
        <w:jc w:val="both"/>
        <w:rPr>
          <w:lang w:val="it-IT"/>
        </w:rPr>
      </w:pPr>
      <w:r w:rsidRPr="009D4EEB">
        <w:rPr>
          <w:lang w:val="it-IT"/>
        </w:rPr>
        <w:t>A seconda della data di prima immatricolazione, viene preselezionato se il veicolo corrispondente necessita o meno di una voce di servizio digitale.</w:t>
      </w:r>
    </w:p>
    <w:p w14:paraId="688033BF" w14:textId="77777777" w:rsidR="00F20CC0" w:rsidRPr="00F20CC0" w:rsidRDefault="00F20CC0" w:rsidP="00F20CC0">
      <w:pPr>
        <w:spacing w:line="360" w:lineRule="auto"/>
        <w:jc w:val="both"/>
        <w:rPr>
          <w:b/>
          <w:lang w:val="it-IT"/>
        </w:rPr>
      </w:pPr>
      <w:r w:rsidRPr="00F20CC0">
        <w:rPr>
          <w:b/>
          <w:lang w:val="it-IT"/>
        </w:rPr>
        <w:t xml:space="preserve">Nota: </w:t>
      </w:r>
      <w:r w:rsidRPr="00F20CC0">
        <w:rPr>
          <w:bCs/>
          <w:lang w:val="it-IT"/>
        </w:rPr>
        <w:t>assicurarsi che il veicolo del processo corrispondente richieda effettivamente una prova di servizio digitale</w:t>
      </w:r>
      <w:r w:rsidRPr="00F20CC0">
        <w:rPr>
          <w:b/>
          <w:lang w:val="it-IT"/>
        </w:rPr>
        <w:t>.</w:t>
      </w:r>
    </w:p>
    <w:p w14:paraId="194E2192" w14:textId="77777777" w:rsidR="00F20CC0" w:rsidRPr="00F20CC0" w:rsidRDefault="00F20CC0" w:rsidP="00F20CC0">
      <w:pPr>
        <w:spacing w:line="360" w:lineRule="auto"/>
        <w:jc w:val="both"/>
        <w:rPr>
          <w:b/>
          <w:lang w:val="it-IT"/>
        </w:rPr>
      </w:pPr>
    </w:p>
    <w:p w14:paraId="0B832BFD" w14:textId="47E99DC2" w:rsidR="004A3A27" w:rsidRPr="00F20CC0" w:rsidRDefault="00F20CC0" w:rsidP="00F20CC0">
      <w:pPr>
        <w:spacing w:line="360" w:lineRule="auto"/>
        <w:jc w:val="both"/>
        <w:rPr>
          <w:lang w:val="it-IT"/>
        </w:rPr>
      </w:pPr>
      <w:r w:rsidRPr="00F20CC0">
        <w:rPr>
          <w:b/>
          <w:lang w:val="it-IT"/>
        </w:rPr>
        <w:t xml:space="preserve">Nota: </w:t>
      </w:r>
      <w:r w:rsidRPr="00F20CC0">
        <w:rPr>
          <w:bCs/>
          <w:lang w:val="it-IT"/>
        </w:rPr>
        <w:t>mantenere la data di prima immatricolazione dei veicoli nei propri sistemi interni, in modo che l'applicazione self-service possa effettuare una preselezione il più accurata possibile.</w:t>
      </w:r>
    </w:p>
    <w:p w14:paraId="074AC08F" w14:textId="77777777" w:rsidR="004F0375" w:rsidRPr="00F20CC0" w:rsidRDefault="004F0375" w:rsidP="004F0375">
      <w:pPr>
        <w:tabs>
          <w:tab w:val="clear" w:pos="397"/>
          <w:tab w:val="clear" w:pos="794"/>
          <w:tab w:val="clear" w:pos="1191"/>
        </w:tabs>
        <w:spacing w:before="0" w:after="200" w:line="276" w:lineRule="auto"/>
        <w:contextualSpacing w:val="0"/>
        <w:rPr>
          <w:lang w:val="it-IT"/>
        </w:rPr>
      </w:pPr>
      <w:r w:rsidRPr="00F20CC0">
        <w:rPr>
          <w:lang w:val="it-IT"/>
        </w:rPr>
        <w:br w:type="page"/>
      </w:r>
    </w:p>
    <w:p w14:paraId="47D6B87C" w14:textId="40FD169F" w:rsidR="005079B0" w:rsidRDefault="00F20CC0" w:rsidP="005079B0">
      <w:pPr>
        <w:pStyle w:val="berschrift1"/>
        <w:rPr>
          <w:lang w:val="en-US"/>
        </w:rPr>
      </w:pPr>
      <w:bookmarkStart w:id="53" w:name="_Toc125553246"/>
      <w:r w:rsidRPr="00F20CC0">
        <w:rPr>
          <w:lang w:val="en-US"/>
        </w:rPr>
        <w:t>Contatto - Errori di sistema</w:t>
      </w:r>
      <w:bookmarkEnd w:id="53"/>
    </w:p>
    <w:p w14:paraId="34B1B534" w14:textId="2CE464AE" w:rsidR="00CD6F21" w:rsidRPr="004B5E61" w:rsidRDefault="004B5E61" w:rsidP="00E17A03">
      <w:pPr>
        <w:spacing w:line="360" w:lineRule="auto"/>
        <w:jc w:val="both"/>
        <w:rPr>
          <w:lang w:val="it-IT"/>
        </w:rPr>
      </w:pPr>
      <w:r w:rsidRPr="004B5E61">
        <w:rPr>
          <w:lang w:val="it-IT"/>
        </w:rPr>
        <w:t>Nella sezione "Assistenza e manuali", è possibile contattare l'Assistenza clienti in caso di problemi tecnici o domande utilizzando i seguenti recapiti</w:t>
      </w:r>
      <w:r w:rsidR="00CD6F21" w:rsidRPr="004B5E61">
        <w:rPr>
          <w:lang w:val="it-IT"/>
        </w:rPr>
        <w:t>:</w:t>
      </w:r>
    </w:p>
    <w:p w14:paraId="56152527" w14:textId="013B36E6" w:rsidR="00CF0C9F" w:rsidRDefault="004B5E61" w:rsidP="00EB0377">
      <w:pPr>
        <w:pStyle w:val="Listenabsatz"/>
        <w:numPr>
          <w:ilvl w:val="1"/>
          <w:numId w:val="36"/>
        </w:numPr>
      </w:pPr>
      <w:r w:rsidRPr="004B5E61">
        <w:t xml:space="preserve">E-Mail: </w:t>
      </w:r>
      <w:hyperlink r:id="rId149" w:history="1">
        <w:r w:rsidRPr="00414872">
          <w:rPr>
            <w:rStyle w:val="Hyperlink"/>
          </w:rPr>
          <w:t>support.wkh@tecalliance.net</w:t>
        </w:r>
      </w:hyperlink>
    </w:p>
    <w:p w14:paraId="054FBBE0" w14:textId="77777777" w:rsidR="004B5E61" w:rsidRPr="00730330" w:rsidRDefault="004B5E61" w:rsidP="004B5E61"/>
    <w:p w14:paraId="779907DF" w14:textId="77777777" w:rsidR="00EA27D4" w:rsidRPr="00EA27D4" w:rsidRDefault="00EA27D4" w:rsidP="00EB0377">
      <w:pPr>
        <w:pStyle w:val="Listenabsatz"/>
        <w:numPr>
          <w:ilvl w:val="1"/>
          <w:numId w:val="36"/>
        </w:numPr>
        <w:rPr>
          <w:rFonts w:eastAsia="Times New Roman"/>
        </w:rPr>
      </w:pPr>
      <w:r w:rsidRPr="00EA27D4">
        <w:t>Telefono: +49 2203 2020 2408</w:t>
      </w:r>
    </w:p>
    <w:p w14:paraId="0B2F6C48" w14:textId="4C80786F" w:rsidR="004544CB" w:rsidRPr="00EA27D4" w:rsidRDefault="00256907" w:rsidP="00EA27D4">
      <w:pPr>
        <w:rPr>
          <w:rFonts w:eastAsia="Times New Roman"/>
        </w:rPr>
      </w:pPr>
      <w:r>
        <w:rPr>
          <w:noProof/>
        </w:rPr>
        <mc:AlternateContent>
          <mc:Choice Requires="wpg">
            <w:drawing>
              <wp:anchor distT="0" distB="0" distL="114300" distR="114300" simplePos="0" relativeHeight="251687936" behindDoc="0" locked="0" layoutInCell="1" allowOverlap="1" wp14:anchorId="7DC751DC" wp14:editId="4E59CDD6">
                <wp:simplePos x="0" y="0"/>
                <wp:positionH relativeFrom="column">
                  <wp:posOffset>-2819</wp:posOffset>
                </wp:positionH>
                <wp:positionV relativeFrom="paragraph">
                  <wp:posOffset>137084</wp:posOffset>
                </wp:positionV>
                <wp:extent cx="6299835" cy="2399385"/>
                <wp:effectExtent l="0" t="0" r="5715" b="20320"/>
                <wp:wrapNone/>
                <wp:docPr id="148" name="Group 148"/>
                <wp:cNvGraphicFramePr/>
                <a:graphic xmlns:a="http://schemas.openxmlformats.org/drawingml/2006/main">
                  <a:graphicData uri="http://schemas.microsoft.com/office/word/2010/wordprocessingGroup">
                    <wpg:wgp>
                      <wpg:cNvGrpSpPr/>
                      <wpg:grpSpPr>
                        <a:xfrm>
                          <a:off x="0" y="0"/>
                          <a:ext cx="6299835" cy="2399385"/>
                          <a:chOff x="0" y="0"/>
                          <a:chExt cx="6299835" cy="2399385"/>
                        </a:xfrm>
                      </wpg:grpSpPr>
                      <wpg:grpSp>
                        <wpg:cNvPr id="145" name="Group 145"/>
                        <wpg:cNvGrpSpPr/>
                        <wpg:grpSpPr>
                          <a:xfrm>
                            <a:off x="0" y="0"/>
                            <a:ext cx="6299835" cy="2392045"/>
                            <a:chOff x="0" y="0"/>
                            <a:chExt cx="6299835" cy="2392045"/>
                          </a:xfrm>
                        </wpg:grpSpPr>
                        <pic:pic xmlns:pic="http://schemas.openxmlformats.org/drawingml/2006/picture">
                          <pic:nvPicPr>
                            <pic:cNvPr id="143" name="Picture 143" descr="Graphical user interface, text, application&#10;&#10;Description automatically generated"/>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6299835" cy="2392045"/>
                            </a:xfrm>
                            <a:prstGeom prst="rect">
                              <a:avLst/>
                            </a:prstGeom>
                          </pic:spPr>
                        </pic:pic>
                        <wps:wsp>
                          <wps:cNvPr id="144" name="Rectangle 144"/>
                          <wps:cNvSpPr/>
                          <wps:spPr>
                            <a:xfrm>
                              <a:off x="3299155" y="2209190"/>
                              <a:ext cx="1038759" cy="153619"/>
                            </a:xfrm>
                            <a:prstGeom prst="rect">
                              <a:avLst/>
                            </a:prstGeom>
                            <a:solidFill>
                              <a:srgbClr val="24C66D"/>
                            </a:solidFill>
                            <a:ln w="6350">
                              <a:solidFill>
                                <a:srgbClr val="24C66D"/>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wpg:grpSp>
                      <wps:wsp>
                        <wps:cNvPr id="146" name="Rectangle 146"/>
                        <wps:cNvSpPr/>
                        <wps:spPr>
                          <a:xfrm>
                            <a:off x="124358" y="2194560"/>
                            <a:ext cx="914400" cy="204825"/>
                          </a:xfrm>
                          <a:prstGeom prst="rect">
                            <a:avLst/>
                          </a:prstGeom>
                          <a:noFill/>
                          <a:ln w="12700">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wpg:wgp>
                  </a:graphicData>
                </a:graphic>
              </wp:anchor>
            </w:drawing>
          </mc:Choice>
          <mc:Fallback>
            <w:pict>
              <v:group w14:anchorId="1F2FCF9E" id="Group 148" o:spid="_x0000_s1026" style="position:absolute;margin-left:-.2pt;margin-top:10.8pt;width:496.05pt;height:188.95pt;z-index:251687936" coordsize="62998,23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">
                <v:group id="Group 145" o:spid="_x0000_s1027" style="position:absolute;width:62998;height:23920" coordsize="62998,23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3" o:spid="_x0000_s1028" type="#_x0000_t75" alt="Graphical user interface, text, application&#10;&#10;Description automatically generated" style="position:absolute;width:62998;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">
                    <v:imagedata r:id="rId151" o:title="Graphical user interface, text, application&#10;&#10;Description automatically generated"/>
                  </v:shape>
                  <v:rect id="Rectangle 144" o:spid="_x0000_s1029" style="position:absolute;left:32991;top:22091;width:10388;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" fillcolor="#24c66d" strokecolor="#24c66d" strokeweight=".5pt">
                    <v:textbox inset="2mm,2mm,2mm,2mm"/>
                  </v:rect>
                </v:group>
                <v:rect id="Rectangle 146" o:spid="_x0000_s1030" style="position:absolute;left:1243;top:21945;width:9144;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" filled="f" strokecolor="red" strokeweight="1pt">
                  <v:textbox inset="2mm,2mm,2mm,2mm"/>
                </v:rect>
              </v:group>
            </w:pict>
          </mc:Fallback>
        </mc:AlternateContent>
      </w:r>
    </w:p>
    <w:p w14:paraId="1CEDB840" w14:textId="132DD4E0" w:rsidR="004544CB" w:rsidRDefault="004544CB" w:rsidP="004544CB">
      <w:pPr>
        <w:spacing w:line="360" w:lineRule="auto"/>
        <w:rPr>
          <w:rFonts w:eastAsia="Times New Roman"/>
        </w:rPr>
      </w:pPr>
    </w:p>
    <w:p w14:paraId="1C848330" w14:textId="6FE0094A" w:rsidR="00057B2F" w:rsidRDefault="00057B2F" w:rsidP="004544CB">
      <w:pPr>
        <w:spacing w:line="360" w:lineRule="auto"/>
        <w:rPr>
          <w:rFonts w:eastAsia="Times New Roman"/>
        </w:rPr>
      </w:pPr>
    </w:p>
    <w:p w14:paraId="00D14696" w14:textId="778D8EC7" w:rsidR="00057B2F" w:rsidRDefault="00057B2F" w:rsidP="004544CB">
      <w:pPr>
        <w:spacing w:line="360" w:lineRule="auto"/>
        <w:rPr>
          <w:rFonts w:eastAsia="Times New Roman"/>
        </w:rPr>
      </w:pPr>
    </w:p>
    <w:p w14:paraId="0CAB6188" w14:textId="25C95960" w:rsidR="00057B2F" w:rsidRDefault="00057B2F" w:rsidP="004544CB">
      <w:pPr>
        <w:spacing w:line="360" w:lineRule="auto"/>
        <w:rPr>
          <w:rFonts w:eastAsia="Times New Roman"/>
        </w:rPr>
      </w:pPr>
    </w:p>
    <w:p w14:paraId="38768FD7" w14:textId="37790E63" w:rsidR="00057B2F" w:rsidRDefault="00057B2F" w:rsidP="004544CB">
      <w:pPr>
        <w:spacing w:line="360" w:lineRule="auto"/>
        <w:rPr>
          <w:rFonts w:eastAsia="Times New Roman"/>
        </w:rPr>
      </w:pPr>
    </w:p>
    <w:p w14:paraId="3A29B94B" w14:textId="6DB6371A" w:rsidR="00057B2F" w:rsidRDefault="00057B2F" w:rsidP="004544CB">
      <w:pPr>
        <w:spacing w:line="360" w:lineRule="auto"/>
        <w:rPr>
          <w:rFonts w:eastAsia="Times New Roman"/>
        </w:rPr>
      </w:pPr>
    </w:p>
    <w:p w14:paraId="026CDDE1" w14:textId="2588B6EA" w:rsidR="00057B2F" w:rsidRDefault="00057B2F" w:rsidP="004544CB">
      <w:pPr>
        <w:spacing w:line="360" w:lineRule="auto"/>
        <w:rPr>
          <w:rFonts w:eastAsia="Times New Roman"/>
        </w:rPr>
      </w:pPr>
    </w:p>
    <w:p w14:paraId="08DDEF01" w14:textId="4526A220" w:rsidR="00057B2F" w:rsidRDefault="00057B2F" w:rsidP="004544CB">
      <w:pPr>
        <w:spacing w:line="360" w:lineRule="auto"/>
        <w:rPr>
          <w:rFonts w:eastAsia="Times New Roman"/>
        </w:rPr>
      </w:pPr>
    </w:p>
    <w:p w14:paraId="76267845" w14:textId="3CE0D651" w:rsidR="00057B2F" w:rsidRDefault="00057B2F" w:rsidP="004544CB">
      <w:pPr>
        <w:spacing w:line="360" w:lineRule="auto"/>
        <w:rPr>
          <w:rFonts w:eastAsia="Times New Roman"/>
        </w:rPr>
      </w:pPr>
    </w:p>
    <w:p w14:paraId="188AC6F5" w14:textId="791BEF31" w:rsidR="00057B2F" w:rsidRDefault="00057B2F" w:rsidP="004544CB">
      <w:pPr>
        <w:spacing w:line="360" w:lineRule="auto"/>
        <w:rPr>
          <w:rFonts w:eastAsia="Times New Roman"/>
        </w:rPr>
      </w:pPr>
    </w:p>
    <w:p w14:paraId="45A75035" w14:textId="0CE6E0FD" w:rsidR="00057B2F" w:rsidRDefault="00057B2F" w:rsidP="004544CB">
      <w:pPr>
        <w:spacing w:line="360" w:lineRule="auto"/>
        <w:rPr>
          <w:rFonts w:eastAsia="Times New Roman"/>
        </w:rPr>
      </w:pPr>
    </w:p>
    <w:p w14:paraId="1052106C" w14:textId="67D08E49" w:rsidR="002A6FA0" w:rsidRDefault="002A6FA0" w:rsidP="004544CB">
      <w:pPr>
        <w:spacing w:line="360" w:lineRule="auto"/>
        <w:rPr>
          <w:rFonts w:eastAsia="Times New Roman"/>
        </w:rPr>
      </w:pPr>
      <w:r w:rsidRPr="002A6FA0">
        <w:rPr>
          <w:rFonts w:eastAsia="Times New Roman"/>
        </w:rPr>
        <w:drawing>
          <wp:inline distT="0" distB="0" distL="0" distR="0" wp14:anchorId="46EF83A6" wp14:editId="64F33C9A">
            <wp:extent cx="6299835" cy="2409825"/>
            <wp:effectExtent l="0" t="0" r="5715" b="9525"/>
            <wp:docPr id="232" name="Grafik 2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Grafik 232" descr="Ein Bild, das Text enthält.&#10;&#10;Automatisch generierte Beschreibung"/>
                    <pic:cNvPicPr/>
                  </pic:nvPicPr>
                  <pic:blipFill>
                    <a:blip r:embed="rId152"/>
                    <a:stretch>
                      <a:fillRect/>
                    </a:stretch>
                  </pic:blipFill>
                  <pic:spPr>
                    <a:xfrm>
                      <a:off x="0" y="0"/>
                      <a:ext cx="6299835" cy="2409825"/>
                    </a:xfrm>
                    <a:prstGeom prst="rect">
                      <a:avLst/>
                    </a:prstGeom>
                  </pic:spPr>
                </pic:pic>
              </a:graphicData>
            </a:graphic>
          </wp:inline>
        </w:drawing>
      </w:r>
    </w:p>
    <w:p w14:paraId="3458308B" w14:textId="2291B1C7" w:rsidR="004544CB" w:rsidRDefault="004544CB" w:rsidP="003907EC">
      <w:pPr>
        <w:pStyle w:val="berschrift2"/>
        <w:jc w:val="both"/>
      </w:pPr>
      <w:bookmarkStart w:id="54" w:name="_Toc125553247"/>
      <w:r>
        <w:t>Feedback</w:t>
      </w:r>
      <w:bookmarkEnd w:id="54"/>
    </w:p>
    <w:p w14:paraId="4A5DD11F" w14:textId="6A77ADC4" w:rsidR="004544CB" w:rsidRPr="003E672A" w:rsidRDefault="003E672A" w:rsidP="003907EC">
      <w:pPr>
        <w:jc w:val="both"/>
        <w:rPr>
          <w:lang w:val="it-IT"/>
        </w:rPr>
      </w:pPr>
      <w:r w:rsidRPr="003E672A">
        <w:rPr>
          <w:lang w:val="it-IT"/>
        </w:rPr>
        <w:t>Nella sezione "Feedback" è possibile, oltre a un giudizio di soddisfazione generale</w:t>
      </w:r>
      <w:r w:rsidR="007C4496" w:rsidRPr="003E672A">
        <w:rPr>
          <w:lang w:val="it-IT"/>
        </w:rPr>
        <w:t>:</w:t>
      </w:r>
    </w:p>
    <w:p w14:paraId="42325D30" w14:textId="293CC4CD" w:rsidR="007C4496" w:rsidRPr="00B55B8E" w:rsidRDefault="003E672A" w:rsidP="00EB0377">
      <w:pPr>
        <w:pStyle w:val="Listenabsatz"/>
        <w:numPr>
          <w:ilvl w:val="0"/>
          <w:numId w:val="37"/>
        </w:numPr>
        <w:jc w:val="both"/>
        <w:rPr>
          <w:b/>
          <w:bCs/>
        </w:rPr>
      </w:pPr>
      <w:r w:rsidRPr="003E672A">
        <w:t>Suggerimento</w:t>
      </w:r>
    </w:p>
    <w:p w14:paraId="67B42FEB" w14:textId="42A1F589" w:rsidR="00B55B8E" w:rsidRPr="003E672A" w:rsidRDefault="003E672A" w:rsidP="00EB0377">
      <w:pPr>
        <w:pStyle w:val="Listenabsatz"/>
        <w:numPr>
          <w:ilvl w:val="1"/>
          <w:numId w:val="37"/>
        </w:numPr>
        <w:jc w:val="both"/>
        <w:rPr>
          <w:b/>
          <w:bCs/>
          <w:lang w:val="it-IT"/>
        </w:rPr>
      </w:pPr>
      <w:r w:rsidRPr="003E672A">
        <w:rPr>
          <w:lang w:val="it-IT"/>
        </w:rPr>
        <w:t>Utilizzate questa voce per inviarci suggerimenti su miglioramenti o ampliamenti. Saremo lieti di esaminarli e di tenervi informati sui risultati</w:t>
      </w:r>
      <w:r w:rsidR="007961FE" w:rsidRPr="003E672A">
        <w:rPr>
          <w:lang w:val="it-IT"/>
        </w:rPr>
        <w:t xml:space="preserve">. </w:t>
      </w:r>
    </w:p>
    <w:p w14:paraId="5AA8F9CC" w14:textId="77777777" w:rsidR="003E672A" w:rsidRPr="003E672A" w:rsidRDefault="003E672A" w:rsidP="00EB0377">
      <w:pPr>
        <w:pStyle w:val="Listenabsatz"/>
        <w:numPr>
          <w:ilvl w:val="0"/>
          <w:numId w:val="37"/>
        </w:numPr>
        <w:jc w:val="both"/>
        <w:rPr>
          <w:lang w:val="en-US"/>
        </w:rPr>
      </w:pPr>
      <w:r w:rsidRPr="003E672A">
        <w:rPr>
          <w:lang w:val="en-US"/>
        </w:rPr>
        <w:t>Segnala un errore</w:t>
      </w:r>
    </w:p>
    <w:p w14:paraId="73D8E78F" w14:textId="5095A4D3" w:rsidR="001D64CC" w:rsidRPr="00C92D53" w:rsidRDefault="00C92D53" w:rsidP="00EB0377">
      <w:pPr>
        <w:pStyle w:val="Listenabsatz"/>
        <w:numPr>
          <w:ilvl w:val="1"/>
          <w:numId w:val="37"/>
        </w:numPr>
        <w:jc w:val="both"/>
        <w:rPr>
          <w:lang w:val="it-IT"/>
        </w:rPr>
      </w:pPr>
      <w:r w:rsidRPr="00C92D53">
        <w:rPr>
          <w:lang w:val="it-IT"/>
        </w:rPr>
        <w:t>Se trovate qualcosa che evidentemente non funziona come previsto, potete utilizzare questa funzione per informarci dell'errore</w:t>
      </w:r>
      <w:r w:rsidR="001D64CC" w:rsidRPr="00C92D53">
        <w:rPr>
          <w:lang w:val="it-IT"/>
        </w:rPr>
        <w:t>.</w:t>
      </w:r>
    </w:p>
    <w:p w14:paraId="736058FB" w14:textId="5F4FE9F3" w:rsidR="00C92D53" w:rsidRPr="00C92D53" w:rsidRDefault="00C92D53" w:rsidP="00EB0377">
      <w:pPr>
        <w:pStyle w:val="Listenabsatz"/>
        <w:numPr>
          <w:ilvl w:val="0"/>
          <w:numId w:val="43"/>
        </w:numPr>
        <w:jc w:val="both"/>
        <w:rPr>
          <w:lang w:val="en-US"/>
        </w:rPr>
      </w:pPr>
      <w:r w:rsidRPr="00C92D53">
        <w:rPr>
          <w:lang w:val="en-US"/>
        </w:rPr>
        <w:t>Fare un compliment</w:t>
      </w:r>
    </w:p>
    <w:p w14:paraId="42E333A4" w14:textId="6EA561E7" w:rsidR="00057B2F" w:rsidRPr="00EB0377" w:rsidRDefault="00EB0377" w:rsidP="00EB0377">
      <w:pPr>
        <w:pStyle w:val="Listenabsatz"/>
        <w:numPr>
          <w:ilvl w:val="1"/>
          <w:numId w:val="38"/>
        </w:numPr>
        <w:jc w:val="both"/>
        <w:rPr>
          <w:lang w:val="it-IT"/>
        </w:rPr>
      </w:pPr>
      <w:r w:rsidRPr="00EB0377">
        <w:rPr>
          <w:lang w:val="it-IT"/>
        </w:rPr>
        <w:t>Se abbiamo risolto molto bene un problema, ci farebbe molto piacere se non ci tratteneste un feedback positivo</w:t>
      </w:r>
      <w:r w:rsidR="00057B2F" w:rsidRPr="00EB0377">
        <w:rPr>
          <w:lang w:val="it-IT"/>
        </w:rPr>
        <w:t>.</w:t>
      </w:r>
    </w:p>
    <w:bookmarkEnd w:id="2"/>
    <w:bookmarkEnd w:id="3"/>
    <w:bookmarkEnd w:id="4"/>
    <w:p w14:paraId="0317217D" w14:textId="2430CC52" w:rsidR="00CF0C9F" w:rsidRPr="00EB0377" w:rsidRDefault="00CF0C9F" w:rsidP="00A24E0A">
      <w:pPr>
        <w:tabs>
          <w:tab w:val="clear" w:pos="397"/>
          <w:tab w:val="clear" w:pos="794"/>
          <w:tab w:val="clear" w:pos="1191"/>
        </w:tabs>
        <w:spacing w:before="0" w:after="200" w:line="276" w:lineRule="auto"/>
        <w:contextualSpacing w:val="0"/>
        <w:rPr>
          <w:rFonts w:eastAsia="Times New Roman"/>
          <w:lang w:val="it-IT"/>
        </w:rPr>
      </w:pPr>
    </w:p>
    <w:p w14:paraId="7F1B1AAF" w14:textId="756B4920" w:rsidR="003907EC" w:rsidRPr="00EB0377" w:rsidRDefault="003907EC" w:rsidP="00A24E0A">
      <w:pPr>
        <w:tabs>
          <w:tab w:val="clear" w:pos="397"/>
          <w:tab w:val="clear" w:pos="794"/>
          <w:tab w:val="clear" w:pos="1191"/>
        </w:tabs>
        <w:spacing w:before="0" w:after="200" w:line="276" w:lineRule="auto"/>
        <w:contextualSpacing w:val="0"/>
        <w:rPr>
          <w:rFonts w:eastAsia="Times New Roman"/>
          <w:lang w:val="it-IT"/>
        </w:rPr>
      </w:pPr>
    </w:p>
    <w:p w14:paraId="2FE14058" w14:textId="77777777" w:rsidR="00256907" w:rsidRPr="00EB0377" w:rsidRDefault="00256907" w:rsidP="00A24E0A">
      <w:pPr>
        <w:tabs>
          <w:tab w:val="clear" w:pos="397"/>
          <w:tab w:val="clear" w:pos="794"/>
          <w:tab w:val="clear" w:pos="1191"/>
        </w:tabs>
        <w:spacing w:before="0" w:after="200" w:line="276" w:lineRule="auto"/>
        <w:contextualSpacing w:val="0"/>
        <w:rPr>
          <w:rFonts w:eastAsia="Times New Roman"/>
          <w:lang w:val="it-IT"/>
        </w:rPr>
      </w:pPr>
    </w:p>
    <w:p w14:paraId="00B87344" w14:textId="715C30B9" w:rsidR="003907EC" w:rsidRPr="00EB0377" w:rsidRDefault="00EB0377" w:rsidP="003907EC">
      <w:pPr>
        <w:tabs>
          <w:tab w:val="clear" w:pos="397"/>
          <w:tab w:val="clear" w:pos="794"/>
          <w:tab w:val="clear" w:pos="1191"/>
        </w:tabs>
        <w:spacing w:before="0" w:after="200" w:line="360" w:lineRule="auto"/>
        <w:contextualSpacing w:val="0"/>
        <w:jc w:val="both"/>
        <w:rPr>
          <w:rFonts w:eastAsia="Times New Roman"/>
          <w:lang w:val="it-IT"/>
        </w:rPr>
      </w:pPr>
      <w:r w:rsidRPr="00EB0377">
        <w:rPr>
          <w:rFonts w:eastAsia="Times New Roman"/>
          <w:lang w:val="it-IT"/>
        </w:rPr>
        <w:t>Per impostazione predefinita, il feedback viene inviato in forma anonima. Tuttavia, se desiderate inviarci i vostri dati utente in modo da poter elaborare la vostra richiesta individualmente, spuntate la casella "Invia dati utente"</w:t>
      </w:r>
      <w:r w:rsidR="003907EC" w:rsidRPr="00EB0377">
        <w:rPr>
          <w:rFonts w:eastAsia="Times New Roman"/>
          <w:lang w:val="it-IT"/>
        </w:rPr>
        <w:t>.</w:t>
      </w:r>
    </w:p>
    <w:p w14:paraId="1465929E" w14:textId="6268D31C" w:rsidR="00256907" w:rsidRDefault="005F5890" w:rsidP="003907EC">
      <w:pPr>
        <w:tabs>
          <w:tab w:val="clear" w:pos="397"/>
          <w:tab w:val="clear" w:pos="794"/>
          <w:tab w:val="clear" w:pos="1191"/>
        </w:tabs>
        <w:spacing w:before="0" w:after="200" w:line="360" w:lineRule="auto"/>
        <w:contextualSpacing w:val="0"/>
        <w:jc w:val="both"/>
        <w:rPr>
          <w:rFonts w:eastAsia="Times New Roman"/>
          <w:lang w:val="en-US"/>
        </w:rPr>
      </w:pPr>
      <w:r w:rsidRPr="005F5890">
        <w:rPr>
          <w:rFonts w:eastAsia="Times New Roman"/>
          <w:noProof/>
          <w:lang w:val="en-US"/>
        </w:rPr>
        <w:drawing>
          <wp:inline distT="0" distB="0" distL="0" distR="0" wp14:anchorId="2AA61770" wp14:editId="54889F39">
            <wp:extent cx="6299835" cy="4476903"/>
            <wp:effectExtent l="0" t="0" r="5715" b="0"/>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rotWithShape="1">
                    <a:blip r:embed="rId153"/>
                    <a:srcRect b="4662"/>
                    <a:stretch/>
                  </pic:blipFill>
                  <pic:spPr bwMode="auto">
                    <a:xfrm>
                      <a:off x="0" y="0"/>
                      <a:ext cx="6299835" cy="4476903"/>
                    </a:xfrm>
                    <a:prstGeom prst="rect">
                      <a:avLst/>
                    </a:prstGeom>
                    <a:ln>
                      <a:noFill/>
                    </a:ln>
                    <a:extLst>
                      <a:ext uri="{53640926-AAD7-44D8-BBD7-CCE9431645EC}">
                        <a14:shadowObscured xmlns:a14="http://schemas.microsoft.com/office/drawing/2010/main"/>
                      </a:ext>
                    </a:extLst>
                  </pic:spPr>
                </pic:pic>
              </a:graphicData>
            </a:graphic>
          </wp:inline>
        </w:drawing>
      </w:r>
    </w:p>
    <w:p w14:paraId="6A77B9FA" w14:textId="7B843336" w:rsidR="002A6FA0" w:rsidRPr="00B55B8E" w:rsidRDefault="002A6FA0" w:rsidP="003907EC">
      <w:pPr>
        <w:tabs>
          <w:tab w:val="clear" w:pos="397"/>
          <w:tab w:val="clear" w:pos="794"/>
          <w:tab w:val="clear" w:pos="1191"/>
        </w:tabs>
        <w:spacing w:before="0" w:after="200" w:line="360" w:lineRule="auto"/>
        <w:contextualSpacing w:val="0"/>
        <w:jc w:val="both"/>
        <w:rPr>
          <w:rFonts w:eastAsia="Times New Roman"/>
          <w:lang w:val="en-US"/>
        </w:rPr>
      </w:pPr>
      <w:r w:rsidRPr="002A6FA0">
        <w:rPr>
          <w:rFonts w:eastAsia="Times New Roman"/>
          <w:lang w:val="en-US"/>
        </w:rPr>
        <w:drawing>
          <wp:inline distT="0" distB="0" distL="0" distR="0" wp14:anchorId="19AD8FFD" wp14:editId="481F335C">
            <wp:extent cx="6299835" cy="4580255"/>
            <wp:effectExtent l="0" t="0" r="5715" b="0"/>
            <wp:docPr id="233" name="Grafik 23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Grafik 233" descr="Ein Bild, das Text enthält.&#10;&#10;Automatisch generierte Beschreibung"/>
                    <pic:cNvPicPr/>
                  </pic:nvPicPr>
                  <pic:blipFill>
                    <a:blip r:embed="rId154"/>
                    <a:stretch>
                      <a:fillRect/>
                    </a:stretch>
                  </pic:blipFill>
                  <pic:spPr>
                    <a:xfrm>
                      <a:off x="0" y="0"/>
                      <a:ext cx="6299835" cy="4580255"/>
                    </a:xfrm>
                    <a:prstGeom prst="rect">
                      <a:avLst/>
                    </a:prstGeom>
                  </pic:spPr>
                </pic:pic>
              </a:graphicData>
            </a:graphic>
          </wp:inline>
        </w:drawing>
      </w:r>
    </w:p>
    <w:sectPr w:rsidR="002A6FA0" w:rsidRPr="00B55B8E" w:rsidSect="00A63A53">
      <w:headerReference w:type="even" r:id="rId155"/>
      <w:headerReference w:type="default" r:id="rId156"/>
      <w:footerReference w:type="even" r:id="rId157"/>
      <w:footerReference w:type="default" r:id="rId158"/>
      <w:headerReference w:type="first" r:id="rId159"/>
      <w:footerReference w:type="first" r:id="rId160"/>
      <w:pgSz w:w="11906" w:h="16838" w:code="9"/>
      <w:pgMar w:top="2552" w:right="794" w:bottom="1985" w:left="1191" w:header="397" w:footer="340"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9" w:author="Litt, Andreas" w:date="2023-01-26T08:25:00Z" w:initials="LA">
    <w:p w14:paraId="060880B1" w14:textId="77777777" w:rsidR="0043195A" w:rsidRDefault="0043195A" w:rsidP="00EB7E2E">
      <w:pPr>
        <w:pStyle w:val="Kommentartext"/>
      </w:pPr>
      <w:r>
        <w:rPr>
          <w:rStyle w:val="Kommentarzeichen"/>
        </w:rPr>
        <w:annotationRef/>
      </w:r>
      <w:r>
        <w:t>Bei mir steht oben in der ecke keine Firma. Screenshot also nicht 100% gleich</w:t>
      </w:r>
    </w:p>
  </w:comment>
  <w:comment w:id="22" w:author="Litt, Andreas" w:date="2023-01-26T08:33:00Z" w:initials="LA">
    <w:p w14:paraId="54EE9711" w14:textId="77777777" w:rsidR="00706456" w:rsidRDefault="00706456" w:rsidP="007A14CB">
      <w:pPr>
        <w:pStyle w:val="Kommentartext"/>
      </w:pPr>
      <w:r>
        <w:rPr>
          <w:rStyle w:val="Kommentarzeichen"/>
        </w:rPr>
        <w:annotationRef/>
      </w:r>
      <w:r>
        <w:t>Muss noch gemacht werden</w:t>
      </w:r>
    </w:p>
  </w:comment>
  <w:comment w:id="47" w:author="Litt, Andreas" w:date="2023-01-26T10:04:00Z" w:initials="LA">
    <w:p w14:paraId="5D7A186B" w14:textId="77777777" w:rsidR="002A6FA0" w:rsidRDefault="002A6FA0" w:rsidP="002D69D0">
      <w:pPr>
        <w:pStyle w:val="Kommentartext"/>
      </w:pPr>
      <w:r>
        <w:rPr>
          <w:rStyle w:val="Kommentarzeichen"/>
        </w:rPr>
        <w:annotationRef/>
      </w:r>
      <w:r>
        <w:t>Nicht möglich (keine Organisationsrechte)</w:t>
      </w:r>
    </w:p>
  </w:comment>
  <w:comment w:id="50" w:author="Litt, Andreas" w:date="2023-01-26T10:06:00Z" w:initials="LA">
    <w:p w14:paraId="7DF2075C" w14:textId="77777777" w:rsidR="002A6FA0" w:rsidRDefault="002A6FA0" w:rsidP="007C3B21">
      <w:pPr>
        <w:pStyle w:val="Kommentartext"/>
      </w:pPr>
      <w:r>
        <w:rPr>
          <w:rStyle w:val="Kommentarzeichen"/>
        </w:rPr>
        <w:annotationRef/>
      </w:r>
      <w:r>
        <w:t>Keine Rechte dafür für Screenshots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60880B1" w15:done="0"/>
  <w15:commentEx w15:paraId="54EE9711" w15:done="0"/>
  <w15:commentEx w15:paraId="5D7A186B" w15:done="0"/>
  <w15:commentEx w15:paraId="7DF207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CB77E" w16cex:dateUtc="2023-01-26T07:25:00Z"/>
  <w16cex:commentExtensible w16cex:durableId="277CB944" w16cex:dateUtc="2023-01-26T07:33:00Z"/>
  <w16cex:commentExtensible w16cex:durableId="277CCEAD" w16cex:dateUtc="2023-01-26T09:04:00Z"/>
  <w16cex:commentExtensible w16cex:durableId="277CCF3A" w16cex:dateUtc="2023-01-26T09: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60880B1" w16cid:durableId="277CB77E"/>
  <w16cid:commentId w16cid:paraId="54EE9711" w16cid:durableId="277CB944"/>
  <w16cid:commentId w16cid:paraId="5D7A186B" w16cid:durableId="277CCEAD"/>
  <w16cid:commentId w16cid:paraId="7DF2075C" w16cid:durableId="277CCF3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DCA298" w14:textId="77777777" w:rsidR="00813D79" w:rsidRDefault="00813D79" w:rsidP="006C0D40">
      <w:pPr>
        <w:spacing w:line="240" w:lineRule="auto"/>
      </w:pPr>
      <w:r>
        <w:separator/>
      </w:r>
    </w:p>
    <w:p w14:paraId="09568F84" w14:textId="77777777" w:rsidR="00813D79" w:rsidRDefault="00813D79"/>
    <w:p w14:paraId="58CC7CD0" w14:textId="77777777" w:rsidR="00813D79" w:rsidRDefault="00813D79"/>
  </w:endnote>
  <w:endnote w:type="continuationSeparator" w:id="0">
    <w:p w14:paraId="3ABFE240" w14:textId="77777777" w:rsidR="00813D79" w:rsidRDefault="00813D79" w:rsidP="006C0D40">
      <w:pPr>
        <w:spacing w:line="240" w:lineRule="auto"/>
      </w:pPr>
      <w:r>
        <w:continuationSeparator/>
      </w:r>
    </w:p>
    <w:p w14:paraId="6E577AAD" w14:textId="77777777" w:rsidR="00813D79" w:rsidRDefault="00813D79"/>
    <w:p w14:paraId="2D0A3F5A" w14:textId="77777777" w:rsidR="00813D79" w:rsidRDefault="00813D79"/>
  </w:endnote>
  <w:endnote w:type="continuationNotice" w:id="1">
    <w:p w14:paraId="483C2E84" w14:textId="77777777" w:rsidR="00813D79" w:rsidRDefault="00813D79">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10484" w:type="dxa"/>
      <w:tblInd w:w="-567" w:type="dxa"/>
      <w:tblLayout w:type="fixed"/>
      <w:tblCellMar>
        <w:left w:w="0" w:type="dxa"/>
        <w:right w:w="0" w:type="dxa"/>
      </w:tblCellMar>
      <w:tblLook w:val="04A0" w:firstRow="1" w:lastRow="0" w:firstColumn="1" w:lastColumn="0" w:noHBand="0" w:noVBand="1"/>
    </w:tblPr>
    <w:tblGrid>
      <w:gridCol w:w="2496"/>
      <w:gridCol w:w="5991"/>
      <w:gridCol w:w="1997"/>
    </w:tblGrid>
    <w:tr w:rsidR="00BC19B6" w:rsidRPr="00FF02A6" w14:paraId="69F45684" w14:textId="77777777" w:rsidTr="00FF02A6">
      <w:trPr>
        <w:trHeight w:val="170"/>
      </w:trPr>
      <w:tc>
        <w:tcPr>
          <w:tcW w:w="2496" w:type="dxa"/>
          <w:noWrap/>
          <w:vAlign w:val="center"/>
        </w:tcPr>
        <w:p w14:paraId="7EC49482" w14:textId="77777777" w:rsidR="00BC19B6" w:rsidRPr="002E7FBF" w:rsidRDefault="00BC19B6" w:rsidP="00FF02A6">
          <w:pPr>
            <w:tabs>
              <w:tab w:val="center" w:pos="4536"/>
              <w:tab w:val="right" w:pos="9072"/>
            </w:tabs>
            <w:spacing w:before="0" w:after="0" w:line="240" w:lineRule="auto"/>
            <w:contextualSpacing w:val="0"/>
            <w:rPr>
              <w:color w:val="2B2C3A" w:themeColor="text1"/>
              <w:sz w:val="16"/>
              <w:szCs w:val="16"/>
            </w:rPr>
          </w:pPr>
          <w:r w:rsidRPr="002E7FBF">
            <w:rPr>
              <w:color w:val="2B2C3A" w:themeColor="text1"/>
              <w:sz w:val="16"/>
              <w:szCs w:val="16"/>
            </w:rPr>
            <w:t xml:space="preserve">Seite </w:t>
          </w:r>
          <w:r w:rsidRPr="002E7FBF">
            <w:rPr>
              <w:color w:val="2B2C3A" w:themeColor="text1"/>
              <w:sz w:val="16"/>
              <w:szCs w:val="16"/>
            </w:rPr>
            <w:fldChar w:fldCharType="begin"/>
          </w:r>
          <w:r w:rsidRPr="002E7FBF">
            <w:rPr>
              <w:color w:val="2B2C3A" w:themeColor="text1"/>
              <w:sz w:val="16"/>
              <w:szCs w:val="16"/>
            </w:rPr>
            <w:instrText>PAGE</w:instrText>
          </w:r>
          <w:r w:rsidRPr="002E7FBF">
            <w:rPr>
              <w:color w:val="2B2C3A" w:themeColor="text1"/>
              <w:sz w:val="16"/>
              <w:szCs w:val="16"/>
            </w:rPr>
            <w:fldChar w:fldCharType="separate"/>
          </w:r>
          <w:r w:rsidRPr="002E7FBF">
            <w:rPr>
              <w:color w:val="2B2C3A" w:themeColor="text1"/>
              <w:sz w:val="16"/>
              <w:szCs w:val="16"/>
            </w:rPr>
            <w:t>8</w:t>
          </w:r>
          <w:r w:rsidRPr="002E7FBF">
            <w:rPr>
              <w:color w:val="2B2C3A" w:themeColor="text1"/>
              <w:sz w:val="16"/>
              <w:szCs w:val="16"/>
            </w:rPr>
            <w:fldChar w:fldCharType="end"/>
          </w:r>
          <w:r w:rsidRPr="002E7FBF">
            <w:rPr>
              <w:color w:val="2B2C3A" w:themeColor="text1"/>
              <w:sz w:val="16"/>
              <w:szCs w:val="16"/>
            </w:rPr>
            <w:t xml:space="preserve"> von </w:t>
          </w:r>
          <w:r w:rsidRPr="002E7FBF">
            <w:rPr>
              <w:color w:val="2B2C3A" w:themeColor="text1"/>
              <w:sz w:val="16"/>
              <w:szCs w:val="16"/>
            </w:rPr>
            <w:fldChar w:fldCharType="begin"/>
          </w:r>
          <w:r w:rsidRPr="002E7FBF">
            <w:rPr>
              <w:color w:val="2B2C3A" w:themeColor="text1"/>
              <w:sz w:val="16"/>
              <w:szCs w:val="16"/>
            </w:rPr>
            <w:instrText>NUMPAGES</w:instrText>
          </w:r>
          <w:r w:rsidRPr="002E7FBF">
            <w:rPr>
              <w:color w:val="2B2C3A" w:themeColor="text1"/>
              <w:sz w:val="16"/>
              <w:szCs w:val="16"/>
            </w:rPr>
            <w:fldChar w:fldCharType="separate"/>
          </w:r>
          <w:r w:rsidRPr="002E7FBF">
            <w:rPr>
              <w:color w:val="2B2C3A" w:themeColor="text1"/>
              <w:sz w:val="16"/>
              <w:szCs w:val="16"/>
            </w:rPr>
            <w:t>24</w:t>
          </w:r>
          <w:r w:rsidRPr="002E7FBF">
            <w:rPr>
              <w:color w:val="2B2C3A" w:themeColor="text1"/>
              <w:sz w:val="16"/>
              <w:szCs w:val="16"/>
            </w:rPr>
            <w:fldChar w:fldCharType="end"/>
          </w:r>
        </w:p>
      </w:tc>
      <w:tc>
        <w:tcPr>
          <w:tcW w:w="5991" w:type="dxa"/>
          <w:noWrap/>
          <w:vAlign w:val="center"/>
        </w:tcPr>
        <w:p w14:paraId="56823DC8" w14:textId="5B904967" w:rsidR="00BC19B6" w:rsidRPr="00FF02A6" w:rsidRDefault="00BC19B6" w:rsidP="00FF02A6">
          <w:pPr>
            <w:tabs>
              <w:tab w:val="center" w:pos="4536"/>
              <w:tab w:val="right" w:pos="9072"/>
            </w:tabs>
            <w:spacing w:before="0" w:after="0" w:line="240" w:lineRule="auto"/>
            <w:contextualSpacing w:val="0"/>
            <w:jc w:val="center"/>
            <w:rPr>
              <w:sz w:val="16"/>
              <w:szCs w:val="16"/>
            </w:rPr>
          </w:pPr>
        </w:p>
      </w:tc>
      <w:tc>
        <w:tcPr>
          <w:tcW w:w="1997" w:type="dxa"/>
          <w:noWrap/>
          <w:vAlign w:val="center"/>
        </w:tcPr>
        <w:p w14:paraId="5D88F38D" w14:textId="77777777" w:rsidR="00BC19B6" w:rsidRPr="00FF02A6" w:rsidRDefault="00BC19B6" w:rsidP="00FF02A6">
          <w:pPr>
            <w:tabs>
              <w:tab w:val="center" w:pos="4536"/>
              <w:tab w:val="right" w:pos="9072"/>
            </w:tabs>
            <w:spacing w:before="0" w:after="0" w:line="240" w:lineRule="auto"/>
            <w:contextualSpacing w:val="0"/>
            <w:jc w:val="right"/>
            <w:rPr>
              <w:color w:val="FFFFFF" w:themeColor="background1"/>
              <w:sz w:val="16"/>
              <w:szCs w:val="16"/>
            </w:rPr>
          </w:pPr>
          <w:r w:rsidRPr="00FF02A6">
            <w:rPr>
              <w:sz w:val="16"/>
              <w:szCs w:val="16"/>
            </w:rPr>
            <w:t>© TecAlliance GmbH</w:t>
          </w:r>
        </w:p>
      </w:tc>
    </w:tr>
  </w:tbl>
  <w:p w14:paraId="5DA7EE2D" w14:textId="77777777" w:rsidR="00BC19B6" w:rsidRDefault="00BC19B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10484" w:type="dxa"/>
      <w:tblInd w:w="-567" w:type="dxa"/>
      <w:tblLayout w:type="fixed"/>
      <w:tblCellMar>
        <w:left w:w="0" w:type="dxa"/>
        <w:right w:w="0" w:type="dxa"/>
      </w:tblCellMar>
      <w:tblLook w:val="04A0" w:firstRow="1" w:lastRow="0" w:firstColumn="1" w:lastColumn="0" w:noHBand="0" w:noVBand="1"/>
    </w:tblPr>
    <w:tblGrid>
      <w:gridCol w:w="1848"/>
      <w:gridCol w:w="7021"/>
      <w:gridCol w:w="1615"/>
    </w:tblGrid>
    <w:tr w:rsidR="002E7FBF" w:rsidRPr="002E7FBF" w14:paraId="4DCB65F9" w14:textId="77777777" w:rsidTr="00FF02A6">
      <w:trPr>
        <w:trHeight w:val="170"/>
      </w:trPr>
      <w:tc>
        <w:tcPr>
          <w:tcW w:w="1848" w:type="dxa"/>
          <w:vAlign w:val="center"/>
        </w:tcPr>
        <w:p w14:paraId="73208D44" w14:textId="77777777" w:rsidR="00BC19B6" w:rsidRPr="002E7FBF" w:rsidRDefault="00BC19B6" w:rsidP="00FF02A6">
          <w:pPr>
            <w:tabs>
              <w:tab w:val="center" w:pos="4536"/>
              <w:tab w:val="right" w:pos="9072"/>
            </w:tabs>
            <w:spacing w:before="0" w:after="0" w:line="240" w:lineRule="auto"/>
            <w:contextualSpacing w:val="0"/>
            <w:rPr>
              <w:color w:val="2B2C3A" w:themeColor="text1"/>
              <w:sz w:val="16"/>
              <w:szCs w:val="16"/>
            </w:rPr>
          </w:pPr>
          <w:r w:rsidRPr="002E7FBF">
            <w:rPr>
              <w:color w:val="2B2C3A" w:themeColor="text1"/>
              <w:sz w:val="16"/>
              <w:szCs w:val="16"/>
            </w:rPr>
            <w:t>© TecAlliance GmbH</w:t>
          </w:r>
        </w:p>
      </w:tc>
      <w:tc>
        <w:tcPr>
          <w:tcW w:w="7021" w:type="dxa"/>
          <w:noWrap/>
          <w:vAlign w:val="center"/>
        </w:tcPr>
        <w:p w14:paraId="42D8597F" w14:textId="3BBE4FAE" w:rsidR="00BC19B6" w:rsidRPr="002E7FBF" w:rsidRDefault="00BC19B6" w:rsidP="00FF02A6">
          <w:pPr>
            <w:tabs>
              <w:tab w:val="center" w:pos="4536"/>
              <w:tab w:val="right" w:pos="9072"/>
            </w:tabs>
            <w:spacing w:before="0" w:after="0" w:line="240" w:lineRule="auto"/>
            <w:contextualSpacing w:val="0"/>
            <w:jc w:val="center"/>
            <w:rPr>
              <w:color w:val="2B2C3A" w:themeColor="text1"/>
              <w:sz w:val="16"/>
              <w:szCs w:val="16"/>
            </w:rPr>
          </w:pPr>
        </w:p>
      </w:tc>
      <w:tc>
        <w:tcPr>
          <w:tcW w:w="1615" w:type="dxa"/>
          <w:noWrap/>
          <w:vAlign w:val="center"/>
        </w:tcPr>
        <w:p w14:paraId="00EE3748" w14:textId="77777777" w:rsidR="00BC19B6" w:rsidRPr="002E7FBF" w:rsidRDefault="00BC19B6" w:rsidP="00FF02A6">
          <w:pPr>
            <w:tabs>
              <w:tab w:val="center" w:pos="4536"/>
              <w:tab w:val="right" w:pos="9072"/>
            </w:tabs>
            <w:spacing w:before="0" w:after="0" w:line="240" w:lineRule="auto"/>
            <w:contextualSpacing w:val="0"/>
            <w:jc w:val="right"/>
            <w:rPr>
              <w:color w:val="2B2C3A" w:themeColor="text1"/>
              <w:sz w:val="16"/>
              <w:szCs w:val="16"/>
            </w:rPr>
          </w:pPr>
          <w:r w:rsidRPr="002E7FBF">
            <w:rPr>
              <w:color w:val="2B2C3A" w:themeColor="text1"/>
              <w:sz w:val="16"/>
              <w:szCs w:val="16"/>
            </w:rPr>
            <w:t xml:space="preserve">Seite </w:t>
          </w:r>
          <w:r w:rsidRPr="002E7FBF">
            <w:rPr>
              <w:color w:val="2B2C3A" w:themeColor="text1"/>
              <w:sz w:val="16"/>
              <w:szCs w:val="16"/>
            </w:rPr>
            <w:fldChar w:fldCharType="begin"/>
          </w:r>
          <w:r w:rsidRPr="002E7FBF">
            <w:rPr>
              <w:color w:val="2B2C3A" w:themeColor="text1"/>
              <w:sz w:val="16"/>
              <w:szCs w:val="16"/>
            </w:rPr>
            <w:instrText>PAGE</w:instrText>
          </w:r>
          <w:r w:rsidRPr="002E7FBF">
            <w:rPr>
              <w:color w:val="2B2C3A" w:themeColor="text1"/>
              <w:sz w:val="16"/>
              <w:szCs w:val="16"/>
            </w:rPr>
            <w:fldChar w:fldCharType="separate"/>
          </w:r>
          <w:r w:rsidRPr="002E7FBF">
            <w:rPr>
              <w:color w:val="2B2C3A" w:themeColor="text1"/>
              <w:sz w:val="16"/>
              <w:szCs w:val="16"/>
            </w:rPr>
            <w:t>10</w:t>
          </w:r>
          <w:r w:rsidRPr="002E7FBF">
            <w:rPr>
              <w:color w:val="2B2C3A" w:themeColor="text1"/>
              <w:sz w:val="16"/>
              <w:szCs w:val="16"/>
            </w:rPr>
            <w:fldChar w:fldCharType="end"/>
          </w:r>
          <w:r w:rsidRPr="002E7FBF">
            <w:rPr>
              <w:color w:val="2B2C3A" w:themeColor="text1"/>
              <w:sz w:val="16"/>
              <w:szCs w:val="16"/>
            </w:rPr>
            <w:t xml:space="preserve"> von </w:t>
          </w:r>
          <w:r w:rsidRPr="002E7FBF">
            <w:rPr>
              <w:color w:val="2B2C3A" w:themeColor="text1"/>
              <w:sz w:val="16"/>
              <w:szCs w:val="16"/>
            </w:rPr>
            <w:fldChar w:fldCharType="begin"/>
          </w:r>
          <w:r w:rsidRPr="002E7FBF">
            <w:rPr>
              <w:color w:val="2B2C3A" w:themeColor="text1"/>
              <w:sz w:val="16"/>
              <w:szCs w:val="16"/>
            </w:rPr>
            <w:instrText>NUMPAGES</w:instrText>
          </w:r>
          <w:r w:rsidRPr="002E7FBF">
            <w:rPr>
              <w:color w:val="2B2C3A" w:themeColor="text1"/>
              <w:sz w:val="16"/>
              <w:szCs w:val="16"/>
            </w:rPr>
            <w:fldChar w:fldCharType="separate"/>
          </w:r>
          <w:r w:rsidRPr="002E7FBF">
            <w:rPr>
              <w:color w:val="2B2C3A" w:themeColor="text1"/>
              <w:sz w:val="16"/>
              <w:szCs w:val="16"/>
            </w:rPr>
            <w:t>24</w:t>
          </w:r>
          <w:r w:rsidRPr="002E7FBF">
            <w:rPr>
              <w:color w:val="2B2C3A" w:themeColor="text1"/>
              <w:sz w:val="16"/>
              <w:szCs w:val="16"/>
            </w:rPr>
            <w:fldChar w:fldCharType="end"/>
          </w:r>
        </w:p>
      </w:tc>
    </w:tr>
  </w:tbl>
  <w:p w14:paraId="0F13F0BB" w14:textId="77777777" w:rsidR="00BC19B6" w:rsidRPr="002E7FBF" w:rsidRDefault="00BC19B6">
    <w:pPr>
      <w:rPr>
        <w:color w:val="2B2C3A" w:themeColor="text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10206" w:type="dxa"/>
      <w:tblLayout w:type="fixed"/>
      <w:tblLook w:val="04A0" w:firstRow="1" w:lastRow="0" w:firstColumn="1" w:lastColumn="0" w:noHBand="0" w:noVBand="1"/>
    </w:tblPr>
    <w:tblGrid>
      <w:gridCol w:w="1668"/>
      <w:gridCol w:w="3685"/>
      <w:gridCol w:w="4853"/>
    </w:tblGrid>
    <w:tr w:rsidR="00BC19B6" w14:paraId="2E6FBCBE" w14:textId="77777777" w:rsidTr="00832299">
      <w:trPr>
        <w:cantSplit/>
      </w:trPr>
      <w:tc>
        <w:tcPr>
          <w:tcW w:w="1668" w:type="dxa"/>
          <w:vMerge w:val="restart"/>
        </w:tcPr>
        <w:p w14:paraId="7C92764C" w14:textId="77777777" w:rsidR="00BC19B6" w:rsidRPr="002D3451" w:rsidRDefault="00BC19B6" w:rsidP="00832299">
          <w:pPr>
            <w:pStyle w:val="Kopfzeile"/>
            <w:ind w:left="142" w:hanging="142"/>
            <w:rPr>
              <w:b/>
              <w:szCs w:val="16"/>
            </w:rPr>
          </w:pPr>
          <w:r w:rsidRPr="002D3451">
            <w:rPr>
              <w:b/>
              <w:szCs w:val="16"/>
            </w:rPr>
            <w:t>TecAlliance GmbH</w:t>
          </w:r>
        </w:p>
        <w:p w14:paraId="19D14111" w14:textId="77777777" w:rsidR="00BC19B6" w:rsidRPr="002D3451" w:rsidRDefault="00BC19B6" w:rsidP="00832299">
          <w:pPr>
            <w:pStyle w:val="Kopfzeile"/>
            <w:ind w:left="142" w:hanging="142"/>
            <w:rPr>
              <w:szCs w:val="16"/>
            </w:rPr>
          </w:pPr>
          <w:r w:rsidRPr="002D3451">
            <w:rPr>
              <w:szCs w:val="16"/>
            </w:rPr>
            <w:t>Steinheilstraße 10</w:t>
          </w:r>
        </w:p>
        <w:p w14:paraId="0BB9DB9B" w14:textId="77777777" w:rsidR="00BC19B6" w:rsidRPr="002D3451" w:rsidRDefault="00BC19B6" w:rsidP="00832299">
          <w:pPr>
            <w:pStyle w:val="Kopfzeile"/>
            <w:ind w:left="142" w:hanging="142"/>
            <w:rPr>
              <w:szCs w:val="16"/>
            </w:rPr>
          </w:pPr>
          <w:r w:rsidRPr="002D3451">
            <w:rPr>
              <w:szCs w:val="16"/>
            </w:rPr>
            <w:t>85737 Ismaning</w:t>
          </w:r>
        </w:p>
        <w:p w14:paraId="742A8626" w14:textId="77777777" w:rsidR="00BC19B6" w:rsidRPr="00832299" w:rsidRDefault="00BC19B6" w:rsidP="00832299">
          <w:pPr>
            <w:pStyle w:val="Kopfzeile"/>
            <w:ind w:left="142" w:hanging="142"/>
            <w:rPr>
              <w:szCs w:val="16"/>
            </w:rPr>
          </w:pPr>
          <w:r w:rsidRPr="002D3451">
            <w:rPr>
              <w:szCs w:val="16"/>
            </w:rPr>
            <w:t>Germany</w:t>
          </w:r>
        </w:p>
      </w:tc>
      <w:tc>
        <w:tcPr>
          <w:tcW w:w="3685" w:type="dxa"/>
        </w:tcPr>
        <w:p w14:paraId="1E694C87" w14:textId="77777777" w:rsidR="00BC19B6" w:rsidRDefault="00BC19B6" w:rsidP="002D3451">
          <w:pPr>
            <w:pStyle w:val="Fuzeile"/>
            <w:tabs>
              <w:tab w:val="left" w:pos="7938"/>
            </w:tabs>
            <w:ind w:right="-2"/>
          </w:pPr>
        </w:p>
      </w:tc>
      <w:tc>
        <w:tcPr>
          <w:tcW w:w="4853" w:type="dxa"/>
          <w:vMerge w:val="restart"/>
          <w:vAlign w:val="bottom"/>
        </w:tcPr>
        <w:p w14:paraId="48A9A019" w14:textId="77777777" w:rsidR="00BC19B6" w:rsidRDefault="00BC19B6" w:rsidP="002D3451">
          <w:pPr>
            <w:pStyle w:val="Fuzeile"/>
            <w:tabs>
              <w:tab w:val="left" w:pos="7938"/>
            </w:tabs>
            <w:ind w:right="-2"/>
          </w:pPr>
          <w:r w:rsidRPr="001A3458">
            <w:t xml:space="preserve">Copyright © TecAlliance GmbH – Die Weitergabe dieses Dokumentes, auch auszugsweise </w:t>
          </w:r>
          <w:r>
            <w:softHyphen/>
          </w:r>
          <w:r w:rsidRPr="001A3458">
            <w:t>in beliebiger Form, bedarf der schriftlichen Zustimmung der TecAlliance GmbH.</w:t>
          </w:r>
        </w:p>
      </w:tc>
    </w:tr>
    <w:tr w:rsidR="00BC19B6" w14:paraId="027C2331" w14:textId="77777777" w:rsidTr="00832299">
      <w:trPr>
        <w:cantSplit/>
      </w:trPr>
      <w:tc>
        <w:tcPr>
          <w:tcW w:w="1668" w:type="dxa"/>
          <w:vMerge/>
        </w:tcPr>
        <w:p w14:paraId="0FA8A0D0" w14:textId="77777777" w:rsidR="00BC19B6" w:rsidRDefault="00BC19B6" w:rsidP="002D3451">
          <w:pPr>
            <w:pStyle w:val="Fuzeile"/>
            <w:tabs>
              <w:tab w:val="left" w:pos="7938"/>
            </w:tabs>
            <w:ind w:right="-2"/>
          </w:pPr>
        </w:p>
      </w:tc>
      <w:tc>
        <w:tcPr>
          <w:tcW w:w="3685" w:type="dxa"/>
        </w:tcPr>
        <w:p w14:paraId="532E1298" w14:textId="77777777" w:rsidR="00BC19B6" w:rsidRDefault="00BC19B6" w:rsidP="002D3451">
          <w:pPr>
            <w:pStyle w:val="Fuzeile"/>
            <w:tabs>
              <w:tab w:val="left" w:pos="7938"/>
            </w:tabs>
            <w:ind w:right="-2"/>
          </w:pPr>
        </w:p>
      </w:tc>
      <w:tc>
        <w:tcPr>
          <w:tcW w:w="4853" w:type="dxa"/>
          <w:vMerge/>
        </w:tcPr>
        <w:p w14:paraId="298C328D" w14:textId="77777777" w:rsidR="00BC19B6" w:rsidRDefault="00BC19B6" w:rsidP="00832299">
          <w:pPr>
            <w:pStyle w:val="Fuzeile"/>
            <w:ind w:right="41"/>
            <w:jc w:val="both"/>
          </w:pPr>
        </w:p>
      </w:tc>
    </w:tr>
  </w:tbl>
  <w:p w14:paraId="6F5ECBB7" w14:textId="77777777" w:rsidR="00BC19B6" w:rsidRPr="00D64A4C" w:rsidRDefault="00BC19B6" w:rsidP="00832299">
    <w:pPr>
      <w:pStyle w:val="Fuzeile"/>
      <w:tabs>
        <w:tab w:val="left" w:pos="7938"/>
      </w:tabs>
      <w:ind w:right="-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FDEDCD" w14:textId="77777777" w:rsidR="00813D79" w:rsidRDefault="00813D79" w:rsidP="006C0D40">
      <w:pPr>
        <w:spacing w:line="240" w:lineRule="auto"/>
      </w:pPr>
      <w:r>
        <w:separator/>
      </w:r>
    </w:p>
    <w:p w14:paraId="6B989428" w14:textId="77777777" w:rsidR="00813D79" w:rsidRDefault="00813D79"/>
    <w:p w14:paraId="5778B5B2" w14:textId="77777777" w:rsidR="00813D79" w:rsidRDefault="00813D79"/>
  </w:footnote>
  <w:footnote w:type="continuationSeparator" w:id="0">
    <w:p w14:paraId="2DD52561" w14:textId="77777777" w:rsidR="00813D79" w:rsidRDefault="00813D79" w:rsidP="006C0D40">
      <w:pPr>
        <w:spacing w:line="240" w:lineRule="auto"/>
      </w:pPr>
      <w:r>
        <w:continuationSeparator/>
      </w:r>
    </w:p>
    <w:p w14:paraId="6507CFE1" w14:textId="77777777" w:rsidR="00813D79" w:rsidRDefault="00813D79"/>
    <w:p w14:paraId="77BEDC2D" w14:textId="77777777" w:rsidR="00813D79" w:rsidRDefault="00813D79"/>
  </w:footnote>
  <w:footnote w:type="continuationNotice" w:id="1">
    <w:p w14:paraId="70CE74B5" w14:textId="77777777" w:rsidR="00813D79" w:rsidRDefault="00813D79">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0C8A7" w14:textId="77777777" w:rsidR="002E5A8C" w:rsidRDefault="002E5A8C">
    <w:pPr>
      <w:pStyle w:val="Kopfzeile"/>
    </w:pPr>
  </w:p>
  <w:p w14:paraId="1C49A66B" w14:textId="77777777" w:rsidR="002E5A8C" w:rsidRDefault="002E5A8C">
    <w:pPr>
      <w:pStyle w:val="Kopfzeile"/>
    </w:pPr>
  </w:p>
  <w:p w14:paraId="1C6A6B3A" w14:textId="153E90E7" w:rsidR="002E7FBF" w:rsidRDefault="002E5A8C">
    <w:pPr>
      <w:pStyle w:val="Kopfzeile"/>
    </w:pPr>
    <w:r>
      <w:rPr>
        <w:noProof/>
      </w:rPr>
      <w:drawing>
        <wp:anchor distT="0" distB="0" distL="114300" distR="114300" simplePos="0" relativeHeight="251658241" behindDoc="0" locked="0" layoutInCell="1" allowOverlap="1" wp14:anchorId="3D8755DC" wp14:editId="71ED11DE">
          <wp:simplePos x="0" y="0"/>
          <wp:positionH relativeFrom="column">
            <wp:posOffset>4237990</wp:posOffset>
          </wp:positionH>
          <wp:positionV relativeFrom="paragraph">
            <wp:posOffset>144145</wp:posOffset>
          </wp:positionV>
          <wp:extent cx="1807200" cy="561600"/>
          <wp:effectExtent l="0" t="0" r="3175" b="0"/>
          <wp:wrapNone/>
          <wp:docPr id="138"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pic:nvPicPr>
                <pic:blipFill>
                  <a:blip r:embed="rId1">
                    <a:extLst>
                      <a:ext uri="{28A0092B-C50C-407E-A947-70E740481C1C}">
                        <a14:useLocalDpi xmlns:a14="http://schemas.microsoft.com/office/drawing/2010/main" val="0"/>
                      </a:ext>
                    </a:extLst>
                  </a:blip>
                  <a:stretch>
                    <a:fillRect/>
                  </a:stretch>
                </pic:blipFill>
                <pic:spPr>
                  <a:xfrm>
                    <a:off x="0" y="0"/>
                    <a:ext cx="1807200" cy="5616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D5C64D" w14:textId="0C11382F" w:rsidR="00BC19B6" w:rsidRPr="00AD7801" w:rsidRDefault="002A6FA0" w:rsidP="008B73CB">
    <w:pPr>
      <w:pStyle w:val="Kopfzeile"/>
      <w:rPr>
        <w:rFonts w:ascii="Roboto" w:hAnsi="Roboto"/>
        <w:lang w:val="it-IT"/>
      </w:rPr>
    </w:pPr>
    <w:sdt>
      <w:sdtPr>
        <w:rPr>
          <w:rFonts w:ascii="Roboto" w:hAnsi="Roboto"/>
          <w:lang w:val="it-IT"/>
        </w:rPr>
        <w:alias w:val="Titel"/>
        <w:tag w:val=""/>
        <w:id w:val="868646580"/>
        <w:dataBinding w:prefixMappings="xmlns:ns0='http://purl.org/dc/elements/1.1/' xmlns:ns1='http://schemas.openxmlformats.org/package/2006/metadata/core-properties' " w:xpath="/ns1:coreProperties[1]/ns0:title[1]" w:storeItemID="{6C3C8BC8-F283-45AE-878A-BAB7291924A1}"/>
        <w:text/>
      </w:sdtPr>
      <w:sdtEndPr/>
      <w:sdtContent>
        <w:r w:rsidR="0043195A">
          <w:rPr>
            <w:rFonts w:ascii="Roboto" w:hAnsi="Roboto"/>
            <w:lang w:val="it-IT"/>
          </w:rPr>
          <w:t>Libro di servizio TecRMI</w:t>
        </w:r>
      </w:sdtContent>
    </w:sdt>
    <w:r w:rsidR="00BC19B6" w:rsidRPr="00AD7801">
      <w:rPr>
        <w:rFonts w:ascii="Roboto" w:hAnsi="Roboto"/>
        <w:lang w:val="it-IT"/>
      </w:rPr>
      <w:t xml:space="preserve"> - </w:t>
    </w:r>
    <w:sdt>
      <w:sdtPr>
        <w:rPr>
          <w:rFonts w:ascii="Roboto" w:hAnsi="Roboto"/>
          <w:lang w:val="it-IT"/>
        </w:rPr>
        <w:alias w:val="Betreff"/>
        <w:tag w:val=""/>
        <w:id w:val="338055987"/>
        <w:dataBinding w:prefixMappings="xmlns:ns0='http://purl.org/dc/elements/1.1/' xmlns:ns1='http://schemas.openxmlformats.org/package/2006/metadata/core-properties' " w:xpath="/ns1:coreProperties[1]/ns0:subject[1]" w:storeItemID="{6C3C8BC8-F283-45AE-878A-BAB7291924A1}"/>
        <w:text/>
      </w:sdtPr>
      <w:sdtEndPr/>
      <w:sdtContent>
        <w:r w:rsidR="00E064AB" w:rsidRPr="00AD7801">
          <w:rPr>
            <w:rFonts w:ascii="Roboto" w:hAnsi="Roboto"/>
            <w:lang w:val="it-IT"/>
          </w:rPr>
          <w:t>User Manual</w:t>
        </w:r>
      </w:sdtContent>
    </w:sdt>
  </w:p>
  <w:p w14:paraId="62256D15" w14:textId="13ADD85A" w:rsidR="00BC19B6" w:rsidRPr="002E7FBF" w:rsidRDefault="002A6FA0" w:rsidP="008B73CB">
    <w:pPr>
      <w:pStyle w:val="Kopfzeile"/>
      <w:rPr>
        <w:rFonts w:ascii="Roboto" w:hAnsi="Roboto"/>
      </w:rPr>
    </w:pPr>
    <w:sdt>
      <w:sdtPr>
        <w:rPr>
          <w:rFonts w:ascii="Roboto" w:hAnsi="Roboto"/>
        </w:rPr>
        <w:alias w:val="Schlüsselwörter"/>
        <w:tag w:val=""/>
        <w:id w:val="733053834"/>
        <w:dataBinding w:prefixMappings="xmlns:ns0='http://purl.org/dc/elements/1.1/' xmlns:ns1='http://schemas.openxmlformats.org/package/2006/metadata/core-properties' " w:xpath="/ns1:coreProperties[1]/ns1:keywords[1]" w:storeItemID="{6C3C8BC8-F283-45AE-878A-BAB7291924A1}"/>
        <w:text/>
      </w:sdtPr>
      <w:sdtEndPr/>
      <w:sdtContent>
        <w:r w:rsidR="0043195A">
          <w:rPr>
            <w:rFonts w:ascii="Roboto" w:hAnsi="Roboto"/>
          </w:rPr>
          <w:t>Manuale d'uso</w:t>
        </w:r>
      </w:sdtContent>
    </w:sdt>
    <w:r w:rsidR="00BC19B6" w:rsidRPr="002E7FBF">
      <w:rPr>
        <w:rFonts w:ascii="Roboto" w:hAnsi="Roboto"/>
      </w:rPr>
      <w:t xml:space="preserve">, </w:t>
    </w:r>
    <w:sdt>
      <w:sdtPr>
        <w:rPr>
          <w:rFonts w:ascii="Roboto" w:hAnsi="Roboto"/>
        </w:rPr>
        <w:alias w:val="Veröffentlichungsdatum"/>
        <w:tag w:val=""/>
        <w:id w:val="-906608231"/>
        <w:dataBinding w:prefixMappings="xmlns:ns0='http://schemas.microsoft.com/office/2006/coverPageProps' " w:xpath="/ns0:CoverPageProperties[1]/ns0:PublishDate[1]" w:storeItemID="{55AF091B-3C7A-41E3-B477-F2FDAA23CFDA}"/>
        <w:date w:fullDate="2022-10-04T00:00:00Z">
          <w:dateFormat w:val="dd.MM.yyyy"/>
          <w:lid w:val="de-DE"/>
          <w:storeMappedDataAs w:val="dateTime"/>
          <w:calendar w:val="gregorian"/>
        </w:date>
      </w:sdtPr>
      <w:sdtEndPr/>
      <w:sdtContent>
        <w:r w:rsidR="004D28F6">
          <w:rPr>
            <w:rFonts w:ascii="Roboto" w:hAnsi="Roboto"/>
          </w:rPr>
          <w:t>04.10.2022</w:t>
        </w:r>
      </w:sdtContent>
    </w:sdt>
  </w:p>
  <w:p w14:paraId="50D6BB29" w14:textId="77777777" w:rsidR="00BC19B6" w:rsidRPr="002E7FBF" w:rsidRDefault="00BC19B6" w:rsidP="008B73CB">
    <w:pPr>
      <w:pStyle w:val="Kopfzeile"/>
      <w:rPr>
        <w:rFonts w:ascii="Roboto" w:hAnsi="Roboto"/>
      </w:rPr>
    </w:pPr>
  </w:p>
  <w:p w14:paraId="58D6E963" w14:textId="60B8E7DA" w:rsidR="00BC19B6" w:rsidRPr="002E7FBF" w:rsidRDefault="00A63A53">
    <w:r>
      <w:rPr>
        <w:noProof/>
      </w:rPr>
      <w:drawing>
        <wp:anchor distT="0" distB="0" distL="114300" distR="114300" simplePos="0" relativeHeight="251658242" behindDoc="0" locked="0" layoutInCell="1" allowOverlap="1" wp14:anchorId="347BD766" wp14:editId="7955C2C0">
          <wp:simplePos x="0" y="0"/>
          <wp:positionH relativeFrom="margin">
            <wp:align>right</wp:align>
          </wp:positionH>
          <wp:positionV relativeFrom="paragraph">
            <wp:posOffset>99198</wp:posOffset>
          </wp:positionV>
          <wp:extent cx="1807200" cy="561600"/>
          <wp:effectExtent l="0" t="0" r="3175" b="0"/>
          <wp:wrapNone/>
          <wp:docPr id="142"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pic:nvPicPr>
                <pic:blipFill>
                  <a:blip r:embed="rId1">
                    <a:extLst>
                      <a:ext uri="{28A0092B-C50C-407E-A947-70E740481C1C}">
                        <a14:useLocalDpi xmlns:a14="http://schemas.microsoft.com/office/drawing/2010/main" val="0"/>
                      </a:ext>
                    </a:extLst>
                  </a:blip>
                  <a:stretch>
                    <a:fillRect/>
                  </a:stretch>
                </pic:blipFill>
                <pic:spPr>
                  <a:xfrm>
                    <a:off x="0" y="0"/>
                    <a:ext cx="1807200" cy="561600"/>
                  </a:xfrm>
                  <a:prstGeom prst="rect">
                    <a:avLst/>
                  </a:prstGeom>
                </pic:spPr>
              </pic:pic>
            </a:graphicData>
          </a:graphic>
          <wp14:sizeRelH relativeFrom="margin">
            <wp14:pctWidth>0</wp14:pctWidth>
          </wp14:sizeRelH>
          <wp14:sizeRelV relativeFrom="margin">
            <wp14:pctHeight>0</wp14:pctHeight>
          </wp14:sizeRelV>
        </wp:anchor>
      </w:drawing>
    </w:r>
  </w:p>
  <w:p w14:paraId="47C45E78" w14:textId="0614A2DF" w:rsidR="00BC19B6" w:rsidRPr="002E7FBF" w:rsidRDefault="00BC19B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7F35F7" w14:textId="77777777" w:rsidR="002E5A8C" w:rsidRDefault="002E5A8C">
    <w:pPr>
      <w:pStyle w:val="Kopfzeile"/>
    </w:pPr>
  </w:p>
  <w:p w14:paraId="205FBE12" w14:textId="77777777" w:rsidR="002E5A8C" w:rsidRDefault="002E5A8C">
    <w:pPr>
      <w:pStyle w:val="Kopfzeile"/>
    </w:pPr>
  </w:p>
  <w:p w14:paraId="2368F07E" w14:textId="140B8CFC" w:rsidR="002E7FBF" w:rsidRDefault="002E5A8C">
    <w:pPr>
      <w:pStyle w:val="Kopfzeile"/>
    </w:pPr>
    <w:r>
      <w:rPr>
        <w:noProof/>
      </w:rPr>
      <w:drawing>
        <wp:anchor distT="0" distB="0" distL="114300" distR="114300" simplePos="0" relativeHeight="251658240" behindDoc="0" locked="0" layoutInCell="1" allowOverlap="1" wp14:anchorId="66CFD84B" wp14:editId="32439B9A">
          <wp:simplePos x="0" y="0"/>
          <wp:positionH relativeFrom="column">
            <wp:posOffset>4237990</wp:posOffset>
          </wp:positionH>
          <wp:positionV relativeFrom="paragraph">
            <wp:posOffset>144145</wp:posOffset>
          </wp:positionV>
          <wp:extent cx="1807200" cy="561600"/>
          <wp:effectExtent l="0" t="0" r="3175" b="0"/>
          <wp:wrapNone/>
          <wp:docPr id="157"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pic:nvPicPr>
                <pic:blipFill>
                  <a:blip r:embed="rId1">
                    <a:extLst>
                      <a:ext uri="{28A0092B-C50C-407E-A947-70E740481C1C}">
                        <a14:useLocalDpi xmlns:a14="http://schemas.microsoft.com/office/drawing/2010/main" val="0"/>
                      </a:ext>
                    </a:extLst>
                  </a:blip>
                  <a:stretch>
                    <a:fillRect/>
                  </a:stretch>
                </pic:blipFill>
                <pic:spPr>
                  <a:xfrm>
                    <a:off x="0" y="0"/>
                    <a:ext cx="1807200" cy="5616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6FC0B50"/>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A05447B0"/>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7940F7EC"/>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C3B8E446"/>
    <w:lvl w:ilvl="0">
      <w:start w:val="1"/>
      <w:numFmt w:val="decimal"/>
      <w:pStyle w:val="Listennummer2"/>
      <w:lvlText w:val="%1."/>
      <w:lvlJc w:val="left"/>
      <w:pPr>
        <w:tabs>
          <w:tab w:val="num" w:pos="643"/>
        </w:tabs>
        <w:ind w:left="643" w:hanging="360"/>
      </w:pPr>
    </w:lvl>
  </w:abstractNum>
  <w:abstractNum w:abstractNumId="4" w15:restartNumberingAfterBreak="0">
    <w:nsid w:val="FFFFFF88"/>
    <w:multiLevelType w:val="singleLevel"/>
    <w:tmpl w:val="D728AE48"/>
    <w:lvl w:ilvl="0">
      <w:start w:val="1"/>
      <w:numFmt w:val="decimal"/>
      <w:pStyle w:val="Listennummer"/>
      <w:lvlText w:val="%1."/>
      <w:lvlJc w:val="left"/>
      <w:pPr>
        <w:ind w:left="360" w:hanging="360"/>
      </w:pPr>
    </w:lvl>
  </w:abstractNum>
  <w:abstractNum w:abstractNumId="5" w15:restartNumberingAfterBreak="0">
    <w:nsid w:val="01721691"/>
    <w:multiLevelType w:val="multilevel"/>
    <w:tmpl w:val="F746D7D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0C0F4451"/>
    <w:multiLevelType w:val="multilevel"/>
    <w:tmpl w:val="50D2E0EE"/>
    <w:lvl w:ilvl="0">
      <w:start w:val="1"/>
      <w:numFmt w:val="decimal"/>
      <w:pStyle w:val="berschrift1"/>
      <w:lvlText w:val="%1"/>
      <w:lvlJc w:val="left"/>
      <w:pPr>
        <w:tabs>
          <w:tab w:val="num" w:pos="397"/>
        </w:tabs>
        <w:ind w:left="397" w:hanging="397"/>
      </w:pPr>
      <w:rPr>
        <w:rFonts w:asciiTheme="minorHAnsi" w:hAnsiTheme="minorHAnsi" w:hint="default"/>
        <w:b/>
        <w:sz w:val="36"/>
      </w:rPr>
    </w:lvl>
    <w:lvl w:ilvl="1">
      <w:start w:val="1"/>
      <w:numFmt w:val="decimal"/>
      <w:pStyle w:val="berschrift2"/>
      <w:lvlText w:val="%1.%2"/>
      <w:lvlJc w:val="left"/>
      <w:pPr>
        <w:tabs>
          <w:tab w:val="num" w:pos="397"/>
        </w:tabs>
        <w:ind w:left="397" w:hanging="397"/>
      </w:pPr>
      <w:rPr>
        <w:rFonts w:asciiTheme="minorHAnsi" w:hAnsiTheme="minorHAnsi" w:hint="default"/>
        <w:b/>
        <w:sz w:val="32"/>
      </w:rPr>
    </w:lvl>
    <w:lvl w:ilvl="2">
      <w:start w:val="1"/>
      <w:numFmt w:val="decimal"/>
      <w:pStyle w:val="berschrift3"/>
      <w:lvlText w:val="%1.%2.%3"/>
      <w:lvlJc w:val="left"/>
      <w:pPr>
        <w:tabs>
          <w:tab w:val="num" w:pos="397"/>
        </w:tabs>
        <w:ind w:left="397" w:hanging="397"/>
      </w:pPr>
      <w:rPr>
        <w:rFonts w:ascii="Roboto" w:hAnsi="Roboto" w:hint="default"/>
        <w:b/>
        <w:sz w:val="28"/>
      </w:rPr>
    </w:lvl>
    <w:lvl w:ilvl="3">
      <w:start w:val="1"/>
      <w:numFmt w:val="decimal"/>
      <w:pStyle w:val="berschrift4"/>
      <w:lvlText w:val="%1.%2.%3.%4"/>
      <w:lvlJc w:val="left"/>
      <w:pPr>
        <w:tabs>
          <w:tab w:val="num" w:pos="397"/>
        </w:tabs>
        <w:ind w:left="397" w:hanging="397"/>
      </w:pPr>
      <w:rPr>
        <w:rFonts w:hint="default"/>
        <w:sz w:val="28"/>
        <w:szCs w:val="28"/>
      </w:rPr>
    </w:lvl>
    <w:lvl w:ilvl="4">
      <w:start w:val="1"/>
      <w:numFmt w:val="decimal"/>
      <w:pStyle w:val="berschrift5"/>
      <w:lvlText w:val="%1.%2.%3.%4.%5"/>
      <w:lvlJc w:val="left"/>
      <w:pPr>
        <w:tabs>
          <w:tab w:val="num" w:pos="397"/>
        </w:tabs>
        <w:ind w:left="397" w:hanging="397"/>
      </w:pPr>
      <w:rPr>
        <w:rFonts w:hint="default"/>
        <w:sz w:val="22"/>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3FC586B"/>
    <w:multiLevelType w:val="hybridMultilevel"/>
    <w:tmpl w:val="6E309A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580160C"/>
    <w:multiLevelType w:val="multilevel"/>
    <w:tmpl w:val="1D4666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1B42597D"/>
    <w:multiLevelType w:val="multilevel"/>
    <w:tmpl w:val="C61A6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EA848B9"/>
    <w:multiLevelType w:val="multilevel"/>
    <w:tmpl w:val="A3928E30"/>
    <w:styleLink w:val="TecAllianceListe"/>
    <w:lvl w:ilvl="0">
      <w:start w:val="1"/>
      <w:numFmt w:val="decimal"/>
      <w:pStyle w:val="Liste"/>
      <w:lvlText w:val="%1."/>
      <w:lvlJc w:val="left"/>
      <w:pPr>
        <w:tabs>
          <w:tab w:val="num" w:pos="397"/>
        </w:tabs>
        <w:ind w:left="397" w:hanging="397"/>
      </w:pPr>
      <w:rPr>
        <w:rFonts w:hint="default"/>
      </w:rPr>
    </w:lvl>
    <w:lvl w:ilvl="1">
      <w:start w:val="1"/>
      <w:numFmt w:val="lowerLetter"/>
      <w:pStyle w:val="Liste2"/>
      <w:lvlText w:val="%2."/>
      <w:lvlJc w:val="left"/>
      <w:pPr>
        <w:tabs>
          <w:tab w:val="num" w:pos="794"/>
        </w:tabs>
        <w:ind w:left="794" w:hanging="397"/>
      </w:pPr>
      <w:rPr>
        <w:rFonts w:hint="default"/>
      </w:rPr>
    </w:lvl>
    <w:lvl w:ilvl="2">
      <w:start w:val="1"/>
      <w:numFmt w:val="lowerRoman"/>
      <w:pStyle w:val="Liste3"/>
      <w:lvlText w:val="%3."/>
      <w:lvlJc w:val="right"/>
      <w:pPr>
        <w:tabs>
          <w:tab w:val="num" w:pos="1191"/>
        </w:tabs>
        <w:ind w:left="1191" w:hanging="397"/>
      </w:pPr>
      <w:rPr>
        <w:rFonts w:hint="default"/>
      </w:rPr>
    </w:lvl>
    <w:lvl w:ilvl="3">
      <w:start w:val="1"/>
      <w:numFmt w:val="decimal"/>
      <w:pStyle w:val="Liste4"/>
      <w:lvlText w:val="%4."/>
      <w:lvlJc w:val="left"/>
      <w:pPr>
        <w:tabs>
          <w:tab w:val="num" w:pos="1588"/>
        </w:tabs>
        <w:ind w:left="1588" w:hanging="397"/>
      </w:pPr>
      <w:rPr>
        <w:rFonts w:hint="default"/>
      </w:rPr>
    </w:lvl>
    <w:lvl w:ilvl="4">
      <w:start w:val="1"/>
      <w:numFmt w:val="lowerLetter"/>
      <w:pStyle w:val="Liste5"/>
      <w:lvlText w:val="%5."/>
      <w:lvlJc w:val="left"/>
      <w:pPr>
        <w:tabs>
          <w:tab w:val="num" w:pos="1985"/>
        </w:tabs>
        <w:ind w:left="1985" w:hanging="397"/>
      </w:pPr>
      <w:rPr>
        <w:rFonts w:hint="default"/>
      </w:rPr>
    </w:lvl>
    <w:lvl w:ilvl="5">
      <w:start w:val="1"/>
      <w:numFmt w:val="lowerRoman"/>
      <w:lvlText w:val="%6."/>
      <w:lvlJc w:val="right"/>
      <w:pPr>
        <w:tabs>
          <w:tab w:val="num" w:pos="2382"/>
        </w:tabs>
        <w:ind w:left="2382" w:hanging="397"/>
      </w:pPr>
      <w:rPr>
        <w:rFonts w:hint="default"/>
      </w:rPr>
    </w:lvl>
    <w:lvl w:ilvl="6">
      <w:start w:val="1"/>
      <w:numFmt w:val="decimal"/>
      <w:lvlText w:val="%7."/>
      <w:lvlJc w:val="left"/>
      <w:pPr>
        <w:tabs>
          <w:tab w:val="num" w:pos="2779"/>
        </w:tabs>
        <w:ind w:left="2779" w:hanging="397"/>
      </w:pPr>
      <w:rPr>
        <w:rFonts w:hint="default"/>
      </w:rPr>
    </w:lvl>
    <w:lvl w:ilvl="7">
      <w:start w:val="1"/>
      <w:numFmt w:val="lowerLetter"/>
      <w:lvlText w:val="%8."/>
      <w:lvlJc w:val="left"/>
      <w:pPr>
        <w:tabs>
          <w:tab w:val="num" w:pos="3176"/>
        </w:tabs>
        <w:ind w:left="3176" w:hanging="397"/>
      </w:pPr>
      <w:rPr>
        <w:rFonts w:hint="default"/>
      </w:rPr>
    </w:lvl>
    <w:lvl w:ilvl="8">
      <w:start w:val="1"/>
      <w:numFmt w:val="lowerRoman"/>
      <w:lvlText w:val="%9."/>
      <w:lvlJc w:val="right"/>
      <w:pPr>
        <w:tabs>
          <w:tab w:val="num" w:pos="3573"/>
        </w:tabs>
        <w:ind w:left="3573" w:hanging="397"/>
      </w:pPr>
      <w:rPr>
        <w:rFonts w:hint="default"/>
      </w:rPr>
    </w:lvl>
  </w:abstractNum>
  <w:abstractNum w:abstractNumId="11" w15:restartNumberingAfterBreak="0">
    <w:nsid w:val="20435759"/>
    <w:multiLevelType w:val="multilevel"/>
    <w:tmpl w:val="3798445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b w:val="0"/>
        <w:i w:val="0"/>
      </w:rPr>
    </w:lvl>
    <w:lvl w:ilvl="2">
      <w:start w:val="1"/>
      <w:numFmt w:val="decimal"/>
      <w:lvlText w:val="%1.%2.%3"/>
      <w:lvlJc w:val="left"/>
      <w:pPr>
        <w:ind w:left="1758" w:hanging="1758"/>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12" w15:restartNumberingAfterBreak="0">
    <w:nsid w:val="2BAE628E"/>
    <w:multiLevelType w:val="multilevel"/>
    <w:tmpl w:val="233AD884"/>
    <w:lvl w:ilvl="0">
      <w:start w:val="1"/>
      <w:numFmt w:val="decimal"/>
      <w:lvlText w:val="%1."/>
      <w:lvlJc w:val="left"/>
      <w:pPr>
        <w:tabs>
          <w:tab w:val="num" w:pos="720"/>
        </w:tabs>
        <w:ind w:left="720" w:hanging="720"/>
      </w:pPr>
    </w:lvl>
    <w:lvl w:ilvl="1">
      <w:start w:val="1"/>
      <w:numFmt w:val="bullet"/>
      <w:lvlText w:val="o"/>
      <w:lvlJc w:val="left"/>
      <w:pPr>
        <w:ind w:left="1440" w:hanging="360"/>
      </w:pPr>
      <w:rPr>
        <w:rFonts w:ascii="Courier New" w:hAnsi="Courier New" w:cs="Courier New"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2E5B10C0"/>
    <w:multiLevelType w:val="hybridMultilevel"/>
    <w:tmpl w:val="A192EE5C"/>
    <w:lvl w:ilvl="0" w:tplc="0407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CF6407"/>
    <w:multiLevelType w:val="multilevel"/>
    <w:tmpl w:val="03122CFC"/>
    <w:styleLink w:val="Kapitel"/>
    <w:lvl w:ilvl="0">
      <w:start w:val="1"/>
      <w:numFmt w:val="decimal"/>
      <w:lvlText w:val="%1."/>
      <w:lvlJc w:val="left"/>
      <w:pPr>
        <w:tabs>
          <w:tab w:val="num" w:pos="397"/>
        </w:tabs>
        <w:ind w:left="397" w:hanging="397"/>
      </w:pPr>
      <w:rPr>
        <w:rFonts w:asciiTheme="minorHAnsi" w:hAnsiTheme="minorHAnsi" w:hint="default"/>
        <w:b/>
        <w:sz w:val="20"/>
      </w:rPr>
    </w:lvl>
    <w:lvl w:ilvl="1">
      <w:start w:val="1"/>
      <w:numFmt w:val="decimal"/>
      <w:lvlText w:val="%1.%2"/>
      <w:lvlJc w:val="left"/>
      <w:pPr>
        <w:tabs>
          <w:tab w:val="num" w:pos="397"/>
        </w:tabs>
        <w:ind w:left="397" w:hanging="397"/>
      </w:pPr>
      <w:rPr>
        <w:rFonts w:asciiTheme="minorHAnsi" w:hAnsiTheme="minorHAnsi" w:hint="default"/>
        <w:b/>
        <w:sz w:val="20"/>
      </w:rPr>
    </w:lvl>
    <w:lvl w:ilvl="2">
      <w:start w:val="1"/>
      <w:numFmt w:val="decimal"/>
      <w:lvlText w:val="%1.%2.%3"/>
      <w:lvlJc w:val="left"/>
      <w:pPr>
        <w:tabs>
          <w:tab w:val="num" w:pos="397"/>
        </w:tabs>
        <w:ind w:left="397" w:hanging="397"/>
      </w:pPr>
      <w:rPr>
        <w:rFonts w:asciiTheme="minorHAnsi" w:hAnsiTheme="minorHAnsi" w:hint="default"/>
        <w:b/>
        <w:sz w:val="2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33C37F4A"/>
    <w:multiLevelType w:val="hybridMultilevel"/>
    <w:tmpl w:val="20CA2DC4"/>
    <w:lvl w:ilvl="0" w:tplc="0407000F">
      <w:start w:val="1"/>
      <w:numFmt w:val="decimal"/>
      <w:lvlText w:val="%1."/>
      <w:lvlJc w:val="left"/>
      <w:pPr>
        <w:ind w:left="720" w:hanging="360"/>
      </w:pPr>
    </w:lvl>
    <w:lvl w:ilvl="1" w:tplc="04070003">
      <w:start w:val="1"/>
      <w:numFmt w:val="bullet"/>
      <w:lvlText w:val="o"/>
      <w:lvlJc w:val="left"/>
      <w:pPr>
        <w:ind w:left="1440" w:hanging="360"/>
      </w:pPr>
      <w:rPr>
        <w:rFonts w:ascii="Courier New" w:hAnsi="Courier New" w:cs="Courier New"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34BF3E4E"/>
    <w:multiLevelType w:val="hybridMultilevel"/>
    <w:tmpl w:val="1278F97A"/>
    <w:lvl w:ilvl="0" w:tplc="0407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71428A5"/>
    <w:multiLevelType w:val="hybridMultilevel"/>
    <w:tmpl w:val="194A9B1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A5B04B6"/>
    <w:multiLevelType w:val="multilevel"/>
    <w:tmpl w:val="D5AEEE3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42AA3167"/>
    <w:multiLevelType w:val="multilevel"/>
    <w:tmpl w:val="0652CA68"/>
    <w:styleLink w:val="TecAllianceAufzhlung"/>
    <w:lvl w:ilvl="0">
      <w:start w:val="1"/>
      <w:numFmt w:val="bullet"/>
      <w:pStyle w:val="Aufzhlungszeichen"/>
      <w:lvlText w:val="▪"/>
      <w:lvlJc w:val="left"/>
      <w:pPr>
        <w:tabs>
          <w:tab w:val="num" w:pos="397"/>
        </w:tabs>
        <w:ind w:left="397" w:hanging="397"/>
      </w:pPr>
      <w:rPr>
        <w:rFonts w:ascii="Calibri" w:hAnsi="Calibri" w:cs="Times New Roman" w:hint="default"/>
      </w:rPr>
    </w:lvl>
    <w:lvl w:ilvl="1">
      <w:start w:val="1"/>
      <w:numFmt w:val="bullet"/>
      <w:pStyle w:val="Aufzhlungszeichen2"/>
      <w:lvlText w:val="▪"/>
      <w:lvlJc w:val="left"/>
      <w:pPr>
        <w:tabs>
          <w:tab w:val="num" w:pos="794"/>
        </w:tabs>
        <w:ind w:left="794" w:hanging="397"/>
      </w:pPr>
      <w:rPr>
        <w:rFonts w:ascii="Calibri" w:hAnsi="Calibri" w:cs="Times New Roman" w:hint="default"/>
      </w:rPr>
    </w:lvl>
    <w:lvl w:ilvl="2">
      <w:start w:val="1"/>
      <w:numFmt w:val="bullet"/>
      <w:pStyle w:val="Aufzhlungszeichen3"/>
      <w:lvlText w:val="▪"/>
      <w:lvlJc w:val="left"/>
      <w:pPr>
        <w:tabs>
          <w:tab w:val="num" w:pos="1191"/>
        </w:tabs>
        <w:ind w:left="1191" w:hanging="397"/>
      </w:pPr>
      <w:rPr>
        <w:rFonts w:ascii="Calibri" w:hAnsi="Calibri" w:hint="default"/>
      </w:rPr>
    </w:lvl>
    <w:lvl w:ilvl="3">
      <w:start w:val="1"/>
      <w:numFmt w:val="bullet"/>
      <w:pStyle w:val="Aufzhlungszeichen4"/>
      <w:lvlText w:val="▪"/>
      <w:lvlJc w:val="left"/>
      <w:pPr>
        <w:tabs>
          <w:tab w:val="num" w:pos="1588"/>
        </w:tabs>
        <w:ind w:left="1588" w:hanging="397"/>
      </w:pPr>
      <w:rPr>
        <w:rFonts w:ascii="Calibri" w:hAnsi="Calibri" w:hint="default"/>
      </w:rPr>
    </w:lvl>
    <w:lvl w:ilvl="4">
      <w:start w:val="1"/>
      <w:numFmt w:val="bullet"/>
      <w:pStyle w:val="Aufzhlungszeichen5"/>
      <w:lvlText w:val="▪"/>
      <w:lvlJc w:val="left"/>
      <w:pPr>
        <w:tabs>
          <w:tab w:val="num" w:pos="1985"/>
        </w:tabs>
        <w:ind w:left="1985" w:hanging="397"/>
      </w:pPr>
      <w:rPr>
        <w:rFonts w:ascii="Calibri" w:hAnsi="Calibri" w:hint="default"/>
      </w:rPr>
    </w:lvl>
    <w:lvl w:ilvl="5">
      <w:start w:val="1"/>
      <w:numFmt w:val="bullet"/>
      <w:lvlText w:val=""/>
      <w:lvlJc w:val="left"/>
      <w:pPr>
        <w:tabs>
          <w:tab w:val="num" w:pos="2382"/>
        </w:tabs>
        <w:ind w:left="2382" w:hanging="397"/>
      </w:pPr>
      <w:rPr>
        <w:rFonts w:ascii="Wingdings" w:hAnsi="Wingdings" w:hint="default"/>
      </w:rPr>
    </w:lvl>
    <w:lvl w:ilvl="6">
      <w:start w:val="1"/>
      <w:numFmt w:val="bullet"/>
      <w:lvlText w:val=""/>
      <w:lvlJc w:val="left"/>
      <w:pPr>
        <w:tabs>
          <w:tab w:val="num" w:pos="2779"/>
        </w:tabs>
        <w:ind w:left="2779" w:hanging="397"/>
      </w:pPr>
      <w:rPr>
        <w:rFonts w:ascii="Symbol" w:hAnsi="Symbol" w:hint="default"/>
      </w:rPr>
    </w:lvl>
    <w:lvl w:ilvl="7">
      <w:start w:val="1"/>
      <w:numFmt w:val="bullet"/>
      <w:lvlText w:val="o"/>
      <w:lvlJc w:val="left"/>
      <w:pPr>
        <w:tabs>
          <w:tab w:val="num" w:pos="3176"/>
        </w:tabs>
        <w:ind w:left="3176" w:hanging="397"/>
      </w:pPr>
      <w:rPr>
        <w:rFonts w:ascii="Courier New" w:hAnsi="Courier New" w:cs="Courier New" w:hint="default"/>
      </w:rPr>
    </w:lvl>
    <w:lvl w:ilvl="8">
      <w:start w:val="1"/>
      <w:numFmt w:val="bullet"/>
      <w:lvlText w:val=""/>
      <w:lvlJc w:val="left"/>
      <w:pPr>
        <w:tabs>
          <w:tab w:val="num" w:pos="3573"/>
        </w:tabs>
        <w:ind w:left="3573" w:hanging="397"/>
      </w:pPr>
      <w:rPr>
        <w:rFonts w:ascii="Wingdings" w:hAnsi="Wingdings" w:hint="default"/>
      </w:rPr>
    </w:lvl>
  </w:abstractNum>
  <w:abstractNum w:abstractNumId="20" w15:restartNumberingAfterBreak="0">
    <w:nsid w:val="4321077D"/>
    <w:multiLevelType w:val="hybridMultilevel"/>
    <w:tmpl w:val="FE36E9C2"/>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4333355F"/>
    <w:multiLevelType w:val="multilevel"/>
    <w:tmpl w:val="78ACB99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486C0862"/>
    <w:multiLevelType w:val="multilevel"/>
    <w:tmpl w:val="4BBCDF28"/>
    <w:lvl w:ilvl="0">
      <w:start w:val="1"/>
      <w:numFmt w:val="decimal"/>
      <w:lvlText w:val="%1."/>
      <w:lvlJc w:val="left"/>
      <w:pPr>
        <w:tabs>
          <w:tab w:val="num" w:pos="720"/>
        </w:tabs>
        <w:ind w:left="720" w:hanging="720"/>
      </w:pPr>
    </w:lvl>
    <w:lvl w:ilvl="1">
      <w:start w:val="1"/>
      <w:numFmt w:val="bullet"/>
      <w:lvlText w:val="o"/>
      <w:lvlJc w:val="left"/>
      <w:pPr>
        <w:ind w:left="1440" w:hanging="360"/>
      </w:pPr>
      <w:rPr>
        <w:rFonts w:ascii="Courier New" w:hAnsi="Courier New" w:cs="Courier New"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15:restartNumberingAfterBreak="0">
    <w:nsid w:val="493F2EFB"/>
    <w:multiLevelType w:val="hybridMultilevel"/>
    <w:tmpl w:val="CA1E6FE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813C5DE2">
      <w:numFmt w:val="bullet"/>
      <w:lvlText w:val="-"/>
      <w:lvlJc w:val="left"/>
      <w:pPr>
        <w:ind w:left="2160" w:hanging="360"/>
      </w:pPr>
      <w:rPr>
        <w:rFonts w:ascii="Roboto" w:eastAsiaTheme="minorHAnsi" w:hAnsi="Roboto" w:cstheme="minorBidi"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4B92621F"/>
    <w:multiLevelType w:val="hybridMultilevel"/>
    <w:tmpl w:val="A0882690"/>
    <w:lvl w:ilvl="0" w:tplc="04070003">
      <w:start w:val="1"/>
      <w:numFmt w:val="bullet"/>
      <w:lvlText w:val="o"/>
      <w:lvlJc w:val="left"/>
      <w:pPr>
        <w:ind w:left="1495" w:hanging="360"/>
      </w:pPr>
      <w:rPr>
        <w:rFonts w:ascii="Courier New" w:hAnsi="Courier New" w:cs="Courier New" w:hint="default"/>
      </w:rPr>
    </w:lvl>
    <w:lvl w:ilvl="1" w:tplc="FFFFFFFF">
      <w:start w:val="1"/>
      <w:numFmt w:val="bullet"/>
      <w:lvlText w:val="o"/>
      <w:lvlJc w:val="left"/>
      <w:pPr>
        <w:ind w:left="2215" w:hanging="360"/>
      </w:pPr>
      <w:rPr>
        <w:rFonts w:ascii="Courier New" w:hAnsi="Courier New" w:cs="Courier New" w:hint="default"/>
      </w:rPr>
    </w:lvl>
    <w:lvl w:ilvl="2" w:tplc="FFFFFFFF">
      <w:start w:val="1"/>
      <w:numFmt w:val="bullet"/>
      <w:lvlText w:val=""/>
      <w:lvlJc w:val="left"/>
      <w:pPr>
        <w:ind w:left="2935" w:hanging="360"/>
      </w:pPr>
      <w:rPr>
        <w:rFonts w:ascii="Wingdings" w:hAnsi="Wingdings" w:hint="default"/>
      </w:rPr>
    </w:lvl>
    <w:lvl w:ilvl="3" w:tplc="FFFFFFFF">
      <w:start w:val="1"/>
      <w:numFmt w:val="bullet"/>
      <w:lvlText w:val=""/>
      <w:lvlJc w:val="left"/>
      <w:pPr>
        <w:ind w:left="3655" w:hanging="360"/>
      </w:pPr>
      <w:rPr>
        <w:rFonts w:ascii="Symbol" w:hAnsi="Symbol" w:hint="default"/>
      </w:rPr>
    </w:lvl>
    <w:lvl w:ilvl="4" w:tplc="FFFFFFFF">
      <w:start w:val="1"/>
      <w:numFmt w:val="bullet"/>
      <w:lvlText w:val="o"/>
      <w:lvlJc w:val="left"/>
      <w:pPr>
        <w:ind w:left="4375" w:hanging="360"/>
      </w:pPr>
      <w:rPr>
        <w:rFonts w:ascii="Courier New" w:hAnsi="Courier New" w:cs="Courier New" w:hint="default"/>
      </w:rPr>
    </w:lvl>
    <w:lvl w:ilvl="5" w:tplc="FFFFFFFF">
      <w:start w:val="1"/>
      <w:numFmt w:val="bullet"/>
      <w:lvlText w:val=""/>
      <w:lvlJc w:val="left"/>
      <w:pPr>
        <w:ind w:left="5095" w:hanging="360"/>
      </w:pPr>
      <w:rPr>
        <w:rFonts w:ascii="Wingdings" w:hAnsi="Wingdings" w:hint="default"/>
      </w:rPr>
    </w:lvl>
    <w:lvl w:ilvl="6" w:tplc="FFFFFFFF">
      <w:start w:val="1"/>
      <w:numFmt w:val="bullet"/>
      <w:lvlText w:val=""/>
      <w:lvlJc w:val="left"/>
      <w:pPr>
        <w:ind w:left="5815" w:hanging="360"/>
      </w:pPr>
      <w:rPr>
        <w:rFonts w:ascii="Symbol" w:hAnsi="Symbol" w:hint="default"/>
      </w:rPr>
    </w:lvl>
    <w:lvl w:ilvl="7" w:tplc="FFFFFFFF">
      <w:start w:val="1"/>
      <w:numFmt w:val="bullet"/>
      <w:lvlText w:val="o"/>
      <w:lvlJc w:val="left"/>
      <w:pPr>
        <w:ind w:left="6535" w:hanging="360"/>
      </w:pPr>
      <w:rPr>
        <w:rFonts w:ascii="Courier New" w:hAnsi="Courier New" w:cs="Courier New" w:hint="default"/>
      </w:rPr>
    </w:lvl>
    <w:lvl w:ilvl="8" w:tplc="FFFFFFFF">
      <w:start w:val="1"/>
      <w:numFmt w:val="bullet"/>
      <w:lvlText w:val=""/>
      <w:lvlJc w:val="left"/>
      <w:pPr>
        <w:ind w:left="7255" w:hanging="360"/>
      </w:pPr>
      <w:rPr>
        <w:rFonts w:ascii="Wingdings" w:hAnsi="Wingdings" w:hint="default"/>
      </w:rPr>
    </w:lvl>
  </w:abstractNum>
  <w:abstractNum w:abstractNumId="25" w15:restartNumberingAfterBreak="0">
    <w:nsid w:val="4EBB10BD"/>
    <w:multiLevelType w:val="hybridMultilevel"/>
    <w:tmpl w:val="A35A5B24"/>
    <w:lvl w:ilvl="0" w:tplc="04070001">
      <w:start w:val="1"/>
      <w:numFmt w:val="bullet"/>
      <w:lvlText w:val=""/>
      <w:lvlJc w:val="left"/>
      <w:pPr>
        <w:ind w:left="786" w:hanging="360"/>
      </w:pPr>
      <w:rPr>
        <w:rFonts w:ascii="Symbol" w:hAnsi="Symbol" w:hint="default"/>
      </w:rPr>
    </w:lvl>
    <w:lvl w:ilvl="1" w:tplc="04070003" w:tentative="1">
      <w:start w:val="1"/>
      <w:numFmt w:val="bullet"/>
      <w:lvlText w:val="o"/>
      <w:lvlJc w:val="left"/>
      <w:pPr>
        <w:ind w:left="3240" w:hanging="360"/>
      </w:pPr>
      <w:rPr>
        <w:rFonts w:ascii="Courier New" w:hAnsi="Courier New" w:cs="Courier New" w:hint="default"/>
      </w:rPr>
    </w:lvl>
    <w:lvl w:ilvl="2" w:tplc="04070005" w:tentative="1">
      <w:start w:val="1"/>
      <w:numFmt w:val="bullet"/>
      <w:lvlText w:val=""/>
      <w:lvlJc w:val="left"/>
      <w:pPr>
        <w:ind w:left="3960" w:hanging="360"/>
      </w:pPr>
      <w:rPr>
        <w:rFonts w:ascii="Wingdings" w:hAnsi="Wingdings" w:hint="default"/>
      </w:rPr>
    </w:lvl>
    <w:lvl w:ilvl="3" w:tplc="04070001" w:tentative="1">
      <w:start w:val="1"/>
      <w:numFmt w:val="bullet"/>
      <w:lvlText w:val=""/>
      <w:lvlJc w:val="left"/>
      <w:pPr>
        <w:ind w:left="4680" w:hanging="360"/>
      </w:pPr>
      <w:rPr>
        <w:rFonts w:ascii="Symbol" w:hAnsi="Symbol" w:hint="default"/>
      </w:rPr>
    </w:lvl>
    <w:lvl w:ilvl="4" w:tplc="04070003" w:tentative="1">
      <w:start w:val="1"/>
      <w:numFmt w:val="bullet"/>
      <w:lvlText w:val="o"/>
      <w:lvlJc w:val="left"/>
      <w:pPr>
        <w:ind w:left="5400" w:hanging="360"/>
      </w:pPr>
      <w:rPr>
        <w:rFonts w:ascii="Courier New" w:hAnsi="Courier New" w:cs="Courier New" w:hint="default"/>
      </w:rPr>
    </w:lvl>
    <w:lvl w:ilvl="5" w:tplc="04070005" w:tentative="1">
      <w:start w:val="1"/>
      <w:numFmt w:val="bullet"/>
      <w:lvlText w:val=""/>
      <w:lvlJc w:val="left"/>
      <w:pPr>
        <w:ind w:left="6120" w:hanging="360"/>
      </w:pPr>
      <w:rPr>
        <w:rFonts w:ascii="Wingdings" w:hAnsi="Wingdings" w:hint="default"/>
      </w:rPr>
    </w:lvl>
    <w:lvl w:ilvl="6" w:tplc="04070001" w:tentative="1">
      <w:start w:val="1"/>
      <w:numFmt w:val="bullet"/>
      <w:lvlText w:val=""/>
      <w:lvlJc w:val="left"/>
      <w:pPr>
        <w:ind w:left="6840" w:hanging="360"/>
      </w:pPr>
      <w:rPr>
        <w:rFonts w:ascii="Symbol" w:hAnsi="Symbol" w:hint="default"/>
      </w:rPr>
    </w:lvl>
    <w:lvl w:ilvl="7" w:tplc="04070003" w:tentative="1">
      <w:start w:val="1"/>
      <w:numFmt w:val="bullet"/>
      <w:lvlText w:val="o"/>
      <w:lvlJc w:val="left"/>
      <w:pPr>
        <w:ind w:left="7560" w:hanging="360"/>
      </w:pPr>
      <w:rPr>
        <w:rFonts w:ascii="Courier New" w:hAnsi="Courier New" w:cs="Courier New" w:hint="default"/>
      </w:rPr>
    </w:lvl>
    <w:lvl w:ilvl="8" w:tplc="04070005" w:tentative="1">
      <w:start w:val="1"/>
      <w:numFmt w:val="bullet"/>
      <w:lvlText w:val=""/>
      <w:lvlJc w:val="left"/>
      <w:pPr>
        <w:ind w:left="8280" w:hanging="360"/>
      </w:pPr>
      <w:rPr>
        <w:rFonts w:ascii="Wingdings" w:hAnsi="Wingdings" w:hint="default"/>
      </w:rPr>
    </w:lvl>
  </w:abstractNum>
  <w:abstractNum w:abstractNumId="26" w15:restartNumberingAfterBreak="0">
    <w:nsid w:val="50C67CE0"/>
    <w:multiLevelType w:val="hybridMultilevel"/>
    <w:tmpl w:val="D2D6FD7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52AE17B5"/>
    <w:multiLevelType w:val="multilevel"/>
    <w:tmpl w:val="3E187018"/>
    <w:lvl w:ilvl="0">
      <w:start w:val="1"/>
      <w:numFmt w:val="decimal"/>
      <w:lvlText w:val="%1."/>
      <w:lvlJc w:val="left"/>
      <w:pPr>
        <w:tabs>
          <w:tab w:val="num" w:pos="720"/>
        </w:tabs>
        <w:ind w:left="720" w:hanging="720"/>
      </w:pPr>
    </w:lvl>
    <w:lvl w:ilvl="1">
      <w:start w:val="1"/>
      <w:numFmt w:val="bullet"/>
      <w:lvlText w:val="o"/>
      <w:lvlJc w:val="left"/>
      <w:pPr>
        <w:ind w:left="1440" w:hanging="360"/>
      </w:pPr>
      <w:rPr>
        <w:rFonts w:ascii="Courier New" w:hAnsi="Courier New" w:cs="Courier New"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56513BA8"/>
    <w:multiLevelType w:val="multilevel"/>
    <w:tmpl w:val="99E0CB06"/>
    <w:lvl w:ilvl="0">
      <w:start w:val="1"/>
      <w:numFmt w:val="decimal"/>
      <w:lvlText w:val="%1."/>
      <w:lvlJc w:val="left"/>
      <w:pPr>
        <w:tabs>
          <w:tab w:val="num" w:pos="720"/>
        </w:tabs>
        <w:ind w:left="720" w:hanging="720"/>
      </w:pPr>
    </w:lvl>
    <w:lvl w:ilvl="1">
      <w:start w:val="1"/>
      <w:numFmt w:val="bullet"/>
      <w:lvlText w:val="o"/>
      <w:lvlJc w:val="left"/>
      <w:pPr>
        <w:ind w:left="1440" w:hanging="360"/>
      </w:pPr>
      <w:rPr>
        <w:rFonts w:ascii="Courier New" w:hAnsi="Courier New" w:cs="Courier New"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15:restartNumberingAfterBreak="0">
    <w:nsid w:val="58D064B9"/>
    <w:multiLevelType w:val="multilevel"/>
    <w:tmpl w:val="FEAEF0CE"/>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0" w15:restartNumberingAfterBreak="0">
    <w:nsid w:val="5E5F23C5"/>
    <w:multiLevelType w:val="hybridMultilevel"/>
    <w:tmpl w:val="F95860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5EF945EE"/>
    <w:multiLevelType w:val="hybridMultilevel"/>
    <w:tmpl w:val="EC34077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27534B"/>
    <w:multiLevelType w:val="multilevel"/>
    <w:tmpl w:val="35628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2505CEE"/>
    <w:multiLevelType w:val="hybridMultilevel"/>
    <w:tmpl w:val="9EBC15E0"/>
    <w:lvl w:ilvl="0" w:tplc="04070001">
      <w:start w:val="1"/>
      <w:numFmt w:val="bullet"/>
      <w:lvlText w:val=""/>
      <w:lvlJc w:val="left"/>
      <w:pPr>
        <w:ind w:left="786" w:hanging="360"/>
      </w:pPr>
      <w:rPr>
        <w:rFonts w:ascii="Symbol" w:hAnsi="Symbol" w:hint="default"/>
      </w:rPr>
    </w:lvl>
    <w:lvl w:ilvl="1" w:tplc="04070003" w:tentative="1">
      <w:start w:val="1"/>
      <w:numFmt w:val="bullet"/>
      <w:lvlText w:val="o"/>
      <w:lvlJc w:val="left"/>
      <w:pPr>
        <w:ind w:left="1506" w:hanging="360"/>
      </w:pPr>
      <w:rPr>
        <w:rFonts w:ascii="Courier New" w:hAnsi="Courier New" w:cs="Courier New" w:hint="default"/>
      </w:rPr>
    </w:lvl>
    <w:lvl w:ilvl="2" w:tplc="04070005" w:tentative="1">
      <w:start w:val="1"/>
      <w:numFmt w:val="bullet"/>
      <w:lvlText w:val=""/>
      <w:lvlJc w:val="left"/>
      <w:pPr>
        <w:ind w:left="2226" w:hanging="360"/>
      </w:pPr>
      <w:rPr>
        <w:rFonts w:ascii="Wingdings" w:hAnsi="Wingdings" w:hint="default"/>
      </w:rPr>
    </w:lvl>
    <w:lvl w:ilvl="3" w:tplc="04070001" w:tentative="1">
      <w:start w:val="1"/>
      <w:numFmt w:val="bullet"/>
      <w:lvlText w:val=""/>
      <w:lvlJc w:val="left"/>
      <w:pPr>
        <w:ind w:left="2946" w:hanging="360"/>
      </w:pPr>
      <w:rPr>
        <w:rFonts w:ascii="Symbol" w:hAnsi="Symbol" w:hint="default"/>
      </w:rPr>
    </w:lvl>
    <w:lvl w:ilvl="4" w:tplc="04070003" w:tentative="1">
      <w:start w:val="1"/>
      <w:numFmt w:val="bullet"/>
      <w:lvlText w:val="o"/>
      <w:lvlJc w:val="left"/>
      <w:pPr>
        <w:ind w:left="3666" w:hanging="360"/>
      </w:pPr>
      <w:rPr>
        <w:rFonts w:ascii="Courier New" w:hAnsi="Courier New" w:cs="Courier New" w:hint="default"/>
      </w:rPr>
    </w:lvl>
    <w:lvl w:ilvl="5" w:tplc="04070005" w:tentative="1">
      <w:start w:val="1"/>
      <w:numFmt w:val="bullet"/>
      <w:lvlText w:val=""/>
      <w:lvlJc w:val="left"/>
      <w:pPr>
        <w:ind w:left="4386" w:hanging="360"/>
      </w:pPr>
      <w:rPr>
        <w:rFonts w:ascii="Wingdings" w:hAnsi="Wingdings" w:hint="default"/>
      </w:rPr>
    </w:lvl>
    <w:lvl w:ilvl="6" w:tplc="04070001" w:tentative="1">
      <w:start w:val="1"/>
      <w:numFmt w:val="bullet"/>
      <w:lvlText w:val=""/>
      <w:lvlJc w:val="left"/>
      <w:pPr>
        <w:ind w:left="5106" w:hanging="360"/>
      </w:pPr>
      <w:rPr>
        <w:rFonts w:ascii="Symbol" w:hAnsi="Symbol" w:hint="default"/>
      </w:rPr>
    </w:lvl>
    <w:lvl w:ilvl="7" w:tplc="04070003" w:tentative="1">
      <w:start w:val="1"/>
      <w:numFmt w:val="bullet"/>
      <w:lvlText w:val="o"/>
      <w:lvlJc w:val="left"/>
      <w:pPr>
        <w:ind w:left="5826" w:hanging="360"/>
      </w:pPr>
      <w:rPr>
        <w:rFonts w:ascii="Courier New" w:hAnsi="Courier New" w:cs="Courier New" w:hint="default"/>
      </w:rPr>
    </w:lvl>
    <w:lvl w:ilvl="8" w:tplc="04070005" w:tentative="1">
      <w:start w:val="1"/>
      <w:numFmt w:val="bullet"/>
      <w:lvlText w:val=""/>
      <w:lvlJc w:val="left"/>
      <w:pPr>
        <w:ind w:left="6546" w:hanging="360"/>
      </w:pPr>
      <w:rPr>
        <w:rFonts w:ascii="Wingdings" w:hAnsi="Wingdings" w:hint="default"/>
      </w:rPr>
    </w:lvl>
  </w:abstractNum>
  <w:abstractNum w:abstractNumId="34" w15:restartNumberingAfterBreak="0">
    <w:nsid w:val="687E6F37"/>
    <w:multiLevelType w:val="multilevel"/>
    <w:tmpl w:val="68A29B56"/>
    <w:lvl w:ilvl="0">
      <w:start w:val="1"/>
      <w:numFmt w:val="decimal"/>
      <w:lvlText w:val="%1."/>
      <w:lvlJc w:val="left"/>
      <w:pPr>
        <w:tabs>
          <w:tab w:val="num" w:pos="720"/>
        </w:tabs>
        <w:ind w:left="720" w:hanging="720"/>
      </w:pPr>
    </w:lvl>
    <w:lvl w:ilvl="1">
      <w:start w:val="1"/>
      <w:numFmt w:val="bullet"/>
      <w:lvlText w:val="o"/>
      <w:lvlJc w:val="left"/>
      <w:pPr>
        <w:ind w:left="1440" w:hanging="360"/>
      </w:pPr>
      <w:rPr>
        <w:rFonts w:ascii="Courier New" w:hAnsi="Courier New" w:cs="Courier New"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15:restartNumberingAfterBreak="0">
    <w:nsid w:val="69303420"/>
    <w:multiLevelType w:val="hybridMultilevel"/>
    <w:tmpl w:val="D3B8F02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7D1AD22E">
      <w:start w:val="10"/>
      <w:numFmt w:val="bullet"/>
      <w:lvlText w:val="-"/>
      <w:lvlJc w:val="left"/>
      <w:pPr>
        <w:ind w:left="3600" w:hanging="360"/>
      </w:pPr>
      <w:rPr>
        <w:rFonts w:ascii="Roboto" w:eastAsiaTheme="minorHAnsi" w:hAnsi="Roboto" w:cstheme="minorBidi"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6F4E51D6"/>
    <w:multiLevelType w:val="hybridMultilevel"/>
    <w:tmpl w:val="CF8E088A"/>
    <w:lvl w:ilvl="0" w:tplc="04070001">
      <w:start w:val="1"/>
      <w:numFmt w:val="bullet"/>
      <w:lvlText w:val=""/>
      <w:lvlJc w:val="left"/>
      <w:pPr>
        <w:ind w:left="720" w:hanging="360"/>
      </w:pPr>
      <w:rPr>
        <w:rFonts w:ascii="Symbol" w:hAnsi="Symbol" w:hint="default"/>
      </w:rPr>
    </w:lvl>
    <w:lvl w:ilvl="1" w:tplc="04070001">
      <w:start w:val="1"/>
      <w:numFmt w:val="bullet"/>
      <w:lvlText w:val=""/>
      <w:lvlJc w:val="left"/>
      <w:pPr>
        <w:ind w:left="720" w:hanging="360"/>
      </w:pPr>
      <w:rPr>
        <w:rFonts w:ascii="Symbol" w:hAnsi="Symbol"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735838F8"/>
    <w:multiLevelType w:val="hybridMultilevel"/>
    <w:tmpl w:val="8D127626"/>
    <w:lvl w:ilvl="0" w:tplc="0407000F">
      <w:start w:val="1"/>
      <w:numFmt w:val="decimal"/>
      <w:lvlText w:val="%1."/>
      <w:lvlJc w:val="left"/>
      <w:pPr>
        <w:ind w:left="720" w:hanging="360"/>
      </w:pPr>
    </w:lvl>
    <w:lvl w:ilvl="1" w:tplc="04070003">
      <w:start w:val="1"/>
      <w:numFmt w:val="bullet"/>
      <w:lvlText w:val="o"/>
      <w:lvlJc w:val="left"/>
      <w:pPr>
        <w:ind w:left="1440" w:hanging="360"/>
      </w:pPr>
      <w:rPr>
        <w:rFonts w:ascii="Courier New" w:hAnsi="Courier New" w:cs="Courier New"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15:restartNumberingAfterBreak="0">
    <w:nsid w:val="7D2967F9"/>
    <w:multiLevelType w:val="multilevel"/>
    <w:tmpl w:val="D7A8D61E"/>
    <w:lvl w:ilvl="0">
      <w:start w:val="1"/>
      <w:numFmt w:val="decimal"/>
      <w:lvlText w:val="%1."/>
      <w:lvlJc w:val="left"/>
      <w:pPr>
        <w:tabs>
          <w:tab w:val="num" w:pos="720"/>
        </w:tabs>
        <w:ind w:left="720" w:hanging="720"/>
      </w:pPr>
    </w:lvl>
    <w:lvl w:ilvl="1">
      <w:start w:val="1"/>
      <w:numFmt w:val="bullet"/>
      <w:lvlText w:val="o"/>
      <w:lvlJc w:val="left"/>
      <w:pPr>
        <w:ind w:left="1440" w:hanging="360"/>
      </w:pPr>
      <w:rPr>
        <w:rFonts w:ascii="Courier New" w:hAnsi="Courier New" w:cs="Courier New"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9" w15:restartNumberingAfterBreak="0">
    <w:nsid w:val="7FF64579"/>
    <w:multiLevelType w:val="multilevel"/>
    <w:tmpl w:val="33800174"/>
    <w:lvl w:ilvl="0">
      <w:start w:val="1"/>
      <w:numFmt w:val="decimal"/>
      <w:lvlText w:val="%1."/>
      <w:lvlJc w:val="left"/>
      <w:pPr>
        <w:tabs>
          <w:tab w:val="num" w:pos="720"/>
        </w:tabs>
        <w:ind w:left="720" w:hanging="720"/>
      </w:pPr>
    </w:lvl>
    <w:lvl w:ilvl="1">
      <w:start w:val="1"/>
      <w:numFmt w:val="bullet"/>
      <w:lvlText w:val="o"/>
      <w:lvlJc w:val="left"/>
      <w:pPr>
        <w:ind w:left="1440" w:hanging="360"/>
      </w:pPr>
      <w:rPr>
        <w:rFonts w:ascii="Courier New" w:hAnsi="Courier New" w:cs="Courier New"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843810287">
    <w:abstractNumId w:val="6"/>
  </w:num>
  <w:num w:numId="2" w16cid:durableId="782042868">
    <w:abstractNumId w:val="14"/>
  </w:num>
  <w:num w:numId="3" w16cid:durableId="148137320">
    <w:abstractNumId w:val="19"/>
  </w:num>
  <w:num w:numId="4" w16cid:durableId="20592290">
    <w:abstractNumId w:val="10"/>
  </w:num>
  <w:num w:numId="5" w16cid:durableId="184637457">
    <w:abstractNumId w:val="4"/>
  </w:num>
  <w:num w:numId="6" w16cid:durableId="95256034">
    <w:abstractNumId w:val="3"/>
  </w:num>
  <w:num w:numId="7" w16cid:durableId="1632327029">
    <w:abstractNumId w:val="2"/>
  </w:num>
  <w:num w:numId="8" w16cid:durableId="1864436484">
    <w:abstractNumId w:val="1"/>
  </w:num>
  <w:num w:numId="9" w16cid:durableId="909464746">
    <w:abstractNumId w:val="0"/>
  </w:num>
  <w:num w:numId="10" w16cid:durableId="489714754">
    <w:abstractNumId w:val="19"/>
  </w:num>
  <w:num w:numId="11" w16cid:durableId="1251158245">
    <w:abstractNumId w:val="10"/>
  </w:num>
  <w:num w:numId="12" w16cid:durableId="438063650">
    <w:abstractNumId w:val="11"/>
  </w:num>
  <w:num w:numId="13" w16cid:durableId="607590971">
    <w:abstractNumId w:val="6"/>
  </w:num>
  <w:num w:numId="14" w16cid:durableId="1417550598">
    <w:abstractNumId w:val="23"/>
  </w:num>
  <w:num w:numId="15" w16cid:durableId="365301218">
    <w:abstractNumId w:val="20"/>
  </w:num>
  <w:num w:numId="16" w16cid:durableId="947003876">
    <w:abstractNumId w:val="17"/>
  </w:num>
  <w:num w:numId="17" w16cid:durableId="1470787157">
    <w:abstractNumId w:val="37"/>
  </w:num>
  <w:num w:numId="18" w16cid:durableId="1637762646">
    <w:abstractNumId w:val="15"/>
  </w:num>
  <w:num w:numId="19" w16cid:durableId="554632055">
    <w:abstractNumId w:val="26"/>
  </w:num>
  <w:num w:numId="20" w16cid:durableId="2094007541">
    <w:abstractNumId w:val="35"/>
  </w:num>
  <w:num w:numId="21" w16cid:durableId="492991969">
    <w:abstractNumId w:val="32"/>
  </w:num>
  <w:num w:numId="22" w16cid:durableId="412824337">
    <w:abstractNumId w:val="8"/>
  </w:num>
  <w:num w:numId="23" w16cid:durableId="1072577855">
    <w:abstractNumId w:val="9"/>
  </w:num>
  <w:num w:numId="24" w16cid:durableId="1159228469">
    <w:abstractNumId w:val="21"/>
  </w:num>
  <w:num w:numId="25" w16cid:durableId="206663605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433475695">
    <w:abstractNumId w:val="34"/>
  </w:num>
  <w:num w:numId="27" w16cid:durableId="569270764">
    <w:abstractNumId w:val="38"/>
  </w:num>
  <w:num w:numId="28" w16cid:durableId="425271347">
    <w:abstractNumId w:val="39"/>
  </w:num>
  <w:num w:numId="29" w16cid:durableId="946280754">
    <w:abstractNumId w:val="28"/>
  </w:num>
  <w:num w:numId="30" w16cid:durableId="37154353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628560600">
    <w:abstractNumId w:val="29"/>
  </w:num>
  <w:num w:numId="32" w16cid:durableId="910776392">
    <w:abstractNumId w:val="22"/>
  </w:num>
  <w:num w:numId="33" w16cid:durableId="1926766966">
    <w:abstractNumId w:val="12"/>
  </w:num>
  <w:num w:numId="34" w16cid:durableId="795025818">
    <w:abstractNumId w:val="16"/>
  </w:num>
  <w:num w:numId="35" w16cid:durableId="960038114">
    <w:abstractNumId w:val="27"/>
  </w:num>
  <w:num w:numId="36" w16cid:durableId="140926251">
    <w:abstractNumId w:val="36"/>
  </w:num>
  <w:num w:numId="37" w16cid:durableId="1212304017">
    <w:abstractNumId w:val="31"/>
  </w:num>
  <w:num w:numId="38" w16cid:durableId="680815754">
    <w:abstractNumId w:val="13"/>
  </w:num>
  <w:num w:numId="39" w16cid:durableId="229268631">
    <w:abstractNumId w:val="30"/>
  </w:num>
  <w:num w:numId="40" w16cid:durableId="1450004116">
    <w:abstractNumId w:val="25"/>
  </w:num>
  <w:num w:numId="41" w16cid:durableId="2133554060">
    <w:abstractNumId w:val="7"/>
  </w:num>
  <w:num w:numId="42" w16cid:durableId="397366352">
    <w:abstractNumId w:val="24"/>
  </w:num>
  <w:num w:numId="43" w16cid:durableId="374237383">
    <w:abstractNumId w:val="33"/>
  </w:num>
  <w:numIdMacAtCleanup w:val="4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tt, Andreas">
    <w15:presenceInfo w15:providerId="AD" w15:userId="S::Andreas.Litt@tecalliance.net::8d945553-6816-4f3d-a24d-c366c9fef421"/>
  </w15:person>
  <w15:person w15:author="Gensler, Melina">
    <w15:presenceInfo w15:providerId="AD" w15:userId="S::Melina.Gensler@tecalliance.net::f8f9ec57-a641-448c-9b1a-084745efc7c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ttachedTemplate r:id="rId1"/>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stylePaneSortMethod w:val="0004"/>
  <w:defaultTabStop w:val="708"/>
  <w:hyphenationZone w:val="425"/>
  <w:evenAndOddHeaders/>
  <w:drawingGridHorizontalSpacing w:val="397"/>
  <w:drawingGridVerticalSpacing w:val="397"/>
  <w:doNotUseMarginsForDrawingGridOrigin/>
  <w:drawingGridHorizontalOrigin w:val="0"/>
  <w:drawingGridVerticalOrigin w:val="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7C66"/>
    <w:rsid w:val="000018B6"/>
    <w:rsid w:val="00002008"/>
    <w:rsid w:val="000024FA"/>
    <w:rsid w:val="0000333A"/>
    <w:rsid w:val="00005C2D"/>
    <w:rsid w:val="00006512"/>
    <w:rsid w:val="00006D83"/>
    <w:rsid w:val="00006F73"/>
    <w:rsid w:val="00007A2F"/>
    <w:rsid w:val="00011EBD"/>
    <w:rsid w:val="00020EB0"/>
    <w:rsid w:val="00021DBD"/>
    <w:rsid w:val="00021EF4"/>
    <w:rsid w:val="000235E3"/>
    <w:rsid w:val="000236CD"/>
    <w:rsid w:val="00023CFF"/>
    <w:rsid w:val="000263B8"/>
    <w:rsid w:val="00030821"/>
    <w:rsid w:val="00031941"/>
    <w:rsid w:val="000320A1"/>
    <w:rsid w:val="00033F14"/>
    <w:rsid w:val="00040946"/>
    <w:rsid w:val="00040C66"/>
    <w:rsid w:val="00043D35"/>
    <w:rsid w:val="0004403D"/>
    <w:rsid w:val="000448EF"/>
    <w:rsid w:val="000468AB"/>
    <w:rsid w:val="000475CC"/>
    <w:rsid w:val="00047FBA"/>
    <w:rsid w:val="00055F0F"/>
    <w:rsid w:val="0005760B"/>
    <w:rsid w:val="00057ACC"/>
    <w:rsid w:val="00057B2F"/>
    <w:rsid w:val="00060329"/>
    <w:rsid w:val="0006074A"/>
    <w:rsid w:val="000617F5"/>
    <w:rsid w:val="00061B78"/>
    <w:rsid w:val="00061E46"/>
    <w:rsid w:val="00062EC0"/>
    <w:rsid w:val="00063C1D"/>
    <w:rsid w:val="000643CD"/>
    <w:rsid w:val="00064EEF"/>
    <w:rsid w:val="0006699B"/>
    <w:rsid w:val="000717B2"/>
    <w:rsid w:val="0007316C"/>
    <w:rsid w:val="00075584"/>
    <w:rsid w:val="00077372"/>
    <w:rsid w:val="000806FD"/>
    <w:rsid w:val="0008271A"/>
    <w:rsid w:val="000845F5"/>
    <w:rsid w:val="00085DE4"/>
    <w:rsid w:val="00086C02"/>
    <w:rsid w:val="000914F2"/>
    <w:rsid w:val="0009203C"/>
    <w:rsid w:val="000954B0"/>
    <w:rsid w:val="00095818"/>
    <w:rsid w:val="0009654F"/>
    <w:rsid w:val="00097AF6"/>
    <w:rsid w:val="000A2E25"/>
    <w:rsid w:val="000A30D9"/>
    <w:rsid w:val="000A31F2"/>
    <w:rsid w:val="000A31FF"/>
    <w:rsid w:val="000A331C"/>
    <w:rsid w:val="000A6B36"/>
    <w:rsid w:val="000B0507"/>
    <w:rsid w:val="000B319A"/>
    <w:rsid w:val="000B51D6"/>
    <w:rsid w:val="000B7001"/>
    <w:rsid w:val="000C17C6"/>
    <w:rsid w:val="000C641B"/>
    <w:rsid w:val="000D0556"/>
    <w:rsid w:val="000D1A84"/>
    <w:rsid w:val="000D1B46"/>
    <w:rsid w:val="000D2134"/>
    <w:rsid w:val="000D452C"/>
    <w:rsid w:val="000D6204"/>
    <w:rsid w:val="000E2661"/>
    <w:rsid w:val="000E642E"/>
    <w:rsid w:val="000E7243"/>
    <w:rsid w:val="000E79AD"/>
    <w:rsid w:val="000E7B92"/>
    <w:rsid w:val="000F2674"/>
    <w:rsid w:val="000F2A57"/>
    <w:rsid w:val="000F3156"/>
    <w:rsid w:val="000F419F"/>
    <w:rsid w:val="000F41E3"/>
    <w:rsid w:val="000F5A4D"/>
    <w:rsid w:val="000F5C8F"/>
    <w:rsid w:val="000F68F0"/>
    <w:rsid w:val="000F780A"/>
    <w:rsid w:val="00100052"/>
    <w:rsid w:val="0010019B"/>
    <w:rsid w:val="00100FDF"/>
    <w:rsid w:val="00102AE2"/>
    <w:rsid w:val="0010375B"/>
    <w:rsid w:val="001047A6"/>
    <w:rsid w:val="00105DCF"/>
    <w:rsid w:val="001061B4"/>
    <w:rsid w:val="00106E62"/>
    <w:rsid w:val="001070C6"/>
    <w:rsid w:val="001137DB"/>
    <w:rsid w:val="00113DA2"/>
    <w:rsid w:val="00114041"/>
    <w:rsid w:val="00114E41"/>
    <w:rsid w:val="0011599E"/>
    <w:rsid w:val="001162DF"/>
    <w:rsid w:val="001163E6"/>
    <w:rsid w:val="0011739F"/>
    <w:rsid w:val="00121169"/>
    <w:rsid w:val="00122922"/>
    <w:rsid w:val="00122AF9"/>
    <w:rsid w:val="00122C01"/>
    <w:rsid w:val="00125C60"/>
    <w:rsid w:val="00125DF1"/>
    <w:rsid w:val="0012656F"/>
    <w:rsid w:val="00126B19"/>
    <w:rsid w:val="00126E8D"/>
    <w:rsid w:val="00131644"/>
    <w:rsid w:val="00131D3B"/>
    <w:rsid w:val="00131E5A"/>
    <w:rsid w:val="0013390D"/>
    <w:rsid w:val="001352CA"/>
    <w:rsid w:val="001377FE"/>
    <w:rsid w:val="00141E60"/>
    <w:rsid w:val="0014279B"/>
    <w:rsid w:val="00150294"/>
    <w:rsid w:val="0015335C"/>
    <w:rsid w:val="001576F7"/>
    <w:rsid w:val="001609D7"/>
    <w:rsid w:val="0016329E"/>
    <w:rsid w:val="0016489C"/>
    <w:rsid w:val="00165499"/>
    <w:rsid w:val="00165ACB"/>
    <w:rsid w:val="00167081"/>
    <w:rsid w:val="001701F1"/>
    <w:rsid w:val="00171246"/>
    <w:rsid w:val="001726F0"/>
    <w:rsid w:val="00172861"/>
    <w:rsid w:val="00173D6B"/>
    <w:rsid w:val="00174E15"/>
    <w:rsid w:val="00175284"/>
    <w:rsid w:val="0017642A"/>
    <w:rsid w:val="00176C58"/>
    <w:rsid w:val="00176DB6"/>
    <w:rsid w:val="00177085"/>
    <w:rsid w:val="00180819"/>
    <w:rsid w:val="00180E63"/>
    <w:rsid w:val="00181B6F"/>
    <w:rsid w:val="001835F2"/>
    <w:rsid w:val="00183B99"/>
    <w:rsid w:val="0019002F"/>
    <w:rsid w:val="00190FE6"/>
    <w:rsid w:val="00191C53"/>
    <w:rsid w:val="00194018"/>
    <w:rsid w:val="00195971"/>
    <w:rsid w:val="00195A7E"/>
    <w:rsid w:val="001977D4"/>
    <w:rsid w:val="0019798C"/>
    <w:rsid w:val="001A039C"/>
    <w:rsid w:val="001A18FD"/>
    <w:rsid w:val="001A3458"/>
    <w:rsid w:val="001A650B"/>
    <w:rsid w:val="001A6720"/>
    <w:rsid w:val="001A7630"/>
    <w:rsid w:val="001B107D"/>
    <w:rsid w:val="001B2577"/>
    <w:rsid w:val="001B4125"/>
    <w:rsid w:val="001B41FA"/>
    <w:rsid w:val="001C2EA9"/>
    <w:rsid w:val="001C594E"/>
    <w:rsid w:val="001C7211"/>
    <w:rsid w:val="001D0DDC"/>
    <w:rsid w:val="001D1290"/>
    <w:rsid w:val="001D4D7D"/>
    <w:rsid w:val="001D64CC"/>
    <w:rsid w:val="001D768E"/>
    <w:rsid w:val="001D7B8B"/>
    <w:rsid w:val="001D7B93"/>
    <w:rsid w:val="001D7F85"/>
    <w:rsid w:val="001E0602"/>
    <w:rsid w:val="001E09B4"/>
    <w:rsid w:val="001E2116"/>
    <w:rsid w:val="001E2D2B"/>
    <w:rsid w:val="001E4BF6"/>
    <w:rsid w:val="001E5A14"/>
    <w:rsid w:val="001E66D8"/>
    <w:rsid w:val="001E68D3"/>
    <w:rsid w:val="001E70C6"/>
    <w:rsid w:val="001F056C"/>
    <w:rsid w:val="001F1253"/>
    <w:rsid w:val="001F2A26"/>
    <w:rsid w:val="001F49DA"/>
    <w:rsid w:val="001F4ADB"/>
    <w:rsid w:val="001F4BF9"/>
    <w:rsid w:val="001F509D"/>
    <w:rsid w:val="001F6F67"/>
    <w:rsid w:val="00202B1D"/>
    <w:rsid w:val="00203A7E"/>
    <w:rsid w:val="00203BDD"/>
    <w:rsid w:val="00205FA5"/>
    <w:rsid w:val="00206BD6"/>
    <w:rsid w:val="00210786"/>
    <w:rsid w:val="00210D20"/>
    <w:rsid w:val="002134D6"/>
    <w:rsid w:val="00213565"/>
    <w:rsid w:val="00215460"/>
    <w:rsid w:val="00216115"/>
    <w:rsid w:val="00216969"/>
    <w:rsid w:val="00222098"/>
    <w:rsid w:val="00222145"/>
    <w:rsid w:val="00222B60"/>
    <w:rsid w:val="00223108"/>
    <w:rsid w:val="0022451D"/>
    <w:rsid w:val="00224856"/>
    <w:rsid w:val="00224C30"/>
    <w:rsid w:val="00225974"/>
    <w:rsid w:val="002265FF"/>
    <w:rsid w:val="002328F8"/>
    <w:rsid w:val="0023420E"/>
    <w:rsid w:val="002345A9"/>
    <w:rsid w:val="002348C4"/>
    <w:rsid w:val="002354D0"/>
    <w:rsid w:val="0023570D"/>
    <w:rsid w:val="00236B50"/>
    <w:rsid w:val="00236C63"/>
    <w:rsid w:val="00243F26"/>
    <w:rsid w:val="00244905"/>
    <w:rsid w:val="002461CB"/>
    <w:rsid w:val="00247827"/>
    <w:rsid w:val="00247F01"/>
    <w:rsid w:val="00252523"/>
    <w:rsid w:val="002536FF"/>
    <w:rsid w:val="00256907"/>
    <w:rsid w:val="00260C22"/>
    <w:rsid w:val="002640DE"/>
    <w:rsid w:val="00267169"/>
    <w:rsid w:val="00267A0C"/>
    <w:rsid w:val="002702B9"/>
    <w:rsid w:val="0027227D"/>
    <w:rsid w:val="002728E8"/>
    <w:rsid w:val="00276516"/>
    <w:rsid w:val="00277EE0"/>
    <w:rsid w:val="00280264"/>
    <w:rsid w:val="00283850"/>
    <w:rsid w:val="0028572D"/>
    <w:rsid w:val="00285FA4"/>
    <w:rsid w:val="002873B3"/>
    <w:rsid w:val="00287DB2"/>
    <w:rsid w:val="00290054"/>
    <w:rsid w:val="00290821"/>
    <w:rsid w:val="00290CCC"/>
    <w:rsid w:val="00293D5C"/>
    <w:rsid w:val="0029698F"/>
    <w:rsid w:val="002A2D49"/>
    <w:rsid w:val="002A6FA0"/>
    <w:rsid w:val="002A7313"/>
    <w:rsid w:val="002B1010"/>
    <w:rsid w:val="002B268D"/>
    <w:rsid w:val="002B6AD6"/>
    <w:rsid w:val="002B79AC"/>
    <w:rsid w:val="002C55C2"/>
    <w:rsid w:val="002C75A5"/>
    <w:rsid w:val="002D1AB6"/>
    <w:rsid w:val="002D3451"/>
    <w:rsid w:val="002D40CC"/>
    <w:rsid w:val="002D4EB9"/>
    <w:rsid w:val="002D5648"/>
    <w:rsid w:val="002E45E4"/>
    <w:rsid w:val="002E5A8C"/>
    <w:rsid w:val="002E663D"/>
    <w:rsid w:val="002E7665"/>
    <w:rsid w:val="002E7FBF"/>
    <w:rsid w:val="002F069F"/>
    <w:rsid w:val="002F27F5"/>
    <w:rsid w:val="002F3AD6"/>
    <w:rsid w:val="002F4CE1"/>
    <w:rsid w:val="002F5C67"/>
    <w:rsid w:val="002F608F"/>
    <w:rsid w:val="002F66B7"/>
    <w:rsid w:val="002F72F7"/>
    <w:rsid w:val="003000D3"/>
    <w:rsid w:val="00300297"/>
    <w:rsid w:val="00301BA9"/>
    <w:rsid w:val="003042A4"/>
    <w:rsid w:val="0030649E"/>
    <w:rsid w:val="00310442"/>
    <w:rsid w:val="003105BB"/>
    <w:rsid w:val="00311D74"/>
    <w:rsid w:val="003142F1"/>
    <w:rsid w:val="00315981"/>
    <w:rsid w:val="00316915"/>
    <w:rsid w:val="00320157"/>
    <w:rsid w:val="003208DE"/>
    <w:rsid w:val="00321741"/>
    <w:rsid w:val="0032503E"/>
    <w:rsid w:val="0032642E"/>
    <w:rsid w:val="003314A2"/>
    <w:rsid w:val="003326EC"/>
    <w:rsid w:val="00333A45"/>
    <w:rsid w:val="00334B9B"/>
    <w:rsid w:val="00336559"/>
    <w:rsid w:val="00337975"/>
    <w:rsid w:val="00337983"/>
    <w:rsid w:val="00337F24"/>
    <w:rsid w:val="00341C55"/>
    <w:rsid w:val="00342548"/>
    <w:rsid w:val="003430E7"/>
    <w:rsid w:val="003434B1"/>
    <w:rsid w:val="0034367E"/>
    <w:rsid w:val="003439E2"/>
    <w:rsid w:val="003454C6"/>
    <w:rsid w:val="00346998"/>
    <w:rsid w:val="00346F34"/>
    <w:rsid w:val="00347557"/>
    <w:rsid w:val="00347AD5"/>
    <w:rsid w:val="00353999"/>
    <w:rsid w:val="0035532E"/>
    <w:rsid w:val="00362093"/>
    <w:rsid w:val="00363207"/>
    <w:rsid w:val="00364048"/>
    <w:rsid w:val="00364736"/>
    <w:rsid w:val="00364788"/>
    <w:rsid w:val="0036519B"/>
    <w:rsid w:val="00366E96"/>
    <w:rsid w:val="003679B6"/>
    <w:rsid w:val="0037000E"/>
    <w:rsid w:val="00373EAE"/>
    <w:rsid w:val="0037679E"/>
    <w:rsid w:val="0037790B"/>
    <w:rsid w:val="00380B0C"/>
    <w:rsid w:val="003830FD"/>
    <w:rsid w:val="00383846"/>
    <w:rsid w:val="00385039"/>
    <w:rsid w:val="00385DC8"/>
    <w:rsid w:val="0038680D"/>
    <w:rsid w:val="00386FF8"/>
    <w:rsid w:val="00387392"/>
    <w:rsid w:val="00387422"/>
    <w:rsid w:val="00390200"/>
    <w:rsid w:val="003907EC"/>
    <w:rsid w:val="00390E98"/>
    <w:rsid w:val="00391016"/>
    <w:rsid w:val="00392DE9"/>
    <w:rsid w:val="0039410F"/>
    <w:rsid w:val="00396727"/>
    <w:rsid w:val="0039752A"/>
    <w:rsid w:val="00397D75"/>
    <w:rsid w:val="003A0193"/>
    <w:rsid w:val="003A1ED5"/>
    <w:rsid w:val="003A22A4"/>
    <w:rsid w:val="003A2B5B"/>
    <w:rsid w:val="003A3966"/>
    <w:rsid w:val="003A4C30"/>
    <w:rsid w:val="003A4CCC"/>
    <w:rsid w:val="003A752C"/>
    <w:rsid w:val="003B2A4A"/>
    <w:rsid w:val="003B7BF8"/>
    <w:rsid w:val="003C0692"/>
    <w:rsid w:val="003C1F8D"/>
    <w:rsid w:val="003C2CA6"/>
    <w:rsid w:val="003C4409"/>
    <w:rsid w:val="003C5652"/>
    <w:rsid w:val="003C5E0E"/>
    <w:rsid w:val="003C601E"/>
    <w:rsid w:val="003C63D0"/>
    <w:rsid w:val="003C6C67"/>
    <w:rsid w:val="003C7675"/>
    <w:rsid w:val="003C7EB0"/>
    <w:rsid w:val="003D11A7"/>
    <w:rsid w:val="003D1304"/>
    <w:rsid w:val="003D21FB"/>
    <w:rsid w:val="003D3F55"/>
    <w:rsid w:val="003D3FE1"/>
    <w:rsid w:val="003D4115"/>
    <w:rsid w:val="003D46D9"/>
    <w:rsid w:val="003D48E7"/>
    <w:rsid w:val="003D51B6"/>
    <w:rsid w:val="003E3341"/>
    <w:rsid w:val="003E46DA"/>
    <w:rsid w:val="003E672A"/>
    <w:rsid w:val="003E77CC"/>
    <w:rsid w:val="003F05C1"/>
    <w:rsid w:val="003F0D29"/>
    <w:rsid w:val="003F1519"/>
    <w:rsid w:val="003F1C6C"/>
    <w:rsid w:val="003F487C"/>
    <w:rsid w:val="003F58BA"/>
    <w:rsid w:val="003F631C"/>
    <w:rsid w:val="003F6C18"/>
    <w:rsid w:val="004013EE"/>
    <w:rsid w:val="0040598D"/>
    <w:rsid w:val="004102AE"/>
    <w:rsid w:val="00410C12"/>
    <w:rsid w:val="004138F0"/>
    <w:rsid w:val="00413D49"/>
    <w:rsid w:val="00417FA0"/>
    <w:rsid w:val="00423839"/>
    <w:rsid w:val="00423A61"/>
    <w:rsid w:val="00425AF9"/>
    <w:rsid w:val="00426282"/>
    <w:rsid w:val="0043195A"/>
    <w:rsid w:val="00432FD4"/>
    <w:rsid w:val="00433FC9"/>
    <w:rsid w:val="00435611"/>
    <w:rsid w:val="00435E28"/>
    <w:rsid w:val="004366FF"/>
    <w:rsid w:val="0043685C"/>
    <w:rsid w:val="00440304"/>
    <w:rsid w:val="00440BEC"/>
    <w:rsid w:val="00440FC8"/>
    <w:rsid w:val="0044219A"/>
    <w:rsid w:val="0044283A"/>
    <w:rsid w:val="00444B75"/>
    <w:rsid w:val="004511F3"/>
    <w:rsid w:val="00452F50"/>
    <w:rsid w:val="004544CB"/>
    <w:rsid w:val="00454B91"/>
    <w:rsid w:val="00455526"/>
    <w:rsid w:val="00456E0A"/>
    <w:rsid w:val="00460C1E"/>
    <w:rsid w:val="004614B2"/>
    <w:rsid w:val="004640B9"/>
    <w:rsid w:val="00465799"/>
    <w:rsid w:val="00465908"/>
    <w:rsid w:val="00465BA5"/>
    <w:rsid w:val="00465EE1"/>
    <w:rsid w:val="004667A8"/>
    <w:rsid w:val="00467795"/>
    <w:rsid w:val="004677AF"/>
    <w:rsid w:val="00467C4D"/>
    <w:rsid w:val="00470FCD"/>
    <w:rsid w:val="0047337E"/>
    <w:rsid w:val="004736F0"/>
    <w:rsid w:val="00473F93"/>
    <w:rsid w:val="004841E3"/>
    <w:rsid w:val="00486713"/>
    <w:rsid w:val="00492223"/>
    <w:rsid w:val="00492293"/>
    <w:rsid w:val="00492957"/>
    <w:rsid w:val="00493601"/>
    <w:rsid w:val="00493C08"/>
    <w:rsid w:val="004965B5"/>
    <w:rsid w:val="00496E7C"/>
    <w:rsid w:val="004A1644"/>
    <w:rsid w:val="004A2351"/>
    <w:rsid w:val="004A279B"/>
    <w:rsid w:val="004A2C91"/>
    <w:rsid w:val="004A3A27"/>
    <w:rsid w:val="004A5E6C"/>
    <w:rsid w:val="004A61AE"/>
    <w:rsid w:val="004A7FA2"/>
    <w:rsid w:val="004B4529"/>
    <w:rsid w:val="004B5E61"/>
    <w:rsid w:val="004B6B95"/>
    <w:rsid w:val="004B70B2"/>
    <w:rsid w:val="004B7379"/>
    <w:rsid w:val="004B768C"/>
    <w:rsid w:val="004C1988"/>
    <w:rsid w:val="004C5536"/>
    <w:rsid w:val="004D18A1"/>
    <w:rsid w:val="004D1BB6"/>
    <w:rsid w:val="004D2635"/>
    <w:rsid w:val="004D28F6"/>
    <w:rsid w:val="004D58C8"/>
    <w:rsid w:val="004D6BF7"/>
    <w:rsid w:val="004D6FBD"/>
    <w:rsid w:val="004D7CC6"/>
    <w:rsid w:val="004E0718"/>
    <w:rsid w:val="004E2325"/>
    <w:rsid w:val="004E278D"/>
    <w:rsid w:val="004E3937"/>
    <w:rsid w:val="004E3B03"/>
    <w:rsid w:val="004E5225"/>
    <w:rsid w:val="004E5D6A"/>
    <w:rsid w:val="004E5E0C"/>
    <w:rsid w:val="004E6102"/>
    <w:rsid w:val="004E62AC"/>
    <w:rsid w:val="004F0375"/>
    <w:rsid w:val="004F1EA1"/>
    <w:rsid w:val="004F2FB4"/>
    <w:rsid w:val="004F669F"/>
    <w:rsid w:val="004F6F5C"/>
    <w:rsid w:val="004F7651"/>
    <w:rsid w:val="005009FE"/>
    <w:rsid w:val="00500A4B"/>
    <w:rsid w:val="005012A8"/>
    <w:rsid w:val="0050144C"/>
    <w:rsid w:val="00501C58"/>
    <w:rsid w:val="005042D2"/>
    <w:rsid w:val="005050ED"/>
    <w:rsid w:val="0050565F"/>
    <w:rsid w:val="005057DD"/>
    <w:rsid w:val="00505E68"/>
    <w:rsid w:val="0050631E"/>
    <w:rsid w:val="005070A4"/>
    <w:rsid w:val="005079B0"/>
    <w:rsid w:val="00510CE7"/>
    <w:rsid w:val="00512584"/>
    <w:rsid w:val="005138D5"/>
    <w:rsid w:val="00514950"/>
    <w:rsid w:val="00516259"/>
    <w:rsid w:val="005164C4"/>
    <w:rsid w:val="005179C4"/>
    <w:rsid w:val="00520AC8"/>
    <w:rsid w:val="00522E1D"/>
    <w:rsid w:val="00523513"/>
    <w:rsid w:val="0053442B"/>
    <w:rsid w:val="005355B8"/>
    <w:rsid w:val="005360EC"/>
    <w:rsid w:val="00536B10"/>
    <w:rsid w:val="00536B49"/>
    <w:rsid w:val="005406A4"/>
    <w:rsid w:val="00541DBA"/>
    <w:rsid w:val="00543C81"/>
    <w:rsid w:val="00543ED7"/>
    <w:rsid w:val="0054462B"/>
    <w:rsid w:val="005446AA"/>
    <w:rsid w:val="005507DC"/>
    <w:rsid w:val="00550D06"/>
    <w:rsid w:val="00552E85"/>
    <w:rsid w:val="00553797"/>
    <w:rsid w:val="00554F3B"/>
    <w:rsid w:val="0055656C"/>
    <w:rsid w:val="005605DC"/>
    <w:rsid w:val="005615AD"/>
    <w:rsid w:val="00561ACD"/>
    <w:rsid w:val="00561AE1"/>
    <w:rsid w:val="0056241D"/>
    <w:rsid w:val="00562C17"/>
    <w:rsid w:val="00562FBC"/>
    <w:rsid w:val="00563E69"/>
    <w:rsid w:val="0056428C"/>
    <w:rsid w:val="00565561"/>
    <w:rsid w:val="0056561E"/>
    <w:rsid w:val="00570C58"/>
    <w:rsid w:val="005714C3"/>
    <w:rsid w:val="00572B57"/>
    <w:rsid w:val="00573DF7"/>
    <w:rsid w:val="0057561D"/>
    <w:rsid w:val="00576819"/>
    <w:rsid w:val="005801B9"/>
    <w:rsid w:val="00580241"/>
    <w:rsid w:val="00580FC8"/>
    <w:rsid w:val="0058170A"/>
    <w:rsid w:val="005822D1"/>
    <w:rsid w:val="00583E41"/>
    <w:rsid w:val="0058449F"/>
    <w:rsid w:val="00585696"/>
    <w:rsid w:val="00585A27"/>
    <w:rsid w:val="00586FB0"/>
    <w:rsid w:val="0059001F"/>
    <w:rsid w:val="00590B28"/>
    <w:rsid w:val="00590C4D"/>
    <w:rsid w:val="0059252B"/>
    <w:rsid w:val="0059615A"/>
    <w:rsid w:val="00596638"/>
    <w:rsid w:val="005976D0"/>
    <w:rsid w:val="005A189F"/>
    <w:rsid w:val="005A20E9"/>
    <w:rsid w:val="005A23EA"/>
    <w:rsid w:val="005A356C"/>
    <w:rsid w:val="005A4174"/>
    <w:rsid w:val="005A54A4"/>
    <w:rsid w:val="005A57AF"/>
    <w:rsid w:val="005A5F9E"/>
    <w:rsid w:val="005A6BFC"/>
    <w:rsid w:val="005B03ED"/>
    <w:rsid w:val="005B1012"/>
    <w:rsid w:val="005B1247"/>
    <w:rsid w:val="005B1B16"/>
    <w:rsid w:val="005C1433"/>
    <w:rsid w:val="005C1786"/>
    <w:rsid w:val="005C301F"/>
    <w:rsid w:val="005C3984"/>
    <w:rsid w:val="005D000E"/>
    <w:rsid w:val="005D3934"/>
    <w:rsid w:val="005D63A6"/>
    <w:rsid w:val="005D6FF0"/>
    <w:rsid w:val="005E05CC"/>
    <w:rsid w:val="005E2068"/>
    <w:rsid w:val="005E318B"/>
    <w:rsid w:val="005E3ACE"/>
    <w:rsid w:val="005E3D9C"/>
    <w:rsid w:val="005E4728"/>
    <w:rsid w:val="005E61EA"/>
    <w:rsid w:val="005F08F2"/>
    <w:rsid w:val="005F1A9A"/>
    <w:rsid w:val="005F461B"/>
    <w:rsid w:val="005F55B9"/>
    <w:rsid w:val="005F5890"/>
    <w:rsid w:val="005F5A0D"/>
    <w:rsid w:val="005F5A85"/>
    <w:rsid w:val="00601BA6"/>
    <w:rsid w:val="006023BE"/>
    <w:rsid w:val="00604102"/>
    <w:rsid w:val="00604FBF"/>
    <w:rsid w:val="00607F33"/>
    <w:rsid w:val="0061534C"/>
    <w:rsid w:val="00615554"/>
    <w:rsid w:val="00616033"/>
    <w:rsid w:val="00620E9A"/>
    <w:rsid w:val="00625FCE"/>
    <w:rsid w:val="006270D7"/>
    <w:rsid w:val="00630124"/>
    <w:rsid w:val="00632D4A"/>
    <w:rsid w:val="00632EA8"/>
    <w:rsid w:val="00636006"/>
    <w:rsid w:val="00641952"/>
    <w:rsid w:val="00641C5D"/>
    <w:rsid w:val="00644303"/>
    <w:rsid w:val="0064690D"/>
    <w:rsid w:val="00647DDD"/>
    <w:rsid w:val="0065112F"/>
    <w:rsid w:val="00651EBB"/>
    <w:rsid w:val="00653DD6"/>
    <w:rsid w:val="00654400"/>
    <w:rsid w:val="0065585B"/>
    <w:rsid w:val="00655D30"/>
    <w:rsid w:val="006563D0"/>
    <w:rsid w:val="00657C94"/>
    <w:rsid w:val="0066066B"/>
    <w:rsid w:val="00662608"/>
    <w:rsid w:val="006639EB"/>
    <w:rsid w:val="00666B92"/>
    <w:rsid w:val="0066768F"/>
    <w:rsid w:val="0066774E"/>
    <w:rsid w:val="006677F5"/>
    <w:rsid w:val="006678D9"/>
    <w:rsid w:val="00670860"/>
    <w:rsid w:val="006759DF"/>
    <w:rsid w:val="006766F2"/>
    <w:rsid w:val="00676805"/>
    <w:rsid w:val="00676C27"/>
    <w:rsid w:val="006829C0"/>
    <w:rsid w:val="006860A8"/>
    <w:rsid w:val="0068674D"/>
    <w:rsid w:val="00690F80"/>
    <w:rsid w:val="0069151B"/>
    <w:rsid w:val="00691C3A"/>
    <w:rsid w:val="00694F62"/>
    <w:rsid w:val="00697889"/>
    <w:rsid w:val="00697C6C"/>
    <w:rsid w:val="006A1B56"/>
    <w:rsid w:val="006A3A73"/>
    <w:rsid w:val="006A4C36"/>
    <w:rsid w:val="006A4D8E"/>
    <w:rsid w:val="006B23E4"/>
    <w:rsid w:val="006B4399"/>
    <w:rsid w:val="006B48B3"/>
    <w:rsid w:val="006B5936"/>
    <w:rsid w:val="006B5B7D"/>
    <w:rsid w:val="006C0D40"/>
    <w:rsid w:val="006C1C89"/>
    <w:rsid w:val="006C284B"/>
    <w:rsid w:val="006C3160"/>
    <w:rsid w:val="006D176D"/>
    <w:rsid w:val="006D3F36"/>
    <w:rsid w:val="006D4F80"/>
    <w:rsid w:val="006D780C"/>
    <w:rsid w:val="006E05D5"/>
    <w:rsid w:val="006E2AF0"/>
    <w:rsid w:val="006E541A"/>
    <w:rsid w:val="006E58B8"/>
    <w:rsid w:val="006E6BB5"/>
    <w:rsid w:val="006E7504"/>
    <w:rsid w:val="006E7708"/>
    <w:rsid w:val="006F4551"/>
    <w:rsid w:val="007000D9"/>
    <w:rsid w:val="007036C2"/>
    <w:rsid w:val="00703FB9"/>
    <w:rsid w:val="00706456"/>
    <w:rsid w:val="00706D21"/>
    <w:rsid w:val="00706F9A"/>
    <w:rsid w:val="00711932"/>
    <w:rsid w:val="00712998"/>
    <w:rsid w:val="0071479B"/>
    <w:rsid w:val="00715303"/>
    <w:rsid w:val="00715C31"/>
    <w:rsid w:val="00716106"/>
    <w:rsid w:val="007166D2"/>
    <w:rsid w:val="00717C66"/>
    <w:rsid w:val="007215A8"/>
    <w:rsid w:val="00723A30"/>
    <w:rsid w:val="0072420D"/>
    <w:rsid w:val="00731A28"/>
    <w:rsid w:val="00734ECC"/>
    <w:rsid w:val="00735C24"/>
    <w:rsid w:val="00743323"/>
    <w:rsid w:val="00744488"/>
    <w:rsid w:val="007511C2"/>
    <w:rsid w:val="00754CE5"/>
    <w:rsid w:val="007561A7"/>
    <w:rsid w:val="0075679F"/>
    <w:rsid w:val="00757B5F"/>
    <w:rsid w:val="007610E9"/>
    <w:rsid w:val="00762656"/>
    <w:rsid w:val="007636FA"/>
    <w:rsid w:val="0076495B"/>
    <w:rsid w:val="00767190"/>
    <w:rsid w:val="00770891"/>
    <w:rsid w:val="00770EBC"/>
    <w:rsid w:val="007731BA"/>
    <w:rsid w:val="0077443D"/>
    <w:rsid w:val="00775F39"/>
    <w:rsid w:val="0077645F"/>
    <w:rsid w:val="00777C58"/>
    <w:rsid w:val="00780828"/>
    <w:rsid w:val="00781179"/>
    <w:rsid w:val="00782E5E"/>
    <w:rsid w:val="00783C2B"/>
    <w:rsid w:val="00785C9D"/>
    <w:rsid w:val="0078625B"/>
    <w:rsid w:val="00786E8C"/>
    <w:rsid w:val="0079043A"/>
    <w:rsid w:val="00792CEE"/>
    <w:rsid w:val="00794962"/>
    <w:rsid w:val="00794C26"/>
    <w:rsid w:val="0079506A"/>
    <w:rsid w:val="007958E4"/>
    <w:rsid w:val="007961FE"/>
    <w:rsid w:val="007973AC"/>
    <w:rsid w:val="007A31E4"/>
    <w:rsid w:val="007A4315"/>
    <w:rsid w:val="007A43FD"/>
    <w:rsid w:val="007A4833"/>
    <w:rsid w:val="007A657B"/>
    <w:rsid w:val="007A6CD6"/>
    <w:rsid w:val="007A6DB2"/>
    <w:rsid w:val="007B1BC6"/>
    <w:rsid w:val="007B2D94"/>
    <w:rsid w:val="007B3393"/>
    <w:rsid w:val="007B43B1"/>
    <w:rsid w:val="007B539E"/>
    <w:rsid w:val="007B703D"/>
    <w:rsid w:val="007B78D9"/>
    <w:rsid w:val="007C1A18"/>
    <w:rsid w:val="007C4496"/>
    <w:rsid w:val="007C4802"/>
    <w:rsid w:val="007C71D2"/>
    <w:rsid w:val="007C79AE"/>
    <w:rsid w:val="007D056D"/>
    <w:rsid w:val="007D12BA"/>
    <w:rsid w:val="007D1C52"/>
    <w:rsid w:val="007D3EEE"/>
    <w:rsid w:val="007D420C"/>
    <w:rsid w:val="007D5905"/>
    <w:rsid w:val="007D59CA"/>
    <w:rsid w:val="007D5A40"/>
    <w:rsid w:val="007D5E88"/>
    <w:rsid w:val="007E1FC1"/>
    <w:rsid w:val="007E4C06"/>
    <w:rsid w:val="007E6927"/>
    <w:rsid w:val="007F0958"/>
    <w:rsid w:val="007F2F9F"/>
    <w:rsid w:val="007F798D"/>
    <w:rsid w:val="0080070E"/>
    <w:rsid w:val="00800CD5"/>
    <w:rsid w:val="0080520C"/>
    <w:rsid w:val="00805CD5"/>
    <w:rsid w:val="00806117"/>
    <w:rsid w:val="00806380"/>
    <w:rsid w:val="0081149A"/>
    <w:rsid w:val="00813D79"/>
    <w:rsid w:val="0081507E"/>
    <w:rsid w:val="00817000"/>
    <w:rsid w:val="008170FA"/>
    <w:rsid w:val="00817A0C"/>
    <w:rsid w:val="00821501"/>
    <w:rsid w:val="0082211B"/>
    <w:rsid w:val="00822FDE"/>
    <w:rsid w:val="00824453"/>
    <w:rsid w:val="008252B2"/>
    <w:rsid w:val="008275A3"/>
    <w:rsid w:val="00830A2F"/>
    <w:rsid w:val="0083111B"/>
    <w:rsid w:val="00832299"/>
    <w:rsid w:val="00833730"/>
    <w:rsid w:val="00834561"/>
    <w:rsid w:val="00835C66"/>
    <w:rsid w:val="00836789"/>
    <w:rsid w:val="0083720D"/>
    <w:rsid w:val="0083768C"/>
    <w:rsid w:val="008405FF"/>
    <w:rsid w:val="008436E5"/>
    <w:rsid w:val="00845805"/>
    <w:rsid w:val="0084717E"/>
    <w:rsid w:val="00847FE9"/>
    <w:rsid w:val="0085012A"/>
    <w:rsid w:val="008511C5"/>
    <w:rsid w:val="00854B7F"/>
    <w:rsid w:val="0085673C"/>
    <w:rsid w:val="00856BEC"/>
    <w:rsid w:val="008571F9"/>
    <w:rsid w:val="00857F6B"/>
    <w:rsid w:val="008635C2"/>
    <w:rsid w:val="00864DD6"/>
    <w:rsid w:val="0086657E"/>
    <w:rsid w:val="00867A6D"/>
    <w:rsid w:val="008721A9"/>
    <w:rsid w:val="00876272"/>
    <w:rsid w:val="00876767"/>
    <w:rsid w:val="00876A5F"/>
    <w:rsid w:val="008800B1"/>
    <w:rsid w:val="0088128C"/>
    <w:rsid w:val="0088156B"/>
    <w:rsid w:val="00881BB5"/>
    <w:rsid w:val="008849CA"/>
    <w:rsid w:val="0088530A"/>
    <w:rsid w:val="00885D35"/>
    <w:rsid w:val="00885D7A"/>
    <w:rsid w:val="00893010"/>
    <w:rsid w:val="00893DB2"/>
    <w:rsid w:val="008952DA"/>
    <w:rsid w:val="00896A87"/>
    <w:rsid w:val="008A1EE1"/>
    <w:rsid w:val="008A2F2E"/>
    <w:rsid w:val="008A2F7C"/>
    <w:rsid w:val="008A68B0"/>
    <w:rsid w:val="008A72AD"/>
    <w:rsid w:val="008B1F85"/>
    <w:rsid w:val="008B2260"/>
    <w:rsid w:val="008B4255"/>
    <w:rsid w:val="008B67C4"/>
    <w:rsid w:val="008B73AF"/>
    <w:rsid w:val="008B73CB"/>
    <w:rsid w:val="008C04E3"/>
    <w:rsid w:val="008C0571"/>
    <w:rsid w:val="008C2C60"/>
    <w:rsid w:val="008C4F2B"/>
    <w:rsid w:val="008D04BD"/>
    <w:rsid w:val="008D0782"/>
    <w:rsid w:val="008D1313"/>
    <w:rsid w:val="008D2EE0"/>
    <w:rsid w:val="008D5F01"/>
    <w:rsid w:val="008D5F4C"/>
    <w:rsid w:val="008D666D"/>
    <w:rsid w:val="008D6DAE"/>
    <w:rsid w:val="008D796F"/>
    <w:rsid w:val="008D7BE7"/>
    <w:rsid w:val="008D7E26"/>
    <w:rsid w:val="008E01BA"/>
    <w:rsid w:val="008E31DD"/>
    <w:rsid w:val="008E3432"/>
    <w:rsid w:val="008E4AB5"/>
    <w:rsid w:val="008E4D91"/>
    <w:rsid w:val="008F1F11"/>
    <w:rsid w:val="008F28D1"/>
    <w:rsid w:val="008F63D4"/>
    <w:rsid w:val="00901582"/>
    <w:rsid w:val="00904BB2"/>
    <w:rsid w:val="00905708"/>
    <w:rsid w:val="009070CD"/>
    <w:rsid w:val="009076FD"/>
    <w:rsid w:val="00907F07"/>
    <w:rsid w:val="009117D4"/>
    <w:rsid w:val="00912FB7"/>
    <w:rsid w:val="00916011"/>
    <w:rsid w:val="00917286"/>
    <w:rsid w:val="00922038"/>
    <w:rsid w:val="009224C1"/>
    <w:rsid w:val="00922C71"/>
    <w:rsid w:val="00924565"/>
    <w:rsid w:val="00931976"/>
    <w:rsid w:val="00931B66"/>
    <w:rsid w:val="00933AA8"/>
    <w:rsid w:val="009353D3"/>
    <w:rsid w:val="00935FD8"/>
    <w:rsid w:val="009360D8"/>
    <w:rsid w:val="00937D4D"/>
    <w:rsid w:val="00937E18"/>
    <w:rsid w:val="00942D08"/>
    <w:rsid w:val="00943A49"/>
    <w:rsid w:val="009453A9"/>
    <w:rsid w:val="009474C0"/>
    <w:rsid w:val="00947FE5"/>
    <w:rsid w:val="00950A37"/>
    <w:rsid w:val="00951C40"/>
    <w:rsid w:val="009524FA"/>
    <w:rsid w:val="009532D3"/>
    <w:rsid w:val="00957004"/>
    <w:rsid w:val="00957DB5"/>
    <w:rsid w:val="0096409A"/>
    <w:rsid w:val="00971E47"/>
    <w:rsid w:val="0097286E"/>
    <w:rsid w:val="009743BD"/>
    <w:rsid w:val="00974916"/>
    <w:rsid w:val="009749E7"/>
    <w:rsid w:val="00974E28"/>
    <w:rsid w:val="00975195"/>
    <w:rsid w:val="009767C6"/>
    <w:rsid w:val="009810AF"/>
    <w:rsid w:val="009813FF"/>
    <w:rsid w:val="00981912"/>
    <w:rsid w:val="0098724E"/>
    <w:rsid w:val="0098757E"/>
    <w:rsid w:val="00991A91"/>
    <w:rsid w:val="009920C2"/>
    <w:rsid w:val="00993C39"/>
    <w:rsid w:val="00994DA7"/>
    <w:rsid w:val="009958CC"/>
    <w:rsid w:val="00995EE0"/>
    <w:rsid w:val="009A0FD8"/>
    <w:rsid w:val="009A1276"/>
    <w:rsid w:val="009A1BD1"/>
    <w:rsid w:val="009A1D51"/>
    <w:rsid w:val="009A26B3"/>
    <w:rsid w:val="009A4631"/>
    <w:rsid w:val="009A6D4E"/>
    <w:rsid w:val="009B1553"/>
    <w:rsid w:val="009B2708"/>
    <w:rsid w:val="009B2F17"/>
    <w:rsid w:val="009B377E"/>
    <w:rsid w:val="009C02D7"/>
    <w:rsid w:val="009C1554"/>
    <w:rsid w:val="009C2EA2"/>
    <w:rsid w:val="009C5EC7"/>
    <w:rsid w:val="009C64C0"/>
    <w:rsid w:val="009D01FB"/>
    <w:rsid w:val="009D1525"/>
    <w:rsid w:val="009D17B3"/>
    <w:rsid w:val="009D17DE"/>
    <w:rsid w:val="009D2883"/>
    <w:rsid w:val="009D4B37"/>
    <w:rsid w:val="009D4EEB"/>
    <w:rsid w:val="009D6CCE"/>
    <w:rsid w:val="009D6F6A"/>
    <w:rsid w:val="009D70C5"/>
    <w:rsid w:val="009D73DF"/>
    <w:rsid w:val="009E130B"/>
    <w:rsid w:val="009E20EA"/>
    <w:rsid w:val="009E4C2C"/>
    <w:rsid w:val="009E75D6"/>
    <w:rsid w:val="009E78F9"/>
    <w:rsid w:val="009F29D8"/>
    <w:rsid w:val="009F55F1"/>
    <w:rsid w:val="009F5AFC"/>
    <w:rsid w:val="009F6810"/>
    <w:rsid w:val="009F69C8"/>
    <w:rsid w:val="00A0007A"/>
    <w:rsid w:val="00A00379"/>
    <w:rsid w:val="00A0173D"/>
    <w:rsid w:val="00A0251A"/>
    <w:rsid w:val="00A03BEA"/>
    <w:rsid w:val="00A0483C"/>
    <w:rsid w:val="00A04B58"/>
    <w:rsid w:val="00A04D4F"/>
    <w:rsid w:val="00A0588D"/>
    <w:rsid w:val="00A05F33"/>
    <w:rsid w:val="00A0623B"/>
    <w:rsid w:val="00A06622"/>
    <w:rsid w:val="00A13EB6"/>
    <w:rsid w:val="00A14FA8"/>
    <w:rsid w:val="00A2056B"/>
    <w:rsid w:val="00A2191E"/>
    <w:rsid w:val="00A22CF1"/>
    <w:rsid w:val="00A232F8"/>
    <w:rsid w:val="00A237FE"/>
    <w:rsid w:val="00A247AB"/>
    <w:rsid w:val="00A24D2E"/>
    <w:rsid w:val="00A24E0A"/>
    <w:rsid w:val="00A26624"/>
    <w:rsid w:val="00A272F7"/>
    <w:rsid w:val="00A2781E"/>
    <w:rsid w:val="00A27946"/>
    <w:rsid w:val="00A31779"/>
    <w:rsid w:val="00A31C17"/>
    <w:rsid w:val="00A32407"/>
    <w:rsid w:val="00A340C2"/>
    <w:rsid w:val="00A35D7F"/>
    <w:rsid w:val="00A37786"/>
    <w:rsid w:val="00A40AE0"/>
    <w:rsid w:val="00A464D2"/>
    <w:rsid w:val="00A53368"/>
    <w:rsid w:val="00A54C24"/>
    <w:rsid w:val="00A55734"/>
    <w:rsid w:val="00A571D2"/>
    <w:rsid w:val="00A62456"/>
    <w:rsid w:val="00A6321E"/>
    <w:rsid w:val="00A63A53"/>
    <w:rsid w:val="00A64A79"/>
    <w:rsid w:val="00A708F6"/>
    <w:rsid w:val="00A71270"/>
    <w:rsid w:val="00A72E2D"/>
    <w:rsid w:val="00A730C9"/>
    <w:rsid w:val="00A741B0"/>
    <w:rsid w:val="00A84056"/>
    <w:rsid w:val="00A84738"/>
    <w:rsid w:val="00A854D8"/>
    <w:rsid w:val="00A90215"/>
    <w:rsid w:val="00A908DE"/>
    <w:rsid w:val="00A91A39"/>
    <w:rsid w:val="00A928BB"/>
    <w:rsid w:val="00A95A11"/>
    <w:rsid w:val="00A97ADA"/>
    <w:rsid w:val="00AA1B2E"/>
    <w:rsid w:val="00AA3CE4"/>
    <w:rsid w:val="00AA6789"/>
    <w:rsid w:val="00AA7085"/>
    <w:rsid w:val="00AA7460"/>
    <w:rsid w:val="00AB0557"/>
    <w:rsid w:val="00AB182B"/>
    <w:rsid w:val="00AB25F3"/>
    <w:rsid w:val="00AB374E"/>
    <w:rsid w:val="00AB6F22"/>
    <w:rsid w:val="00AB7F12"/>
    <w:rsid w:val="00AC0E6C"/>
    <w:rsid w:val="00AC1904"/>
    <w:rsid w:val="00AC2F7D"/>
    <w:rsid w:val="00AC3F04"/>
    <w:rsid w:val="00AC49A3"/>
    <w:rsid w:val="00AC6144"/>
    <w:rsid w:val="00AD0D66"/>
    <w:rsid w:val="00AD1B45"/>
    <w:rsid w:val="00AD1BE7"/>
    <w:rsid w:val="00AD2416"/>
    <w:rsid w:val="00AD2693"/>
    <w:rsid w:val="00AD393D"/>
    <w:rsid w:val="00AD442C"/>
    <w:rsid w:val="00AD62B8"/>
    <w:rsid w:val="00AD701E"/>
    <w:rsid w:val="00AD7801"/>
    <w:rsid w:val="00AE047C"/>
    <w:rsid w:val="00AE0D73"/>
    <w:rsid w:val="00AE34BF"/>
    <w:rsid w:val="00AE5FC8"/>
    <w:rsid w:val="00AE79A7"/>
    <w:rsid w:val="00AF1E63"/>
    <w:rsid w:val="00AF2B30"/>
    <w:rsid w:val="00AF4A1C"/>
    <w:rsid w:val="00AF51D4"/>
    <w:rsid w:val="00AF55E8"/>
    <w:rsid w:val="00B008EC"/>
    <w:rsid w:val="00B00AE1"/>
    <w:rsid w:val="00B05326"/>
    <w:rsid w:val="00B058DB"/>
    <w:rsid w:val="00B05BE2"/>
    <w:rsid w:val="00B05DCA"/>
    <w:rsid w:val="00B1436E"/>
    <w:rsid w:val="00B15407"/>
    <w:rsid w:val="00B16BB7"/>
    <w:rsid w:val="00B20D2D"/>
    <w:rsid w:val="00B21883"/>
    <w:rsid w:val="00B21C26"/>
    <w:rsid w:val="00B23C20"/>
    <w:rsid w:val="00B27FB3"/>
    <w:rsid w:val="00B338CA"/>
    <w:rsid w:val="00B33B6D"/>
    <w:rsid w:val="00B36AFA"/>
    <w:rsid w:val="00B4114B"/>
    <w:rsid w:val="00B4194A"/>
    <w:rsid w:val="00B42838"/>
    <w:rsid w:val="00B443B1"/>
    <w:rsid w:val="00B4478C"/>
    <w:rsid w:val="00B4613D"/>
    <w:rsid w:val="00B54544"/>
    <w:rsid w:val="00B55B8E"/>
    <w:rsid w:val="00B609EE"/>
    <w:rsid w:val="00B6110E"/>
    <w:rsid w:val="00B61596"/>
    <w:rsid w:val="00B61EB1"/>
    <w:rsid w:val="00B62B20"/>
    <w:rsid w:val="00B62FAE"/>
    <w:rsid w:val="00B66F10"/>
    <w:rsid w:val="00B67A4D"/>
    <w:rsid w:val="00B71AB3"/>
    <w:rsid w:val="00B746C7"/>
    <w:rsid w:val="00B75570"/>
    <w:rsid w:val="00B769B0"/>
    <w:rsid w:val="00B7738E"/>
    <w:rsid w:val="00B80B96"/>
    <w:rsid w:val="00B82152"/>
    <w:rsid w:val="00B840E3"/>
    <w:rsid w:val="00B85985"/>
    <w:rsid w:val="00B870C3"/>
    <w:rsid w:val="00B873A9"/>
    <w:rsid w:val="00B90384"/>
    <w:rsid w:val="00B93A23"/>
    <w:rsid w:val="00B94FD2"/>
    <w:rsid w:val="00B964D1"/>
    <w:rsid w:val="00B979C0"/>
    <w:rsid w:val="00BA0F51"/>
    <w:rsid w:val="00BA15E4"/>
    <w:rsid w:val="00BA2925"/>
    <w:rsid w:val="00BA2E77"/>
    <w:rsid w:val="00BA34FF"/>
    <w:rsid w:val="00BA36B1"/>
    <w:rsid w:val="00BA55AC"/>
    <w:rsid w:val="00BA61AD"/>
    <w:rsid w:val="00BB2790"/>
    <w:rsid w:val="00BB2A1F"/>
    <w:rsid w:val="00BB392B"/>
    <w:rsid w:val="00BB44D7"/>
    <w:rsid w:val="00BB4E58"/>
    <w:rsid w:val="00BB6CC1"/>
    <w:rsid w:val="00BB7B99"/>
    <w:rsid w:val="00BC19B6"/>
    <w:rsid w:val="00BC5633"/>
    <w:rsid w:val="00BC5DF4"/>
    <w:rsid w:val="00BC7233"/>
    <w:rsid w:val="00BC73D1"/>
    <w:rsid w:val="00BD15A4"/>
    <w:rsid w:val="00BD22EE"/>
    <w:rsid w:val="00BD24E4"/>
    <w:rsid w:val="00BD379A"/>
    <w:rsid w:val="00BD4787"/>
    <w:rsid w:val="00BD71BE"/>
    <w:rsid w:val="00BD7A2F"/>
    <w:rsid w:val="00BE0651"/>
    <w:rsid w:val="00BE088D"/>
    <w:rsid w:val="00BE1B06"/>
    <w:rsid w:val="00BE1ECF"/>
    <w:rsid w:val="00BE24BE"/>
    <w:rsid w:val="00BE2C99"/>
    <w:rsid w:val="00BE387E"/>
    <w:rsid w:val="00BE3CB7"/>
    <w:rsid w:val="00BE3E16"/>
    <w:rsid w:val="00BE4D74"/>
    <w:rsid w:val="00BE63CA"/>
    <w:rsid w:val="00BE7956"/>
    <w:rsid w:val="00BF0FC3"/>
    <w:rsid w:val="00BF1681"/>
    <w:rsid w:val="00BF5F93"/>
    <w:rsid w:val="00BF7544"/>
    <w:rsid w:val="00BF76B0"/>
    <w:rsid w:val="00BF7D8B"/>
    <w:rsid w:val="00C00088"/>
    <w:rsid w:val="00C01729"/>
    <w:rsid w:val="00C01956"/>
    <w:rsid w:val="00C03FE2"/>
    <w:rsid w:val="00C07A00"/>
    <w:rsid w:val="00C10A02"/>
    <w:rsid w:val="00C10E82"/>
    <w:rsid w:val="00C114C6"/>
    <w:rsid w:val="00C139EC"/>
    <w:rsid w:val="00C13F9D"/>
    <w:rsid w:val="00C1471B"/>
    <w:rsid w:val="00C27AB7"/>
    <w:rsid w:val="00C30ABC"/>
    <w:rsid w:val="00C30E04"/>
    <w:rsid w:val="00C35FE8"/>
    <w:rsid w:val="00C40037"/>
    <w:rsid w:val="00C428E4"/>
    <w:rsid w:val="00C42A62"/>
    <w:rsid w:val="00C42B63"/>
    <w:rsid w:val="00C42EC2"/>
    <w:rsid w:val="00C43D94"/>
    <w:rsid w:val="00C4607B"/>
    <w:rsid w:val="00C4637A"/>
    <w:rsid w:val="00C472C6"/>
    <w:rsid w:val="00C4751C"/>
    <w:rsid w:val="00C47909"/>
    <w:rsid w:val="00C5056E"/>
    <w:rsid w:val="00C526A1"/>
    <w:rsid w:val="00C52D47"/>
    <w:rsid w:val="00C55180"/>
    <w:rsid w:val="00C57F8C"/>
    <w:rsid w:val="00C60BC5"/>
    <w:rsid w:val="00C6346C"/>
    <w:rsid w:val="00C636ED"/>
    <w:rsid w:val="00C6449A"/>
    <w:rsid w:val="00C645CB"/>
    <w:rsid w:val="00C645DD"/>
    <w:rsid w:val="00C65C33"/>
    <w:rsid w:val="00C67F66"/>
    <w:rsid w:val="00C71459"/>
    <w:rsid w:val="00C73598"/>
    <w:rsid w:val="00C735D7"/>
    <w:rsid w:val="00C7499D"/>
    <w:rsid w:val="00C74F46"/>
    <w:rsid w:val="00C7502F"/>
    <w:rsid w:val="00C82F18"/>
    <w:rsid w:val="00C82FCF"/>
    <w:rsid w:val="00C847C9"/>
    <w:rsid w:val="00C84D4C"/>
    <w:rsid w:val="00C84DCF"/>
    <w:rsid w:val="00C8537D"/>
    <w:rsid w:val="00C87A60"/>
    <w:rsid w:val="00C917D7"/>
    <w:rsid w:val="00C918F3"/>
    <w:rsid w:val="00C92135"/>
    <w:rsid w:val="00C92AA9"/>
    <w:rsid w:val="00C92BCF"/>
    <w:rsid w:val="00C92D53"/>
    <w:rsid w:val="00C936A6"/>
    <w:rsid w:val="00C9416C"/>
    <w:rsid w:val="00C96299"/>
    <w:rsid w:val="00C96CC7"/>
    <w:rsid w:val="00C96D7F"/>
    <w:rsid w:val="00C96D93"/>
    <w:rsid w:val="00CA3BDB"/>
    <w:rsid w:val="00CB0751"/>
    <w:rsid w:val="00CB0FF4"/>
    <w:rsid w:val="00CB304B"/>
    <w:rsid w:val="00CB36E3"/>
    <w:rsid w:val="00CB3FAD"/>
    <w:rsid w:val="00CB4C6A"/>
    <w:rsid w:val="00CB4F70"/>
    <w:rsid w:val="00CB6408"/>
    <w:rsid w:val="00CB7CDF"/>
    <w:rsid w:val="00CC37DD"/>
    <w:rsid w:val="00CC4F4F"/>
    <w:rsid w:val="00CD0037"/>
    <w:rsid w:val="00CD0CCD"/>
    <w:rsid w:val="00CD0E17"/>
    <w:rsid w:val="00CD2BE2"/>
    <w:rsid w:val="00CD3B34"/>
    <w:rsid w:val="00CD424E"/>
    <w:rsid w:val="00CD465C"/>
    <w:rsid w:val="00CD48D1"/>
    <w:rsid w:val="00CD6F21"/>
    <w:rsid w:val="00CE21E6"/>
    <w:rsid w:val="00CE4EE6"/>
    <w:rsid w:val="00CE795A"/>
    <w:rsid w:val="00CE7B1C"/>
    <w:rsid w:val="00CF0C9F"/>
    <w:rsid w:val="00CF2C93"/>
    <w:rsid w:val="00CF327D"/>
    <w:rsid w:val="00CF3847"/>
    <w:rsid w:val="00CF5A3A"/>
    <w:rsid w:val="00CF6717"/>
    <w:rsid w:val="00CF6E4A"/>
    <w:rsid w:val="00D01759"/>
    <w:rsid w:val="00D01A8D"/>
    <w:rsid w:val="00D01C72"/>
    <w:rsid w:val="00D02841"/>
    <w:rsid w:val="00D02DE5"/>
    <w:rsid w:val="00D0341D"/>
    <w:rsid w:val="00D037EC"/>
    <w:rsid w:val="00D04054"/>
    <w:rsid w:val="00D10A25"/>
    <w:rsid w:val="00D12C22"/>
    <w:rsid w:val="00D15096"/>
    <w:rsid w:val="00D17B0A"/>
    <w:rsid w:val="00D247F8"/>
    <w:rsid w:val="00D25061"/>
    <w:rsid w:val="00D27B16"/>
    <w:rsid w:val="00D306B4"/>
    <w:rsid w:val="00D3412D"/>
    <w:rsid w:val="00D34A63"/>
    <w:rsid w:val="00D358DD"/>
    <w:rsid w:val="00D36092"/>
    <w:rsid w:val="00D365EA"/>
    <w:rsid w:val="00D372AD"/>
    <w:rsid w:val="00D374D3"/>
    <w:rsid w:val="00D37900"/>
    <w:rsid w:val="00D405FE"/>
    <w:rsid w:val="00D4245F"/>
    <w:rsid w:val="00D4362F"/>
    <w:rsid w:val="00D437A7"/>
    <w:rsid w:val="00D44DAA"/>
    <w:rsid w:val="00D462B7"/>
    <w:rsid w:val="00D52818"/>
    <w:rsid w:val="00D53402"/>
    <w:rsid w:val="00D54607"/>
    <w:rsid w:val="00D5573F"/>
    <w:rsid w:val="00D562ED"/>
    <w:rsid w:val="00D571AA"/>
    <w:rsid w:val="00D608F1"/>
    <w:rsid w:val="00D60F42"/>
    <w:rsid w:val="00D61353"/>
    <w:rsid w:val="00D630B1"/>
    <w:rsid w:val="00D636A6"/>
    <w:rsid w:val="00D64A4C"/>
    <w:rsid w:val="00D64DD0"/>
    <w:rsid w:val="00D65F81"/>
    <w:rsid w:val="00D6649C"/>
    <w:rsid w:val="00D66501"/>
    <w:rsid w:val="00D71649"/>
    <w:rsid w:val="00D71E2A"/>
    <w:rsid w:val="00D71FA5"/>
    <w:rsid w:val="00D728CB"/>
    <w:rsid w:val="00D72FF0"/>
    <w:rsid w:val="00D756E5"/>
    <w:rsid w:val="00D76101"/>
    <w:rsid w:val="00D821AF"/>
    <w:rsid w:val="00D82718"/>
    <w:rsid w:val="00D84177"/>
    <w:rsid w:val="00D85709"/>
    <w:rsid w:val="00D85C22"/>
    <w:rsid w:val="00D911ED"/>
    <w:rsid w:val="00D920C5"/>
    <w:rsid w:val="00D92160"/>
    <w:rsid w:val="00D92200"/>
    <w:rsid w:val="00D9284D"/>
    <w:rsid w:val="00D92BC2"/>
    <w:rsid w:val="00D92DCD"/>
    <w:rsid w:val="00D9749D"/>
    <w:rsid w:val="00DA1DAD"/>
    <w:rsid w:val="00DA56AB"/>
    <w:rsid w:val="00DB1FB4"/>
    <w:rsid w:val="00DB20D9"/>
    <w:rsid w:val="00DB28A5"/>
    <w:rsid w:val="00DB2E74"/>
    <w:rsid w:val="00DB5423"/>
    <w:rsid w:val="00DC14DA"/>
    <w:rsid w:val="00DC4C70"/>
    <w:rsid w:val="00DD213B"/>
    <w:rsid w:val="00DD25B8"/>
    <w:rsid w:val="00DD544D"/>
    <w:rsid w:val="00DE1C0B"/>
    <w:rsid w:val="00DE1E00"/>
    <w:rsid w:val="00DE7705"/>
    <w:rsid w:val="00DE77BF"/>
    <w:rsid w:val="00DF0DC0"/>
    <w:rsid w:val="00DF1194"/>
    <w:rsid w:val="00DF3D80"/>
    <w:rsid w:val="00DF426B"/>
    <w:rsid w:val="00DF44B2"/>
    <w:rsid w:val="00DF6368"/>
    <w:rsid w:val="00DF68B2"/>
    <w:rsid w:val="00DF6DDC"/>
    <w:rsid w:val="00DF7D74"/>
    <w:rsid w:val="00E0076B"/>
    <w:rsid w:val="00E013E6"/>
    <w:rsid w:val="00E01B0C"/>
    <w:rsid w:val="00E033ED"/>
    <w:rsid w:val="00E03C0F"/>
    <w:rsid w:val="00E0590F"/>
    <w:rsid w:val="00E05C7D"/>
    <w:rsid w:val="00E064AB"/>
    <w:rsid w:val="00E06D66"/>
    <w:rsid w:val="00E075DA"/>
    <w:rsid w:val="00E07AC7"/>
    <w:rsid w:val="00E07F89"/>
    <w:rsid w:val="00E10CB3"/>
    <w:rsid w:val="00E122E0"/>
    <w:rsid w:val="00E13249"/>
    <w:rsid w:val="00E13923"/>
    <w:rsid w:val="00E13DC4"/>
    <w:rsid w:val="00E147A3"/>
    <w:rsid w:val="00E14A93"/>
    <w:rsid w:val="00E17A03"/>
    <w:rsid w:val="00E20C85"/>
    <w:rsid w:val="00E21FDF"/>
    <w:rsid w:val="00E23CB5"/>
    <w:rsid w:val="00E23D11"/>
    <w:rsid w:val="00E24AE2"/>
    <w:rsid w:val="00E269DD"/>
    <w:rsid w:val="00E27C8A"/>
    <w:rsid w:val="00E32792"/>
    <w:rsid w:val="00E35321"/>
    <w:rsid w:val="00E37AED"/>
    <w:rsid w:val="00E40654"/>
    <w:rsid w:val="00E42277"/>
    <w:rsid w:val="00E42896"/>
    <w:rsid w:val="00E45D0D"/>
    <w:rsid w:val="00E464EB"/>
    <w:rsid w:val="00E46A93"/>
    <w:rsid w:val="00E52204"/>
    <w:rsid w:val="00E54109"/>
    <w:rsid w:val="00E54518"/>
    <w:rsid w:val="00E5628E"/>
    <w:rsid w:val="00E577C5"/>
    <w:rsid w:val="00E6040A"/>
    <w:rsid w:val="00E60707"/>
    <w:rsid w:val="00E61D58"/>
    <w:rsid w:val="00E628D1"/>
    <w:rsid w:val="00E62C89"/>
    <w:rsid w:val="00E6317C"/>
    <w:rsid w:val="00E64E9D"/>
    <w:rsid w:val="00E64FEC"/>
    <w:rsid w:val="00E672D1"/>
    <w:rsid w:val="00E677A4"/>
    <w:rsid w:val="00E67B6B"/>
    <w:rsid w:val="00E710E5"/>
    <w:rsid w:val="00E71185"/>
    <w:rsid w:val="00E72B25"/>
    <w:rsid w:val="00E737C3"/>
    <w:rsid w:val="00E75685"/>
    <w:rsid w:val="00E757C2"/>
    <w:rsid w:val="00E75E9B"/>
    <w:rsid w:val="00E76B86"/>
    <w:rsid w:val="00E809A5"/>
    <w:rsid w:val="00E83A4A"/>
    <w:rsid w:val="00E83EE6"/>
    <w:rsid w:val="00E84D2B"/>
    <w:rsid w:val="00E91275"/>
    <w:rsid w:val="00E91EF2"/>
    <w:rsid w:val="00E9294B"/>
    <w:rsid w:val="00E9333E"/>
    <w:rsid w:val="00E965CB"/>
    <w:rsid w:val="00E9774B"/>
    <w:rsid w:val="00EA01C1"/>
    <w:rsid w:val="00EA27D4"/>
    <w:rsid w:val="00EA5AA0"/>
    <w:rsid w:val="00EA73B8"/>
    <w:rsid w:val="00EB0237"/>
    <w:rsid w:val="00EB0377"/>
    <w:rsid w:val="00EB12CF"/>
    <w:rsid w:val="00EB2540"/>
    <w:rsid w:val="00EB2E38"/>
    <w:rsid w:val="00EB4459"/>
    <w:rsid w:val="00EB4E86"/>
    <w:rsid w:val="00EB5FA1"/>
    <w:rsid w:val="00EB781C"/>
    <w:rsid w:val="00EC00C5"/>
    <w:rsid w:val="00EC36AD"/>
    <w:rsid w:val="00EC3AAF"/>
    <w:rsid w:val="00EC3B8B"/>
    <w:rsid w:val="00EC5E6D"/>
    <w:rsid w:val="00EC6F21"/>
    <w:rsid w:val="00EC71BE"/>
    <w:rsid w:val="00ED0465"/>
    <w:rsid w:val="00ED0F5D"/>
    <w:rsid w:val="00ED1497"/>
    <w:rsid w:val="00ED1D58"/>
    <w:rsid w:val="00ED1E73"/>
    <w:rsid w:val="00ED2D47"/>
    <w:rsid w:val="00ED2D64"/>
    <w:rsid w:val="00ED366B"/>
    <w:rsid w:val="00ED56A3"/>
    <w:rsid w:val="00ED60F8"/>
    <w:rsid w:val="00ED6E74"/>
    <w:rsid w:val="00EE1025"/>
    <w:rsid w:val="00EE128E"/>
    <w:rsid w:val="00EE1382"/>
    <w:rsid w:val="00EE2D38"/>
    <w:rsid w:val="00EE2E1A"/>
    <w:rsid w:val="00EE3174"/>
    <w:rsid w:val="00EE559B"/>
    <w:rsid w:val="00EE6366"/>
    <w:rsid w:val="00EF2B15"/>
    <w:rsid w:val="00EF2DC2"/>
    <w:rsid w:val="00EF47A7"/>
    <w:rsid w:val="00F013AD"/>
    <w:rsid w:val="00F02004"/>
    <w:rsid w:val="00F02B97"/>
    <w:rsid w:val="00F03A53"/>
    <w:rsid w:val="00F07FEE"/>
    <w:rsid w:val="00F10055"/>
    <w:rsid w:val="00F109DB"/>
    <w:rsid w:val="00F12698"/>
    <w:rsid w:val="00F13F7C"/>
    <w:rsid w:val="00F147E6"/>
    <w:rsid w:val="00F15CDE"/>
    <w:rsid w:val="00F17037"/>
    <w:rsid w:val="00F170F1"/>
    <w:rsid w:val="00F20CC0"/>
    <w:rsid w:val="00F212CC"/>
    <w:rsid w:val="00F22A60"/>
    <w:rsid w:val="00F22CF9"/>
    <w:rsid w:val="00F23706"/>
    <w:rsid w:val="00F25B69"/>
    <w:rsid w:val="00F25F2B"/>
    <w:rsid w:val="00F274B7"/>
    <w:rsid w:val="00F30554"/>
    <w:rsid w:val="00F30732"/>
    <w:rsid w:val="00F31204"/>
    <w:rsid w:val="00F31F99"/>
    <w:rsid w:val="00F35773"/>
    <w:rsid w:val="00F40A49"/>
    <w:rsid w:val="00F42C77"/>
    <w:rsid w:val="00F4411E"/>
    <w:rsid w:val="00F53A76"/>
    <w:rsid w:val="00F5661A"/>
    <w:rsid w:val="00F56DE3"/>
    <w:rsid w:val="00F571BA"/>
    <w:rsid w:val="00F605B4"/>
    <w:rsid w:val="00F63B7C"/>
    <w:rsid w:val="00F64B95"/>
    <w:rsid w:val="00F70115"/>
    <w:rsid w:val="00F71D67"/>
    <w:rsid w:val="00F74095"/>
    <w:rsid w:val="00F75B7C"/>
    <w:rsid w:val="00F75BFA"/>
    <w:rsid w:val="00F772DE"/>
    <w:rsid w:val="00F77364"/>
    <w:rsid w:val="00F8051D"/>
    <w:rsid w:val="00F81C6C"/>
    <w:rsid w:val="00F83559"/>
    <w:rsid w:val="00F8582A"/>
    <w:rsid w:val="00F8583B"/>
    <w:rsid w:val="00F8598B"/>
    <w:rsid w:val="00F86865"/>
    <w:rsid w:val="00F9479B"/>
    <w:rsid w:val="00FA1956"/>
    <w:rsid w:val="00FA1AE0"/>
    <w:rsid w:val="00FA278E"/>
    <w:rsid w:val="00FA2DF4"/>
    <w:rsid w:val="00FA48F9"/>
    <w:rsid w:val="00FA50BB"/>
    <w:rsid w:val="00FA5A7A"/>
    <w:rsid w:val="00FA7C8B"/>
    <w:rsid w:val="00FB13A8"/>
    <w:rsid w:val="00FB2313"/>
    <w:rsid w:val="00FC1337"/>
    <w:rsid w:val="00FC21E5"/>
    <w:rsid w:val="00FC3E9F"/>
    <w:rsid w:val="00FC4CC2"/>
    <w:rsid w:val="00FC542E"/>
    <w:rsid w:val="00FC6B10"/>
    <w:rsid w:val="00FD34BC"/>
    <w:rsid w:val="00FD4A0D"/>
    <w:rsid w:val="00FD6E07"/>
    <w:rsid w:val="00FE023C"/>
    <w:rsid w:val="00FE1108"/>
    <w:rsid w:val="00FE131F"/>
    <w:rsid w:val="00FE1CC7"/>
    <w:rsid w:val="00FE294C"/>
    <w:rsid w:val="00FE2C01"/>
    <w:rsid w:val="00FE6249"/>
    <w:rsid w:val="00FF02A6"/>
    <w:rsid w:val="00FF0596"/>
    <w:rsid w:val="00FF4490"/>
    <w:rsid w:val="00FF4B83"/>
    <w:rsid w:val="00FF6633"/>
    <w:rsid w:val="00FF724F"/>
    <w:rsid w:val="00FF7995"/>
    <w:rsid w:val="00FF7EF3"/>
    <w:rsid w:val="23DE667A"/>
    <w:rsid w:val="2E016D40"/>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1CA777"/>
  <w15:docId w15:val="{ADB06D27-9604-4172-8408-F5EE0E3074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2E7FBF"/>
    <w:pPr>
      <w:tabs>
        <w:tab w:val="left" w:pos="397"/>
        <w:tab w:val="left" w:pos="794"/>
        <w:tab w:val="left" w:pos="1191"/>
      </w:tabs>
      <w:spacing w:before="120" w:after="120" w:line="260" w:lineRule="atLeast"/>
      <w:contextualSpacing/>
    </w:pPr>
    <w:rPr>
      <w:rFonts w:ascii="Roboto" w:hAnsi="Roboto"/>
      <w:sz w:val="20"/>
    </w:rPr>
  </w:style>
  <w:style w:type="paragraph" w:styleId="berschrift1">
    <w:name w:val="heading 1"/>
    <w:basedOn w:val="Standard"/>
    <w:next w:val="Standard"/>
    <w:link w:val="berschrift1Zchn"/>
    <w:uiPriority w:val="9"/>
    <w:qFormat/>
    <w:rsid w:val="002348C4"/>
    <w:pPr>
      <w:keepNext/>
      <w:keepLines/>
      <w:pageBreakBefore/>
      <w:numPr>
        <w:numId w:val="13"/>
      </w:numPr>
      <w:tabs>
        <w:tab w:val="clear" w:pos="397"/>
        <w:tab w:val="clear" w:pos="794"/>
        <w:tab w:val="clear" w:pos="1191"/>
      </w:tabs>
      <w:spacing w:before="0" w:after="360"/>
      <w:outlineLvl w:val="0"/>
    </w:pPr>
    <w:rPr>
      <w:rFonts w:eastAsiaTheme="majorEastAsia" w:cstheme="majorBidi"/>
      <w:b/>
      <w:bCs/>
      <w:sz w:val="36"/>
      <w:szCs w:val="28"/>
    </w:rPr>
  </w:style>
  <w:style w:type="paragraph" w:styleId="berschrift2">
    <w:name w:val="heading 2"/>
    <w:basedOn w:val="Standard"/>
    <w:next w:val="Standard"/>
    <w:link w:val="berschrift2Zchn"/>
    <w:uiPriority w:val="9"/>
    <w:qFormat/>
    <w:rsid w:val="00A37786"/>
    <w:pPr>
      <w:keepNext/>
      <w:keepLines/>
      <w:numPr>
        <w:ilvl w:val="1"/>
        <w:numId w:val="13"/>
      </w:numPr>
      <w:tabs>
        <w:tab w:val="clear" w:pos="397"/>
        <w:tab w:val="clear" w:pos="794"/>
        <w:tab w:val="clear" w:pos="1191"/>
      </w:tabs>
      <w:spacing w:before="240" w:after="240"/>
      <w:outlineLvl w:val="1"/>
    </w:pPr>
    <w:rPr>
      <w:rFonts w:eastAsiaTheme="majorEastAsia" w:cstheme="majorBidi"/>
      <w:b/>
      <w:bCs/>
      <w:sz w:val="32"/>
      <w:szCs w:val="26"/>
    </w:rPr>
  </w:style>
  <w:style w:type="paragraph" w:styleId="berschrift3">
    <w:name w:val="heading 3"/>
    <w:basedOn w:val="Standard"/>
    <w:next w:val="Standard"/>
    <w:link w:val="berschrift3Zchn"/>
    <w:uiPriority w:val="9"/>
    <w:qFormat/>
    <w:rsid w:val="00A37786"/>
    <w:pPr>
      <w:keepNext/>
      <w:keepLines/>
      <w:numPr>
        <w:ilvl w:val="2"/>
        <w:numId w:val="13"/>
      </w:numPr>
      <w:tabs>
        <w:tab w:val="clear" w:pos="397"/>
        <w:tab w:val="clear" w:pos="1191"/>
      </w:tabs>
      <w:spacing w:before="240"/>
      <w:outlineLvl w:val="2"/>
    </w:pPr>
    <w:rPr>
      <w:rFonts w:eastAsiaTheme="majorEastAsia" w:cstheme="majorBidi"/>
      <w:b/>
      <w:bCs/>
      <w:sz w:val="28"/>
    </w:rPr>
  </w:style>
  <w:style w:type="paragraph" w:styleId="berschrift4">
    <w:name w:val="heading 4"/>
    <w:basedOn w:val="Standard"/>
    <w:next w:val="Standard"/>
    <w:link w:val="berschrift4Zchn"/>
    <w:uiPriority w:val="9"/>
    <w:qFormat/>
    <w:rsid w:val="00A37786"/>
    <w:pPr>
      <w:keepNext/>
      <w:keepLines/>
      <w:numPr>
        <w:ilvl w:val="3"/>
        <w:numId w:val="13"/>
      </w:numPr>
      <w:tabs>
        <w:tab w:val="clear" w:pos="397"/>
        <w:tab w:val="clear" w:pos="1191"/>
      </w:tabs>
      <w:outlineLvl w:val="3"/>
    </w:pPr>
    <w:rPr>
      <w:rFonts w:eastAsiaTheme="majorEastAsia" w:cstheme="majorBidi"/>
      <w:b/>
      <w:bCs/>
      <w:iCs/>
      <w:sz w:val="24"/>
    </w:rPr>
  </w:style>
  <w:style w:type="paragraph" w:styleId="berschrift5">
    <w:name w:val="heading 5"/>
    <w:basedOn w:val="Standard"/>
    <w:next w:val="Standard"/>
    <w:link w:val="berschrift5Zchn"/>
    <w:uiPriority w:val="9"/>
    <w:unhideWhenUsed/>
    <w:qFormat/>
    <w:rsid w:val="00A37786"/>
    <w:pPr>
      <w:keepNext/>
      <w:keepLines/>
      <w:numPr>
        <w:ilvl w:val="4"/>
        <w:numId w:val="13"/>
      </w:numPr>
      <w:tabs>
        <w:tab w:val="clear" w:pos="397"/>
        <w:tab w:val="clear" w:pos="794"/>
      </w:tabs>
      <w:outlineLvl w:val="4"/>
    </w:pPr>
    <w:rPr>
      <w:rFonts w:eastAsiaTheme="majorEastAsia" w:cstheme="majorBidi"/>
      <w:b/>
      <w:sz w:val="22"/>
    </w:rPr>
  </w:style>
  <w:style w:type="paragraph" w:styleId="berschrift6">
    <w:name w:val="heading 6"/>
    <w:basedOn w:val="Standard"/>
    <w:next w:val="Standard"/>
    <w:link w:val="berschrift6Zchn"/>
    <w:uiPriority w:val="9"/>
    <w:unhideWhenUsed/>
    <w:rsid w:val="00EA5AA0"/>
    <w:pPr>
      <w:keepNext/>
      <w:keepLines/>
      <w:spacing w:before="200"/>
      <w:outlineLvl w:val="5"/>
    </w:pPr>
    <w:rPr>
      <w:rFonts w:asciiTheme="majorHAnsi" w:eastAsiaTheme="majorEastAsia" w:hAnsiTheme="majorHAnsi" w:cstheme="majorBidi"/>
      <w:i/>
      <w:iCs/>
      <w:color w:val="252531" w:themeColor="accent1" w:themeShade="7F"/>
    </w:rPr>
  </w:style>
  <w:style w:type="paragraph" w:styleId="berschrift7">
    <w:name w:val="heading 7"/>
    <w:basedOn w:val="Standard"/>
    <w:next w:val="Standard"/>
    <w:link w:val="berschrift7Zchn"/>
    <w:rsid w:val="00EA5AA0"/>
    <w:pPr>
      <w:keepNext/>
      <w:numPr>
        <w:ilvl w:val="6"/>
        <w:numId w:val="12"/>
      </w:numPr>
      <w:outlineLvl w:val="6"/>
    </w:pPr>
    <w:rPr>
      <w:rFonts w:cs="Arial"/>
      <w:b/>
      <w:bCs/>
      <w:sz w:val="22"/>
    </w:rPr>
  </w:style>
  <w:style w:type="paragraph" w:styleId="berschrift8">
    <w:name w:val="heading 8"/>
    <w:basedOn w:val="Standard"/>
    <w:next w:val="Standard"/>
    <w:link w:val="berschrift8Zchn"/>
    <w:rsid w:val="00EA5AA0"/>
    <w:pPr>
      <w:keepNext/>
      <w:framePr w:hSpace="141" w:wrap="around" w:vAnchor="text" w:hAnchor="margin" w:xAlign="right" w:y="106"/>
      <w:numPr>
        <w:ilvl w:val="7"/>
        <w:numId w:val="12"/>
      </w:numPr>
      <w:tabs>
        <w:tab w:val="left" w:pos="-720"/>
      </w:tabs>
      <w:suppressAutoHyphens/>
      <w:spacing w:before="40" w:after="40"/>
      <w:jc w:val="center"/>
      <w:outlineLvl w:val="7"/>
    </w:pPr>
    <w:rPr>
      <w:rFonts w:cs="Arial"/>
      <w:b/>
      <w:bCs/>
      <w:spacing w:val="-2"/>
      <w:sz w:val="22"/>
    </w:rPr>
  </w:style>
  <w:style w:type="paragraph" w:styleId="berschrift9">
    <w:name w:val="heading 9"/>
    <w:basedOn w:val="Standard"/>
    <w:next w:val="Standard"/>
    <w:link w:val="berschrift9Zchn"/>
    <w:rsid w:val="00EA5AA0"/>
    <w:pPr>
      <w:keepNext/>
      <w:framePr w:hSpace="141" w:wrap="around" w:vAnchor="text" w:hAnchor="margin" w:xAlign="right" w:y="106"/>
      <w:numPr>
        <w:ilvl w:val="8"/>
        <w:numId w:val="12"/>
      </w:numPr>
      <w:tabs>
        <w:tab w:val="left" w:pos="-720"/>
      </w:tabs>
      <w:suppressAutoHyphens/>
      <w:spacing w:before="40" w:after="40"/>
      <w:jc w:val="center"/>
      <w:outlineLvl w:val="8"/>
    </w:pPr>
    <w:rPr>
      <w:rFonts w:cs="Arial"/>
      <w:b/>
      <w:bCs/>
      <w:spacing w:val="-2"/>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link w:val="KopfzeileZchn"/>
    <w:uiPriority w:val="99"/>
    <w:unhideWhenUsed/>
    <w:rsid w:val="00EA5AA0"/>
    <w:pPr>
      <w:spacing w:after="0" w:line="240" w:lineRule="auto"/>
    </w:pPr>
    <w:rPr>
      <w:rFonts w:ascii="Calibri" w:hAnsi="Calibri"/>
      <w:sz w:val="16"/>
    </w:rPr>
  </w:style>
  <w:style w:type="character" w:customStyle="1" w:styleId="KopfzeileZchn">
    <w:name w:val="Kopfzeile Zchn"/>
    <w:basedOn w:val="Absatz-Standardschriftart"/>
    <w:link w:val="Kopfzeile"/>
    <w:uiPriority w:val="99"/>
    <w:rsid w:val="00EA5AA0"/>
    <w:rPr>
      <w:rFonts w:ascii="Calibri" w:hAnsi="Calibri"/>
      <w:sz w:val="16"/>
    </w:rPr>
  </w:style>
  <w:style w:type="paragraph" w:styleId="Fuzeile">
    <w:name w:val="footer"/>
    <w:basedOn w:val="Standard"/>
    <w:link w:val="FuzeileZchn"/>
    <w:uiPriority w:val="99"/>
    <w:unhideWhenUsed/>
    <w:rsid w:val="00EA5AA0"/>
    <w:pPr>
      <w:tabs>
        <w:tab w:val="center" w:pos="4536"/>
        <w:tab w:val="right" w:pos="9072"/>
      </w:tabs>
      <w:spacing w:line="240" w:lineRule="auto"/>
    </w:pPr>
    <w:rPr>
      <w:sz w:val="16"/>
    </w:rPr>
  </w:style>
  <w:style w:type="character" w:customStyle="1" w:styleId="FuzeileZchn">
    <w:name w:val="Fußzeile Zchn"/>
    <w:basedOn w:val="Absatz-Standardschriftart"/>
    <w:link w:val="Fuzeile"/>
    <w:uiPriority w:val="99"/>
    <w:rsid w:val="00EA5AA0"/>
    <w:rPr>
      <w:sz w:val="16"/>
    </w:rPr>
  </w:style>
  <w:style w:type="character" w:styleId="Hyperlink">
    <w:name w:val="Hyperlink"/>
    <w:uiPriority w:val="99"/>
    <w:unhideWhenUsed/>
    <w:rsid w:val="00EA5AA0"/>
    <w:rPr>
      <w:color w:val="auto"/>
      <w:u w:val="none"/>
    </w:rPr>
  </w:style>
  <w:style w:type="table" w:styleId="Tabellenraster">
    <w:name w:val="Table Grid"/>
    <w:basedOn w:val="NormaleTabelle"/>
    <w:uiPriority w:val="59"/>
    <w:rsid w:val="00EA5AA0"/>
    <w:pPr>
      <w:spacing w:after="0" w:line="240" w:lineRule="auto"/>
    </w:pPr>
    <w:rPr>
      <w:sz w:val="20"/>
    </w:rPr>
    <w:tblPr/>
  </w:style>
  <w:style w:type="paragraph" w:styleId="Sprechblasentext">
    <w:name w:val="Balloon Text"/>
    <w:basedOn w:val="Standard"/>
    <w:link w:val="SprechblasentextZchn"/>
    <w:uiPriority w:val="99"/>
    <w:semiHidden/>
    <w:unhideWhenUsed/>
    <w:rsid w:val="00EA5AA0"/>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A5AA0"/>
    <w:rPr>
      <w:rFonts w:ascii="Tahoma" w:hAnsi="Tahoma" w:cs="Tahoma"/>
      <w:sz w:val="16"/>
      <w:szCs w:val="16"/>
    </w:rPr>
  </w:style>
  <w:style w:type="paragraph" w:customStyle="1" w:styleId="Headline">
    <w:name w:val="Headline"/>
    <w:basedOn w:val="Standard"/>
    <w:qFormat/>
    <w:rsid w:val="00213565"/>
    <w:pPr>
      <w:keepNext/>
    </w:pPr>
    <w:rPr>
      <w:b/>
    </w:rPr>
  </w:style>
  <w:style w:type="numbering" w:customStyle="1" w:styleId="Kapitel">
    <w:name w:val="Kapitel"/>
    <w:uiPriority w:val="99"/>
    <w:rsid w:val="00EA5AA0"/>
    <w:pPr>
      <w:numPr>
        <w:numId w:val="2"/>
      </w:numPr>
    </w:pPr>
  </w:style>
  <w:style w:type="character" w:customStyle="1" w:styleId="berschrift1Zchn">
    <w:name w:val="Überschrift 1 Zchn"/>
    <w:basedOn w:val="Absatz-Standardschriftart"/>
    <w:link w:val="berschrift1"/>
    <w:uiPriority w:val="9"/>
    <w:rsid w:val="002348C4"/>
    <w:rPr>
      <w:rFonts w:ascii="Roboto" w:eastAsiaTheme="majorEastAsia" w:hAnsi="Roboto" w:cstheme="majorBidi"/>
      <w:b/>
      <w:bCs/>
      <w:sz w:val="36"/>
      <w:szCs w:val="28"/>
    </w:rPr>
  </w:style>
  <w:style w:type="character" w:customStyle="1" w:styleId="berschrift2Zchn">
    <w:name w:val="Überschrift 2 Zchn"/>
    <w:basedOn w:val="Absatz-Standardschriftart"/>
    <w:link w:val="berschrift2"/>
    <w:uiPriority w:val="9"/>
    <w:rsid w:val="00A37786"/>
    <w:rPr>
      <w:rFonts w:ascii="Roboto" w:eastAsiaTheme="majorEastAsia" w:hAnsi="Roboto" w:cstheme="majorBidi"/>
      <w:b/>
      <w:bCs/>
      <w:sz w:val="32"/>
      <w:szCs w:val="26"/>
    </w:rPr>
  </w:style>
  <w:style w:type="character" w:customStyle="1" w:styleId="berschrift3Zchn">
    <w:name w:val="Überschrift 3 Zchn"/>
    <w:basedOn w:val="Absatz-Standardschriftart"/>
    <w:link w:val="berschrift3"/>
    <w:uiPriority w:val="9"/>
    <w:rsid w:val="00A37786"/>
    <w:rPr>
      <w:rFonts w:ascii="Roboto" w:eastAsiaTheme="majorEastAsia" w:hAnsi="Roboto" w:cstheme="majorBidi"/>
      <w:b/>
      <w:bCs/>
      <w:sz w:val="28"/>
    </w:rPr>
  </w:style>
  <w:style w:type="paragraph" w:styleId="Aufzhlungszeichen">
    <w:name w:val="List Bullet"/>
    <w:basedOn w:val="Standard"/>
    <w:uiPriority w:val="99"/>
    <w:unhideWhenUsed/>
    <w:qFormat/>
    <w:rsid w:val="003679B6"/>
    <w:pPr>
      <w:numPr>
        <w:numId w:val="10"/>
      </w:numPr>
      <w:tabs>
        <w:tab w:val="clear" w:pos="397"/>
        <w:tab w:val="clear" w:pos="1191"/>
      </w:tabs>
    </w:pPr>
  </w:style>
  <w:style w:type="paragraph" w:styleId="Listennummer">
    <w:name w:val="List Number"/>
    <w:basedOn w:val="Aufzhlungszeichen"/>
    <w:uiPriority w:val="99"/>
    <w:unhideWhenUsed/>
    <w:qFormat/>
    <w:rsid w:val="00EA5AA0"/>
    <w:pPr>
      <w:numPr>
        <w:numId w:val="5"/>
      </w:numPr>
      <w:tabs>
        <w:tab w:val="left" w:pos="1191"/>
      </w:tabs>
    </w:pPr>
  </w:style>
  <w:style w:type="paragraph" w:styleId="Aufzhlungszeichen2">
    <w:name w:val="List Bullet 2"/>
    <w:basedOn w:val="Standard"/>
    <w:uiPriority w:val="99"/>
    <w:unhideWhenUsed/>
    <w:qFormat/>
    <w:rsid w:val="00EA5AA0"/>
    <w:pPr>
      <w:numPr>
        <w:ilvl w:val="1"/>
        <w:numId w:val="10"/>
      </w:numPr>
      <w:tabs>
        <w:tab w:val="clear" w:pos="397"/>
        <w:tab w:val="clear" w:pos="794"/>
        <w:tab w:val="clear" w:pos="1191"/>
      </w:tabs>
    </w:pPr>
  </w:style>
  <w:style w:type="paragraph" w:styleId="Verzeichnis1">
    <w:name w:val="toc 1"/>
    <w:basedOn w:val="Standard"/>
    <w:next w:val="Standard"/>
    <w:uiPriority w:val="39"/>
    <w:unhideWhenUsed/>
    <w:rsid w:val="00EA5AA0"/>
    <w:pPr>
      <w:tabs>
        <w:tab w:val="clear" w:pos="1191"/>
        <w:tab w:val="right" w:pos="9921"/>
      </w:tabs>
      <w:spacing w:before="380" w:line="380" w:lineRule="atLeast"/>
      <w:ind w:left="397" w:hanging="397"/>
    </w:pPr>
    <w:rPr>
      <w:b/>
    </w:rPr>
  </w:style>
  <w:style w:type="paragraph" w:styleId="Verzeichnis2">
    <w:name w:val="toc 2"/>
    <w:basedOn w:val="Standard"/>
    <w:next w:val="Standard"/>
    <w:uiPriority w:val="39"/>
    <w:unhideWhenUsed/>
    <w:rsid w:val="00EA5AA0"/>
    <w:pPr>
      <w:tabs>
        <w:tab w:val="clear" w:pos="397"/>
        <w:tab w:val="right" w:leader="dot" w:pos="9921"/>
      </w:tabs>
      <w:spacing w:line="380" w:lineRule="atLeast"/>
      <w:ind w:left="794" w:hanging="397"/>
    </w:pPr>
  </w:style>
  <w:style w:type="paragraph" w:styleId="Verzeichnis3">
    <w:name w:val="toc 3"/>
    <w:basedOn w:val="Standard"/>
    <w:next w:val="Standard"/>
    <w:uiPriority w:val="39"/>
    <w:unhideWhenUsed/>
    <w:rsid w:val="00EA5AA0"/>
    <w:pPr>
      <w:tabs>
        <w:tab w:val="clear" w:pos="397"/>
        <w:tab w:val="clear" w:pos="794"/>
        <w:tab w:val="left" w:pos="1588"/>
        <w:tab w:val="left" w:pos="1985"/>
        <w:tab w:val="right" w:leader="dot" w:pos="9921"/>
      </w:tabs>
      <w:spacing w:line="380" w:lineRule="atLeast"/>
      <w:ind w:left="1191" w:hanging="397"/>
    </w:pPr>
  </w:style>
  <w:style w:type="paragraph" w:styleId="Verzeichnis4">
    <w:name w:val="toc 4"/>
    <w:basedOn w:val="Standard"/>
    <w:next w:val="Standard"/>
    <w:uiPriority w:val="39"/>
    <w:unhideWhenUsed/>
    <w:rsid w:val="00EA5AA0"/>
    <w:pPr>
      <w:tabs>
        <w:tab w:val="clear" w:pos="397"/>
        <w:tab w:val="clear" w:pos="794"/>
        <w:tab w:val="clear" w:pos="1191"/>
        <w:tab w:val="left" w:pos="1588"/>
        <w:tab w:val="left" w:pos="1814"/>
        <w:tab w:val="right" w:leader="dot" w:pos="9921"/>
      </w:tabs>
      <w:spacing w:line="380" w:lineRule="atLeast"/>
      <w:ind w:left="1588" w:hanging="397"/>
    </w:pPr>
  </w:style>
  <w:style w:type="paragraph" w:styleId="Verzeichnis5">
    <w:name w:val="toc 5"/>
    <w:basedOn w:val="Standard"/>
    <w:next w:val="Standard"/>
    <w:uiPriority w:val="39"/>
    <w:unhideWhenUsed/>
    <w:rsid w:val="00EA5AA0"/>
    <w:pPr>
      <w:tabs>
        <w:tab w:val="clear" w:pos="397"/>
        <w:tab w:val="clear" w:pos="794"/>
        <w:tab w:val="clear" w:pos="1191"/>
        <w:tab w:val="left" w:pos="1985"/>
        <w:tab w:val="left" w:pos="2381"/>
        <w:tab w:val="right" w:leader="dot" w:pos="9921"/>
      </w:tabs>
      <w:spacing w:line="380" w:lineRule="atLeast"/>
      <w:ind w:left="2382" w:hanging="794"/>
    </w:pPr>
    <w:rPr>
      <w:noProof/>
    </w:rPr>
  </w:style>
  <w:style w:type="paragraph" w:styleId="Inhaltsverzeichnisberschrift">
    <w:name w:val="TOC Heading"/>
    <w:basedOn w:val="berschrift1"/>
    <w:next w:val="Standard"/>
    <w:uiPriority w:val="39"/>
    <w:unhideWhenUsed/>
    <w:qFormat/>
    <w:rsid w:val="00EA5AA0"/>
    <w:pPr>
      <w:numPr>
        <w:numId w:val="0"/>
      </w:numPr>
      <w:spacing w:line="600" w:lineRule="atLeast"/>
      <w:outlineLvl w:val="9"/>
    </w:pPr>
    <w:rPr>
      <w:sz w:val="48"/>
      <w:lang w:eastAsia="de-DE"/>
    </w:rPr>
  </w:style>
  <w:style w:type="table" w:styleId="HelleListe-Akzent1">
    <w:name w:val="Light List Accent 1"/>
    <w:basedOn w:val="NormaleTabelle"/>
    <w:uiPriority w:val="61"/>
    <w:rsid w:val="00EA5AA0"/>
    <w:pPr>
      <w:spacing w:after="0" w:line="240" w:lineRule="auto"/>
    </w:pPr>
    <w:rPr>
      <w:sz w:val="20"/>
    </w:rPr>
    <w:tblPr>
      <w:tblStyleRowBandSize w:val="1"/>
      <w:tblStyleColBandSize w:val="1"/>
      <w:tblBorders>
        <w:top w:val="single" w:sz="6" w:space="0" w:color="4C4B63" w:themeColor="accent1"/>
        <w:left w:val="single" w:sz="6" w:space="0" w:color="4C4B63" w:themeColor="accent1"/>
        <w:bottom w:val="single" w:sz="6" w:space="0" w:color="4C4B63" w:themeColor="accent1"/>
        <w:right w:val="single" w:sz="6" w:space="0" w:color="4C4B63" w:themeColor="accent1"/>
        <w:insideH w:val="single" w:sz="6" w:space="0" w:color="4C4B63" w:themeColor="accent1"/>
        <w:insideV w:val="single" w:sz="6" w:space="0" w:color="4C4B63" w:themeColor="accent1"/>
      </w:tblBorders>
    </w:tblPr>
    <w:tblStylePr w:type="firstRow">
      <w:pPr>
        <w:spacing w:before="0" w:after="0" w:line="240" w:lineRule="auto"/>
      </w:pPr>
      <w:rPr>
        <w:b/>
        <w:bCs/>
        <w:color w:val="FFFFFF" w:themeColor="background1"/>
      </w:rPr>
      <w:tblPr/>
      <w:tcPr>
        <w:tcBorders>
          <w:top w:val="single" w:sz="12" w:space="0" w:color="4C4B63" w:themeColor="accent1"/>
          <w:left w:val="single" w:sz="6" w:space="0" w:color="4C4B63" w:themeColor="accent1"/>
          <w:bottom w:val="nil"/>
          <w:right w:val="single" w:sz="6" w:space="0" w:color="4C4B63" w:themeColor="accent1"/>
          <w:insideH w:val="nil"/>
          <w:insideV w:val="nil"/>
          <w:tl2br w:val="nil"/>
          <w:tr2bl w:val="nil"/>
        </w:tcBorders>
        <w:shd w:val="clear" w:color="auto" w:fill="4C4B63" w:themeFill="accent1"/>
      </w:tcPr>
    </w:tblStylePr>
    <w:tblStylePr w:type="lastRow">
      <w:pPr>
        <w:spacing w:before="0" w:after="0" w:line="240" w:lineRule="auto"/>
      </w:pPr>
      <w:rPr>
        <w:b/>
        <w:bCs/>
      </w:rPr>
      <w:tblPr/>
      <w:tcPr>
        <w:tcBorders>
          <w:top w:val="single" w:sz="12" w:space="0" w:color="4C4B63" w:themeColor="accent1"/>
          <w:left w:val="single" w:sz="6" w:space="0" w:color="4C4B63" w:themeColor="accent1"/>
          <w:bottom w:val="single" w:sz="12" w:space="0" w:color="4C4B63" w:themeColor="accent1"/>
          <w:right w:val="single" w:sz="6" w:space="0" w:color="4C4B63" w:themeColor="accent1"/>
          <w:insideH w:val="single" w:sz="6" w:space="0" w:color="4C4B63" w:themeColor="accent1"/>
          <w:insideV w:val="single" w:sz="6" w:space="0" w:color="4C4B63" w:themeColor="accent1"/>
        </w:tcBorders>
      </w:tcPr>
    </w:tblStylePr>
    <w:tblStylePr w:type="firstCol">
      <w:rPr>
        <w:b/>
        <w:bCs/>
      </w:rPr>
      <w:tblPr/>
      <w:tcPr>
        <w:tcBorders>
          <w:top w:val="single" w:sz="6" w:space="0" w:color="4C4B63" w:themeColor="accent1"/>
          <w:left w:val="single" w:sz="6" w:space="0" w:color="4C4B63" w:themeColor="accent1"/>
          <w:bottom w:val="single" w:sz="6" w:space="0" w:color="4C4B63" w:themeColor="accent1"/>
          <w:right w:val="single" w:sz="6" w:space="0" w:color="4C4B63" w:themeColor="accent1"/>
          <w:insideH w:val="single" w:sz="6" w:space="0" w:color="4C4B63" w:themeColor="accent1"/>
          <w:insideV w:val="single" w:sz="6" w:space="0" w:color="4C4B63" w:themeColor="accent1"/>
        </w:tcBorders>
      </w:tcPr>
    </w:tblStylePr>
    <w:tblStylePr w:type="lastCol">
      <w:rPr>
        <w:b/>
        <w:bCs/>
      </w:rPr>
    </w:tblStylePr>
    <w:tblStylePr w:type="band1Vert">
      <w:rPr>
        <w:rFonts w:asciiTheme="minorHAnsi" w:hAnsiTheme="minorHAnsi"/>
        <w:sz w:val="20"/>
      </w:rPr>
      <w:tblPr/>
      <w:tcPr>
        <w:tcBorders>
          <w:top w:val="single" w:sz="8" w:space="0" w:color="4C4B63" w:themeColor="accent1"/>
          <w:left w:val="single" w:sz="8" w:space="0" w:color="4C4B63" w:themeColor="accent1"/>
          <w:bottom w:val="single" w:sz="8" w:space="0" w:color="4C4B63" w:themeColor="accent1"/>
          <w:right w:val="single" w:sz="8" w:space="0" w:color="4C4B63" w:themeColor="accent1"/>
        </w:tcBorders>
      </w:tcPr>
    </w:tblStylePr>
    <w:tblStylePr w:type="band2Vert">
      <w:rPr>
        <w:rFonts w:asciiTheme="minorHAnsi" w:hAnsiTheme="minorHAnsi"/>
        <w:sz w:val="20"/>
      </w:rPr>
    </w:tblStylePr>
    <w:tblStylePr w:type="band1Horz">
      <w:rPr>
        <w:rFonts w:asciiTheme="minorHAnsi" w:hAnsiTheme="minorHAnsi"/>
        <w:b w:val="0"/>
        <w:sz w:val="20"/>
      </w:rPr>
      <w:tblPr/>
      <w:tcPr>
        <w:tcBorders>
          <w:top w:val="single" w:sz="6" w:space="0" w:color="4C4B63" w:themeColor="accent1"/>
          <w:left w:val="single" w:sz="6" w:space="0" w:color="4C4B63" w:themeColor="accent1"/>
          <w:bottom w:val="single" w:sz="6" w:space="0" w:color="4C4B63" w:themeColor="accent1"/>
          <w:right w:val="single" w:sz="6" w:space="0" w:color="4C4B63" w:themeColor="accent1"/>
          <w:insideH w:val="single" w:sz="6" w:space="0" w:color="4C4B63" w:themeColor="accent1"/>
          <w:insideV w:val="single" w:sz="6" w:space="0" w:color="4C4B63" w:themeColor="accent1"/>
          <w:tl2br w:val="nil"/>
          <w:tr2bl w:val="nil"/>
        </w:tcBorders>
      </w:tcPr>
    </w:tblStylePr>
    <w:tblStylePr w:type="band2Horz">
      <w:rPr>
        <w:rFonts w:asciiTheme="minorHAnsi" w:hAnsiTheme="minorHAnsi"/>
        <w:b w:val="0"/>
        <w:sz w:val="20"/>
      </w:rPr>
    </w:tblStylePr>
  </w:style>
  <w:style w:type="table" w:styleId="MittlereListe1-Akzent1">
    <w:name w:val="Medium List 1 Accent 1"/>
    <w:basedOn w:val="NormaleTabelle"/>
    <w:uiPriority w:val="65"/>
    <w:rsid w:val="00EA5AA0"/>
    <w:pPr>
      <w:spacing w:after="0" w:line="240" w:lineRule="auto"/>
    </w:pPr>
    <w:rPr>
      <w:color w:val="2B2C3A" w:themeColor="text1"/>
      <w:sz w:val="20"/>
    </w:rPr>
    <w:tblPr>
      <w:tblStyleRowBandSize w:val="1"/>
      <w:tblStyleColBandSize w:val="1"/>
      <w:tblBorders>
        <w:top w:val="single" w:sz="8" w:space="0" w:color="4C4B63" w:themeColor="accent1"/>
        <w:bottom w:val="single" w:sz="8" w:space="0" w:color="4C4B63" w:themeColor="accent1"/>
      </w:tblBorders>
    </w:tblPr>
    <w:tblStylePr w:type="firstRow">
      <w:rPr>
        <w:rFonts w:asciiTheme="majorHAnsi" w:eastAsiaTheme="majorEastAsia" w:hAnsiTheme="majorHAnsi" w:cstheme="majorBidi"/>
      </w:rPr>
      <w:tblPr/>
      <w:tcPr>
        <w:tcBorders>
          <w:top w:val="single" w:sz="12" w:space="0" w:color="4C4B63" w:themeColor="accent1"/>
          <w:left w:val="nil"/>
          <w:bottom w:val="single" w:sz="12" w:space="0" w:color="4C4B63" w:themeColor="accent1"/>
          <w:right w:val="nil"/>
          <w:insideV w:val="nil"/>
        </w:tcBorders>
      </w:tcPr>
    </w:tblStylePr>
    <w:tblStylePr w:type="lastRow">
      <w:rPr>
        <w:rFonts w:asciiTheme="minorHAnsi" w:hAnsiTheme="minorHAnsi"/>
        <w:b/>
        <w:bCs/>
        <w:color w:val="auto"/>
        <w:sz w:val="20"/>
      </w:rPr>
      <w:tblPr/>
      <w:tcPr>
        <w:tcBorders>
          <w:top w:val="single" w:sz="12" w:space="0" w:color="4C4B63" w:themeColor="accent1"/>
          <w:left w:val="nil"/>
          <w:bottom w:val="single" w:sz="12" w:space="0" w:color="4C4B63" w:themeColor="accent1"/>
          <w:right w:val="nil"/>
          <w:insideV w:val="nil"/>
        </w:tcBorders>
      </w:tcPr>
    </w:tblStylePr>
    <w:tblStylePr w:type="firstCol">
      <w:rPr>
        <w:b/>
        <w:bCs/>
      </w:rPr>
    </w:tblStylePr>
    <w:tblStylePr w:type="lastCol">
      <w:rPr>
        <w:b/>
        <w:bCs/>
      </w:rPr>
      <w:tblPr/>
      <w:tcPr>
        <w:tcBorders>
          <w:top w:val="single" w:sz="8" w:space="0" w:color="4C4B63" w:themeColor="accent1"/>
          <w:bottom w:val="single" w:sz="8" w:space="0" w:color="4C4B63" w:themeColor="accent1"/>
        </w:tcBorders>
      </w:tcPr>
    </w:tblStylePr>
    <w:tblStylePr w:type="band1Vert">
      <w:tblPr/>
      <w:tcPr>
        <w:shd w:val="clear" w:color="auto" w:fill="CFCFDB" w:themeFill="accent1" w:themeFillTint="3F"/>
      </w:tcPr>
    </w:tblStylePr>
    <w:tblStylePr w:type="band1Horz">
      <w:tblPr/>
      <w:tcPr>
        <w:shd w:val="clear" w:color="auto" w:fill="CFCFDB" w:themeFill="accent1" w:themeFillTint="3F"/>
      </w:tcPr>
    </w:tblStylePr>
  </w:style>
  <w:style w:type="character" w:customStyle="1" w:styleId="Kstchen">
    <w:name w:val="Kästchen"/>
    <w:basedOn w:val="Absatz-Standardschriftart"/>
    <w:uiPriority w:val="1"/>
    <w:qFormat/>
    <w:rsid w:val="00EA5AA0"/>
    <w:rPr>
      <w:rFonts w:asciiTheme="minorHAnsi" w:hAnsiTheme="minorHAnsi"/>
      <w:sz w:val="32"/>
    </w:rPr>
  </w:style>
  <w:style w:type="table" w:styleId="HelleListe-Akzent2">
    <w:name w:val="Light List Accent 2"/>
    <w:basedOn w:val="NormaleTabelle"/>
    <w:uiPriority w:val="61"/>
    <w:rsid w:val="00EA5AA0"/>
    <w:pPr>
      <w:spacing w:after="0" w:line="240" w:lineRule="auto"/>
    </w:pPr>
    <w:rPr>
      <w:sz w:val="20"/>
    </w:rPr>
    <w:tblPr>
      <w:tblStyleRowBandSize w:val="1"/>
      <w:tblStyleColBandSize w:val="1"/>
      <w:tblBorders>
        <w:top w:val="single" w:sz="8" w:space="0" w:color="FF562B" w:themeColor="accent2"/>
        <w:left w:val="single" w:sz="8" w:space="0" w:color="FF562B" w:themeColor="accent2"/>
        <w:bottom w:val="single" w:sz="8" w:space="0" w:color="FF562B" w:themeColor="accent2"/>
        <w:right w:val="single" w:sz="8" w:space="0" w:color="FF562B" w:themeColor="accent2"/>
      </w:tblBorders>
    </w:tblPr>
    <w:tblStylePr w:type="firstRow">
      <w:pPr>
        <w:spacing w:before="0" w:after="0" w:line="240" w:lineRule="auto"/>
      </w:pPr>
      <w:rPr>
        <w:b/>
        <w:bCs/>
        <w:color w:val="FFFFFF" w:themeColor="background1"/>
      </w:rPr>
      <w:tblPr/>
      <w:tcPr>
        <w:shd w:val="clear" w:color="auto" w:fill="FF562B" w:themeFill="accent2"/>
      </w:tcPr>
    </w:tblStylePr>
    <w:tblStylePr w:type="lastRow">
      <w:pPr>
        <w:spacing w:before="0" w:after="0" w:line="240" w:lineRule="auto"/>
      </w:pPr>
      <w:rPr>
        <w:b/>
        <w:bCs/>
      </w:rPr>
      <w:tblPr/>
      <w:tcPr>
        <w:tcBorders>
          <w:top w:val="double" w:sz="6" w:space="0" w:color="FF562B" w:themeColor="accent2"/>
          <w:left w:val="single" w:sz="8" w:space="0" w:color="FF562B" w:themeColor="accent2"/>
          <w:bottom w:val="single" w:sz="8" w:space="0" w:color="FF562B" w:themeColor="accent2"/>
          <w:right w:val="single" w:sz="8" w:space="0" w:color="FF562B" w:themeColor="accent2"/>
        </w:tcBorders>
      </w:tcPr>
    </w:tblStylePr>
    <w:tblStylePr w:type="firstCol">
      <w:rPr>
        <w:b/>
        <w:bCs/>
      </w:rPr>
    </w:tblStylePr>
    <w:tblStylePr w:type="lastCol">
      <w:rPr>
        <w:b/>
        <w:bCs/>
      </w:rPr>
    </w:tblStylePr>
    <w:tblStylePr w:type="band1Vert">
      <w:tblPr/>
      <w:tcPr>
        <w:tcBorders>
          <w:top w:val="single" w:sz="8" w:space="0" w:color="FF562B" w:themeColor="accent2"/>
          <w:left w:val="single" w:sz="8" w:space="0" w:color="FF562B" w:themeColor="accent2"/>
          <w:bottom w:val="single" w:sz="8" w:space="0" w:color="FF562B" w:themeColor="accent2"/>
          <w:right w:val="single" w:sz="8" w:space="0" w:color="FF562B" w:themeColor="accent2"/>
        </w:tcBorders>
      </w:tcPr>
    </w:tblStylePr>
    <w:tblStylePr w:type="band1Horz">
      <w:tblPr/>
      <w:tcPr>
        <w:tcBorders>
          <w:top w:val="single" w:sz="8" w:space="0" w:color="FF562B" w:themeColor="accent2"/>
          <w:left w:val="single" w:sz="8" w:space="0" w:color="FF562B" w:themeColor="accent2"/>
          <w:bottom w:val="single" w:sz="8" w:space="0" w:color="FF562B" w:themeColor="accent2"/>
          <w:right w:val="single" w:sz="8" w:space="0" w:color="FF562B" w:themeColor="accent2"/>
        </w:tcBorders>
      </w:tcPr>
    </w:tblStylePr>
  </w:style>
  <w:style w:type="character" w:customStyle="1" w:styleId="berschrift4Zchn">
    <w:name w:val="Überschrift 4 Zchn"/>
    <w:basedOn w:val="Absatz-Standardschriftart"/>
    <w:link w:val="berschrift4"/>
    <w:uiPriority w:val="9"/>
    <w:rsid w:val="00A37786"/>
    <w:rPr>
      <w:rFonts w:ascii="Roboto" w:eastAsiaTheme="majorEastAsia" w:hAnsi="Roboto" w:cstheme="majorBidi"/>
      <w:b/>
      <w:bCs/>
      <w:iCs/>
      <w:sz w:val="24"/>
    </w:rPr>
  </w:style>
  <w:style w:type="character" w:customStyle="1" w:styleId="berschrift5Zchn">
    <w:name w:val="Überschrift 5 Zchn"/>
    <w:basedOn w:val="Absatz-Standardschriftart"/>
    <w:link w:val="berschrift5"/>
    <w:uiPriority w:val="9"/>
    <w:rsid w:val="00A37786"/>
    <w:rPr>
      <w:rFonts w:ascii="Roboto" w:eastAsiaTheme="majorEastAsia" w:hAnsi="Roboto" w:cstheme="majorBidi"/>
      <w:b/>
    </w:rPr>
  </w:style>
  <w:style w:type="paragraph" w:styleId="Titel">
    <w:name w:val="Title"/>
    <w:basedOn w:val="Standard"/>
    <w:next w:val="Standard"/>
    <w:link w:val="TitelZchn"/>
    <w:uiPriority w:val="10"/>
    <w:rsid w:val="00EA5AA0"/>
    <w:pPr>
      <w:spacing w:line="840" w:lineRule="exact"/>
    </w:pPr>
    <w:rPr>
      <w:rFonts w:eastAsiaTheme="majorEastAsia" w:cstheme="majorBidi"/>
      <w:color w:val="FFFFFF" w:themeColor="background1"/>
      <w:sz w:val="72"/>
      <w:szCs w:val="52"/>
    </w:rPr>
  </w:style>
  <w:style w:type="character" w:customStyle="1" w:styleId="TitelZchn">
    <w:name w:val="Titel Zchn"/>
    <w:basedOn w:val="Absatz-Standardschriftart"/>
    <w:link w:val="Titel"/>
    <w:uiPriority w:val="10"/>
    <w:rsid w:val="00EA5AA0"/>
    <w:rPr>
      <w:rFonts w:eastAsiaTheme="majorEastAsia" w:cstheme="majorBidi"/>
      <w:color w:val="FFFFFF" w:themeColor="background1"/>
      <w:sz w:val="72"/>
      <w:szCs w:val="52"/>
    </w:rPr>
  </w:style>
  <w:style w:type="paragraph" w:styleId="Untertitel">
    <w:name w:val="Subtitle"/>
    <w:basedOn w:val="Standard"/>
    <w:next w:val="Standard"/>
    <w:link w:val="UntertitelZchn"/>
    <w:uiPriority w:val="11"/>
    <w:rsid w:val="00EA5AA0"/>
    <w:pPr>
      <w:numPr>
        <w:ilvl w:val="1"/>
      </w:numPr>
      <w:spacing w:line="360" w:lineRule="exact"/>
    </w:pPr>
    <w:rPr>
      <w:rFonts w:eastAsiaTheme="majorEastAsia" w:cstheme="majorBidi"/>
      <w:b/>
      <w:iCs/>
      <w:color w:val="FFFFFF" w:themeColor="background1"/>
      <w:sz w:val="28"/>
      <w:szCs w:val="24"/>
    </w:rPr>
  </w:style>
  <w:style w:type="character" w:customStyle="1" w:styleId="UntertitelZchn">
    <w:name w:val="Untertitel Zchn"/>
    <w:basedOn w:val="Absatz-Standardschriftart"/>
    <w:link w:val="Untertitel"/>
    <w:uiPriority w:val="11"/>
    <w:rsid w:val="00EA5AA0"/>
    <w:rPr>
      <w:rFonts w:eastAsiaTheme="majorEastAsia" w:cstheme="majorBidi"/>
      <w:b/>
      <w:iCs/>
      <w:color w:val="FFFFFF" w:themeColor="background1"/>
      <w:sz w:val="28"/>
      <w:szCs w:val="24"/>
    </w:rPr>
  </w:style>
  <w:style w:type="paragraph" w:customStyle="1" w:styleId="Standardwei">
    <w:name w:val="Standard weiß"/>
    <w:basedOn w:val="Standard"/>
    <w:qFormat/>
    <w:rsid w:val="00EA5AA0"/>
    <w:pPr>
      <w:framePr w:hSpace="397" w:wrap="around" w:vAnchor="page" w:hAnchor="page" w:x="3573" w:y="11511"/>
      <w:suppressOverlap/>
    </w:pPr>
    <w:rPr>
      <w:color w:val="FFFFFF"/>
    </w:rPr>
  </w:style>
  <w:style w:type="character" w:styleId="Platzhaltertext">
    <w:name w:val="Placeholder Text"/>
    <w:basedOn w:val="Absatz-Standardschriftart"/>
    <w:uiPriority w:val="99"/>
    <w:semiHidden/>
    <w:rsid w:val="00EA5AA0"/>
    <w:rPr>
      <w:color w:val="808080"/>
    </w:rPr>
  </w:style>
  <w:style w:type="table" w:styleId="HelleSchattierung-Akzent1">
    <w:name w:val="Light Shading Accent 1"/>
    <w:basedOn w:val="NormaleTabelle"/>
    <w:uiPriority w:val="60"/>
    <w:rsid w:val="00EA5AA0"/>
    <w:pPr>
      <w:spacing w:after="0" w:line="240" w:lineRule="auto"/>
    </w:pPr>
    <w:rPr>
      <w:color w:val="383849" w:themeColor="accent1" w:themeShade="BF"/>
      <w:sz w:val="20"/>
    </w:rPr>
    <w:tblPr>
      <w:tblStyleRowBandSize w:val="1"/>
      <w:tblStyleColBandSize w:val="1"/>
      <w:tblBorders>
        <w:top w:val="single" w:sz="8" w:space="0" w:color="4C4B63" w:themeColor="accent1"/>
        <w:bottom w:val="single" w:sz="8" w:space="0" w:color="4C4B63" w:themeColor="accent1"/>
      </w:tblBorders>
    </w:tblPr>
    <w:tblStylePr w:type="firstRow">
      <w:pPr>
        <w:spacing w:before="0" w:after="0" w:line="240" w:lineRule="auto"/>
      </w:pPr>
      <w:rPr>
        <w:b/>
        <w:bCs/>
      </w:rPr>
      <w:tblPr/>
      <w:tcPr>
        <w:tcBorders>
          <w:top w:val="single" w:sz="8" w:space="0" w:color="4C4B63" w:themeColor="accent1"/>
          <w:left w:val="nil"/>
          <w:bottom w:val="single" w:sz="8" w:space="0" w:color="4C4B63" w:themeColor="accent1"/>
          <w:right w:val="nil"/>
          <w:insideH w:val="nil"/>
          <w:insideV w:val="nil"/>
        </w:tcBorders>
      </w:tcPr>
    </w:tblStylePr>
    <w:tblStylePr w:type="lastRow">
      <w:pPr>
        <w:spacing w:before="0" w:after="0" w:line="240" w:lineRule="auto"/>
      </w:pPr>
      <w:rPr>
        <w:b/>
        <w:bCs/>
      </w:rPr>
      <w:tblPr/>
      <w:tcPr>
        <w:tcBorders>
          <w:top w:val="single" w:sz="8" w:space="0" w:color="4C4B63" w:themeColor="accent1"/>
          <w:left w:val="nil"/>
          <w:bottom w:val="single" w:sz="8" w:space="0" w:color="4C4B63"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FCFDB" w:themeFill="accent1" w:themeFillTint="3F"/>
      </w:tcPr>
    </w:tblStylePr>
    <w:tblStylePr w:type="band1Horz">
      <w:tblPr/>
      <w:tcPr>
        <w:tcBorders>
          <w:left w:val="nil"/>
          <w:right w:val="nil"/>
          <w:insideH w:val="nil"/>
          <w:insideV w:val="nil"/>
        </w:tcBorders>
        <w:shd w:val="clear" w:color="auto" w:fill="CFCFDB" w:themeFill="accent1" w:themeFillTint="3F"/>
      </w:tcPr>
    </w:tblStylePr>
  </w:style>
  <w:style w:type="paragraph" w:styleId="Verzeichnis6">
    <w:name w:val="toc 6"/>
    <w:basedOn w:val="Standard"/>
    <w:next w:val="Standard"/>
    <w:uiPriority w:val="39"/>
    <w:semiHidden/>
    <w:unhideWhenUsed/>
    <w:rsid w:val="00EA5AA0"/>
    <w:pPr>
      <w:tabs>
        <w:tab w:val="clear" w:pos="397"/>
        <w:tab w:val="clear" w:pos="794"/>
        <w:tab w:val="clear" w:pos="1191"/>
      </w:tabs>
      <w:spacing w:after="100"/>
      <w:ind w:left="1000"/>
    </w:pPr>
  </w:style>
  <w:style w:type="paragraph" w:styleId="Anrede">
    <w:name w:val="Salutation"/>
    <w:basedOn w:val="Standard"/>
    <w:next w:val="Standard"/>
    <w:link w:val="AnredeZchn"/>
    <w:uiPriority w:val="99"/>
    <w:unhideWhenUsed/>
    <w:rsid w:val="00EA5AA0"/>
  </w:style>
  <w:style w:type="character" w:customStyle="1" w:styleId="AnredeZchn">
    <w:name w:val="Anrede Zchn"/>
    <w:basedOn w:val="Absatz-Standardschriftart"/>
    <w:link w:val="Anrede"/>
    <w:uiPriority w:val="99"/>
    <w:rsid w:val="00EA5AA0"/>
    <w:rPr>
      <w:sz w:val="20"/>
    </w:rPr>
  </w:style>
  <w:style w:type="paragraph" w:styleId="Aufzhlungszeichen3">
    <w:name w:val="List Bullet 3"/>
    <w:basedOn w:val="Standard"/>
    <w:uiPriority w:val="99"/>
    <w:unhideWhenUsed/>
    <w:rsid w:val="00EA5AA0"/>
    <w:pPr>
      <w:numPr>
        <w:ilvl w:val="2"/>
        <w:numId w:val="10"/>
      </w:numPr>
      <w:tabs>
        <w:tab w:val="clear" w:pos="397"/>
        <w:tab w:val="clear" w:pos="1191"/>
      </w:tabs>
    </w:pPr>
  </w:style>
  <w:style w:type="paragraph" w:styleId="Aufzhlungszeichen4">
    <w:name w:val="List Bullet 4"/>
    <w:basedOn w:val="Standard"/>
    <w:uiPriority w:val="99"/>
    <w:unhideWhenUsed/>
    <w:rsid w:val="00EA5AA0"/>
    <w:pPr>
      <w:numPr>
        <w:ilvl w:val="3"/>
        <w:numId w:val="10"/>
      </w:numPr>
      <w:tabs>
        <w:tab w:val="clear" w:pos="397"/>
        <w:tab w:val="clear" w:pos="1191"/>
      </w:tabs>
    </w:pPr>
  </w:style>
  <w:style w:type="paragraph" w:styleId="Aufzhlungszeichen5">
    <w:name w:val="List Bullet 5"/>
    <w:basedOn w:val="Standard"/>
    <w:uiPriority w:val="99"/>
    <w:unhideWhenUsed/>
    <w:rsid w:val="00EA5AA0"/>
    <w:pPr>
      <w:numPr>
        <w:ilvl w:val="4"/>
        <w:numId w:val="10"/>
      </w:numPr>
      <w:tabs>
        <w:tab w:val="clear" w:pos="397"/>
        <w:tab w:val="clear" w:pos="1191"/>
      </w:tabs>
    </w:pPr>
  </w:style>
  <w:style w:type="paragraph" w:styleId="Liste">
    <w:name w:val="List"/>
    <w:basedOn w:val="Aufzhlungszeichen"/>
    <w:uiPriority w:val="99"/>
    <w:unhideWhenUsed/>
    <w:rsid w:val="00EA5AA0"/>
    <w:pPr>
      <w:numPr>
        <w:numId w:val="11"/>
      </w:numPr>
    </w:pPr>
  </w:style>
  <w:style w:type="paragraph" w:styleId="Liste2">
    <w:name w:val="List 2"/>
    <w:basedOn w:val="Standard"/>
    <w:uiPriority w:val="99"/>
    <w:semiHidden/>
    <w:unhideWhenUsed/>
    <w:rsid w:val="00EA5AA0"/>
    <w:pPr>
      <w:numPr>
        <w:ilvl w:val="1"/>
        <w:numId w:val="11"/>
      </w:numPr>
      <w:tabs>
        <w:tab w:val="clear" w:pos="397"/>
        <w:tab w:val="clear" w:pos="794"/>
        <w:tab w:val="clear" w:pos="1191"/>
      </w:tabs>
    </w:pPr>
  </w:style>
  <w:style w:type="paragraph" w:styleId="Liste3">
    <w:name w:val="List 3"/>
    <w:basedOn w:val="Standard"/>
    <w:uiPriority w:val="99"/>
    <w:unhideWhenUsed/>
    <w:rsid w:val="00EA5AA0"/>
    <w:pPr>
      <w:numPr>
        <w:ilvl w:val="2"/>
        <w:numId w:val="11"/>
      </w:numPr>
      <w:tabs>
        <w:tab w:val="clear" w:pos="397"/>
        <w:tab w:val="clear" w:pos="1191"/>
      </w:tabs>
    </w:pPr>
  </w:style>
  <w:style w:type="paragraph" w:styleId="Liste4">
    <w:name w:val="List 4"/>
    <w:basedOn w:val="Standard"/>
    <w:uiPriority w:val="99"/>
    <w:unhideWhenUsed/>
    <w:rsid w:val="00EA5AA0"/>
    <w:pPr>
      <w:numPr>
        <w:ilvl w:val="3"/>
        <w:numId w:val="11"/>
      </w:numPr>
      <w:tabs>
        <w:tab w:val="clear" w:pos="397"/>
        <w:tab w:val="clear" w:pos="1191"/>
      </w:tabs>
    </w:pPr>
  </w:style>
  <w:style w:type="paragraph" w:styleId="Liste5">
    <w:name w:val="List 5"/>
    <w:basedOn w:val="Standard"/>
    <w:uiPriority w:val="99"/>
    <w:unhideWhenUsed/>
    <w:rsid w:val="00EA5AA0"/>
    <w:pPr>
      <w:numPr>
        <w:ilvl w:val="4"/>
        <w:numId w:val="11"/>
      </w:numPr>
      <w:tabs>
        <w:tab w:val="clear" w:pos="397"/>
        <w:tab w:val="clear" w:pos="1191"/>
      </w:tabs>
    </w:pPr>
  </w:style>
  <w:style w:type="paragraph" w:styleId="Listenabsatz">
    <w:name w:val="List Paragraph"/>
    <w:basedOn w:val="Standard"/>
    <w:uiPriority w:val="34"/>
    <w:unhideWhenUsed/>
    <w:qFormat/>
    <w:rsid w:val="00EA5AA0"/>
    <w:pPr>
      <w:ind w:left="397"/>
    </w:pPr>
  </w:style>
  <w:style w:type="paragraph" w:styleId="Listenfortsetzung">
    <w:name w:val="List Continue"/>
    <w:basedOn w:val="Standard"/>
    <w:uiPriority w:val="99"/>
    <w:semiHidden/>
    <w:unhideWhenUsed/>
    <w:rsid w:val="00EA5AA0"/>
    <w:pPr>
      <w:ind w:left="397"/>
    </w:pPr>
  </w:style>
  <w:style w:type="paragraph" w:styleId="Listenfortsetzung2">
    <w:name w:val="List Continue 2"/>
    <w:basedOn w:val="Standard"/>
    <w:uiPriority w:val="99"/>
    <w:semiHidden/>
    <w:unhideWhenUsed/>
    <w:rsid w:val="00EA5AA0"/>
    <w:pPr>
      <w:ind w:left="794"/>
    </w:pPr>
  </w:style>
  <w:style w:type="paragraph" w:styleId="Listenfortsetzung3">
    <w:name w:val="List Continue 3"/>
    <w:basedOn w:val="Standard"/>
    <w:uiPriority w:val="99"/>
    <w:semiHidden/>
    <w:unhideWhenUsed/>
    <w:rsid w:val="00EA5AA0"/>
    <w:pPr>
      <w:ind w:left="1191"/>
    </w:pPr>
  </w:style>
  <w:style w:type="paragraph" w:styleId="Listenfortsetzung4">
    <w:name w:val="List Continue 4"/>
    <w:basedOn w:val="Standard"/>
    <w:uiPriority w:val="99"/>
    <w:semiHidden/>
    <w:unhideWhenUsed/>
    <w:rsid w:val="00EA5AA0"/>
    <w:pPr>
      <w:ind w:left="1588"/>
    </w:pPr>
  </w:style>
  <w:style w:type="paragraph" w:styleId="Listenfortsetzung5">
    <w:name w:val="List Continue 5"/>
    <w:basedOn w:val="Standard"/>
    <w:uiPriority w:val="99"/>
    <w:semiHidden/>
    <w:unhideWhenUsed/>
    <w:rsid w:val="00EA5AA0"/>
    <w:pPr>
      <w:ind w:left="1985"/>
    </w:pPr>
  </w:style>
  <w:style w:type="paragraph" w:styleId="Listennummer2">
    <w:name w:val="List Number 2"/>
    <w:basedOn w:val="Aufzhlungszeichen2"/>
    <w:uiPriority w:val="99"/>
    <w:semiHidden/>
    <w:unhideWhenUsed/>
    <w:rsid w:val="00EA5AA0"/>
    <w:pPr>
      <w:numPr>
        <w:ilvl w:val="0"/>
        <w:numId w:val="6"/>
      </w:numPr>
      <w:tabs>
        <w:tab w:val="left" w:pos="1191"/>
      </w:tabs>
    </w:pPr>
  </w:style>
  <w:style w:type="paragraph" w:styleId="Listennummer3">
    <w:name w:val="List Number 3"/>
    <w:basedOn w:val="Aufzhlungszeichen3"/>
    <w:uiPriority w:val="99"/>
    <w:semiHidden/>
    <w:unhideWhenUsed/>
    <w:rsid w:val="00EA5AA0"/>
    <w:pPr>
      <w:numPr>
        <w:ilvl w:val="0"/>
        <w:numId w:val="7"/>
      </w:numPr>
    </w:pPr>
  </w:style>
  <w:style w:type="paragraph" w:styleId="Listennummer4">
    <w:name w:val="List Number 4"/>
    <w:basedOn w:val="Aufzhlungszeichen4"/>
    <w:uiPriority w:val="99"/>
    <w:semiHidden/>
    <w:unhideWhenUsed/>
    <w:rsid w:val="00EA5AA0"/>
    <w:pPr>
      <w:numPr>
        <w:ilvl w:val="0"/>
        <w:numId w:val="8"/>
      </w:numPr>
    </w:pPr>
  </w:style>
  <w:style w:type="paragraph" w:styleId="Listennummer5">
    <w:name w:val="List Number 5"/>
    <w:basedOn w:val="Aufzhlungszeichen5"/>
    <w:uiPriority w:val="99"/>
    <w:semiHidden/>
    <w:unhideWhenUsed/>
    <w:rsid w:val="00EA5AA0"/>
    <w:pPr>
      <w:numPr>
        <w:ilvl w:val="0"/>
        <w:numId w:val="9"/>
      </w:numPr>
      <w:tabs>
        <w:tab w:val="left" w:pos="1191"/>
      </w:tabs>
    </w:pPr>
  </w:style>
  <w:style w:type="character" w:styleId="Seitenzahl">
    <w:name w:val="page number"/>
    <w:basedOn w:val="Absatz-Standardschriftart"/>
    <w:uiPriority w:val="99"/>
    <w:semiHidden/>
    <w:unhideWhenUsed/>
    <w:rsid w:val="00EA5AA0"/>
  </w:style>
  <w:style w:type="paragraph" w:styleId="Standardeinzug">
    <w:name w:val="Normal Indent"/>
    <w:basedOn w:val="Standard"/>
    <w:uiPriority w:val="99"/>
    <w:semiHidden/>
    <w:unhideWhenUsed/>
    <w:rsid w:val="00EA5AA0"/>
    <w:pPr>
      <w:ind w:left="397"/>
    </w:pPr>
  </w:style>
  <w:style w:type="numbering" w:customStyle="1" w:styleId="TecAllianceAufzhlung">
    <w:name w:val="TecAlliance Aufzählung"/>
    <w:uiPriority w:val="99"/>
    <w:rsid w:val="00EA5AA0"/>
    <w:pPr>
      <w:numPr>
        <w:numId w:val="3"/>
      </w:numPr>
    </w:pPr>
  </w:style>
  <w:style w:type="numbering" w:customStyle="1" w:styleId="TecAllianceListe">
    <w:name w:val="TecAlliance Liste"/>
    <w:uiPriority w:val="99"/>
    <w:rsid w:val="00EA5AA0"/>
    <w:pPr>
      <w:numPr>
        <w:numId w:val="4"/>
      </w:numPr>
    </w:pPr>
  </w:style>
  <w:style w:type="paragraph" w:styleId="Textkrper">
    <w:name w:val="Body Text"/>
    <w:basedOn w:val="Standard"/>
    <w:link w:val="TextkrperZchn"/>
    <w:uiPriority w:val="99"/>
    <w:semiHidden/>
    <w:unhideWhenUsed/>
    <w:rsid w:val="00EA5AA0"/>
  </w:style>
  <w:style w:type="character" w:customStyle="1" w:styleId="TextkrperZchn">
    <w:name w:val="Textkörper Zchn"/>
    <w:basedOn w:val="Absatz-Standardschriftart"/>
    <w:link w:val="Textkrper"/>
    <w:uiPriority w:val="99"/>
    <w:semiHidden/>
    <w:rsid w:val="00EA5AA0"/>
    <w:rPr>
      <w:sz w:val="20"/>
    </w:rPr>
  </w:style>
  <w:style w:type="paragraph" w:styleId="Textkrper2">
    <w:name w:val="Body Text 2"/>
    <w:basedOn w:val="Standard"/>
    <w:link w:val="Textkrper2Zchn"/>
    <w:uiPriority w:val="99"/>
    <w:semiHidden/>
    <w:unhideWhenUsed/>
    <w:rsid w:val="00EA5AA0"/>
  </w:style>
  <w:style w:type="character" w:customStyle="1" w:styleId="Textkrper2Zchn">
    <w:name w:val="Textkörper 2 Zchn"/>
    <w:basedOn w:val="Absatz-Standardschriftart"/>
    <w:link w:val="Textkrper2"/>
    <w:uiPriority w:val="99"/>
    <w:semiHidden/>
    <w:rsid w:val="00EA5AA0"/>
    <w:rPr>
      <w:sz w:val="20"/>
    </w:rPr>
  </w:style>
  <w:style w:type="paragraph" w:styleId="Textkrper3">
    <w:name w:val="Body Text 3"/>
    <w:basedOn w:val="Standard"/>
    <w:link w:val="Textkrper3Zchn"/>
    <w:uiPriority w:val="99"/>
    <w:semiHidden/>
    <w:unhideWhenUsed/>
    <w:rsid w:val="00EA5AA0"/>
    <w:rPr>
      <w:sz w:val="16"/>
      <w:szCs w:val="16"/>
    </w:rPr>
  </w:style>
  <w:style w:type="character" w:customStyle="1" w:styleId="Textkrper3Zchn">
    <w:name w:val="Textkörper 3 Zchn"/>
    <w:basedOn w:val="Absatz-Standardschriftart"/>
    <w:link w:val="Textkrper3"/>
    <w:uiPriority w:val="99"/>
    <w:semiHidden/>
    <w:rsid w:val="00EA5AA0"/>
    <w:rPr>
      <w:sz w:val="16"/>
      <w:szCs w:val="16"/>
    </w:rPr>
  </w:style>
  <w:style w:type="character" w:customStyle="1" w:styleId="berschrift6Zchn">
    <w:name w:val="Überschrift 6 Zchn"/>
    <w:basedOn w:val="Absatz-Standardschriftart"/>
    <w:link w:val="berschrift6"/>
    <w:uiPriority w:val="9"/>
    <w:rsid w:val="00EA5AA0"/>
    <w:rPr>
      <w:rFonts w:asciiTheme="majorHAnsi" w:eastAsiaTheme="majorEastAsia" w:hAnsiTheme="majorHAnsi" w:cstheme="majorBidi"/>
      <w:i/>
      <w:iCs/>
      <w:color w:val="252531" w:themeColor="accent1" w:themeShade="7F"/>
      <w:sz w:val="20"/>
    </w:rPr>
  </w:style>
  <w:style w:type="character" w:styleId="Zeilennummer">
    <w:name w:val="line number"/>
    <w:basedOn w:val="Absatz-Standardschriftart"/>
    <w:uiPriority w:val="99"/>
    <w:semiHidden/>
    <w:unhideWhenUsed/>
    <w:rsid w:val="00EA5AA0"/>
  </w:style>
  <w:style w:type="paragraph" w:customStyle="1" w:styleId="Zusatzinformation">
    <w:name w:val="Zusatzinformation"/>
    <w:basedOn w:val="Standard"/>
    <w:qFormat/>
    <w:rsid w:val="00EA5AA0"/>
    <w:rPr>
      <w:sz w:val="16"/>
    </w:rPr>
  </w:style>
  <w:style w:type="table" w:styleId="HelleListe-Akzent3">
    <w:name w:val="Light List Accent 3"/>
    <w:basedOn w:val="NormaleTabelle"/>
    <w:uiPriority w:val="61"/>
    <w:rsid w:val="00EA5AA0"/>
    <w:pPr>
      <w:spacing w:after="0" w:line="240" w:lineRule="auto"/>
    </w:pPr>
    <w:rPr>
      <w:sz w:val="20"/>
    </w:rPr>
    <w:tblPr>
      <w:tblStyleRowBandSize w:val="1"/>
      <w:tblStyleColBandSize w:val="1"/>
      <w:tblBorders>
        <w:top w:val="single" w:sz="8" w:space="0" w:color="004FFF" w:themeColor="accent3"/>
        <w:left w:val="single" w:sz="8" w:space="0" w:color="004FFF" w:themeColor="accent3"/>
        <w:bottom w:val="single" w:sz="8" w:space="0" w:color="004FFF" w:themeColor="accent3"/>
        <w:right w:val="single" w:sz="8" w:space="0" w:color="004FFF" w:themeColor="accent3"/>
      </w:tblBorders>
    </w:tblPr>
    <w:tblStylePr w:type="firstRow">
      <w:pPr>
        <w:spacing w:before="0" w:after="0" w:line="240" w:lineRule="auto"/>
      </w:pPr>
      <w:rPr>
        <w:b/>
        <w:bCs/>
        <w:color w:val="FFFFFF" w:themeColor="background1"/>
      </w:rPr>
      <w:tblPr/>
      <w:tcPr>
        <w:shd w:val="clear" w:color="auto" w:fill="004FFF" w:themeFill="accent3"/>
      </w:tcPr>
    </w:tblStylePr>
    <w:tblStylePr w:type="lastRow">
      <w:pPr>
        <w:spacing w:before="0" w:after="0" w:line="240" w:lineRule="auto"/>
      </w:pPr>
      <w:rPr>
        <w:b/>
        <w:bCs/>
      </w:rPr>
      <w:tblPr/>
      <w:tcPr>
        <w:tcBorders>
          <w:top w:val="double" w:sz="6" w:space="0" w:color="004FFF" w:themeColor="accent3"/>
          <w:left w:val="single" w:sz="8" w:space="0" w:color="004FFF" w:themeColor="accent3"/>
          <w:bottom w:val="single" w:sz="8" w:space="0" w:color="004FFF" w:themeColor="accent3"/>
          <w:right w:val="single" w:sz="8" w:space="0" w:color="004FFF" w:themeColor="accent3"/>
        </w:tcBorders>
      </w:tcPr>
    </w:tblStylePr>
    <w:tblStylePr w:type="firstCol">
      <w:rPr>
        <w:b/>
        <w:bCs/>
      </w:rPr>
    </w:tblStylePr>
    <w:tblStylePr w:type="lastCol">
      <w:rPr>
        <w:b/>
        <w:bCs/>
      </w:rPr>
    </w:tblStylePr>
    <w:tblStylePr w:type="band1Vert">
      <w:tblPr/>
      <w:tcPr>
        <w:tcBorders>
          <w:top w:val="single" w:sz="8" w:space="0" w:color="004FFF" w:themeColor="accent3"/>
          <w:left w:val="single" w:sz="8" w:space="0" w:color="004FFF" w:themeColor="accent3"/>
          <w:bottom w:val="single" w:sz="8" w:space="0" w:color="004FFF" w:themeColor="accent3"/>
          <w:right w:val="single" w:sz="8" w:space="0" w:color="004FFF" w:themeColor="accent3"/>
        </w:tcBorders>
      </w:tcPr>
    </w:tblStylePr>
    <w:tblStylePr w:type="band1Horz">
      <w:tblPr/>
      <w:tcPr>
        <w:tcBorders>
          <w:top w:val="single" w:sz="8" w:space="0" w:color="004FFF" w:themeColor="accent3"/>
          <w:left w:val="single" w:sz="8" w:space="0" w:color="004FFF" w:themeColor="accent3"/>
          <w:bottom w:val="single" w:sz="8" w:space="0" w:color="004FFF" w:themeColor="accent3"/>
          <w:right w:val="single" w:sz="8" w:space="0" w:color="004FFF" w:themeColor="accent3"/>
        </w:tcBorders>
      </w:tcPr>
    </w:tblStylePr>
  </w:style>
  <w:style w:type="table" w:styleId="MittlereListe1-Akzent3">
    <w:name w:val="Medium List 1 Accent 3"/>
    <w:basedOn w:val="NormaleTabelle"/>
    <w:uiPriority w:val="65"/>
    <w:rsid w:val="00EA5AA0"/>
    <w:pPr>
      <w:spacing w:after="0" w:line="240" w:lineRule="auto"/>
    </w:pPr>
    <w:rPr>
      <w:color w:val="2B2C3A" w:themeColor="text1"/>
    </w:rPr>
    <w:tblPr>
      <w:tblStyleRowBandSize w:val="1"/>
      <w:tblStyleColBandSize w:val="1"/>
      <w:tblBorders>
        <w:top w:val="single" w:sz="8" w:space="0" w:color="004FFF" w:themeColor="accent3"/>
        <w:bottom w:val="single" w:sz="8" w:space="0" w:color="004FFF" w:themeColor="accent3"/>
      </w:tblBorders>
    </w:tblPr>
    <w:tblStylePr w:type="firstRow">
      <w:rPr>
        <w:rFonts w:asciiTheme="majorHAnsi" w:eastAsiaTheme="majorEastAsia" w:hAnsiTheme="majorHAnsi" w:cstheme="majorBidi"/>
      </w:rPr>
      <w:tblPr/>
      <w:tcPr>
        <w:tcBorders>
          <w:top w:val="nil"/>
          <w:bottom w:val="single" w:sz="8" w:space="0" w:color="004FFF" w:themeColor="accent3"/>
        </w:tcBorders>
      </w:tcPr>
    </w:tblStylePr>
    <w:tblStylePr w:type="lastRow">
      <w:rPr>
        <w:b/>
        <w:bCs/>
        <w:color w:val="000000" w:themeColor="text2"/>
      </w:rPr>
      <w:tblPr/>
      <w:tcPr>
        <w:tcBorders>
          <w:top w:val="single" w:sz="8" w:space="0" w:color="004FFF" w:themeColor="accent3"/>
          <w:bottom w:val="single" w:sz="8" w:space="0" w:color="004FFF" w:themeColor="accent3"/>
        </w:tcBorders>
      </w:tcPr>
    </w:tblStylePr>
    <w:tblStylePr w:type="firstCol">
      <w:rPr>
        <w:b/>
        <w:bCs/>
      </w:rPr>
    </w:tblStylePr>
    <w:tblStylePr w:type="lastCol">
      <w:rPr>
        <w:b/>
        <w:bCs/>
      </w:rPr>
      <w:tblPr/>
      <w:tcPr>
        <w:tcBorders>
          <w:top w:val="single" w:sz="8" w:space="0" w:color="004FFF" w:themeColor="accent3"/>
          <w:bottom w:val="single" w:sz="8" w:space="0" w:color="004FFF" w:themeColor="accent3"/>
        </w:tcBorders>
      </w:tcPr>
    </w:tblStylePr>
    <w:tblStylePr w:type="band1Vert">
      <w:tblPr/>
      <w:tcPr>
        <w:shd w:val="clear" w:color="auto" w:fill="C0D3FF" w:themeFill="accent3" w:themeFillTint="3F"/>
      </w:tcPr>
    </w:tblStylePr>
    <w:tblStylePr w:type="band1Horz">
      <w:tblPr/>
      <w:tcPr>
        <w:shd w:val="clear" w:color="auto" w:fill="C0D3FF" w:themeFill="accent3" w:themeFillTint="3F"/>
      </w:tcPr>
    </w:tblStylePr>
  </w:style>
  <w:style w:type="table" w:styleId="HelleSchattierung-Akzent3">
    <w:name w:val="Light Shading Accent 3"/>
    <w:basedOn w:val="NormaleTabelle"/>
    <w:uiPriority w:val="60"/>
    <w:rsid w:val="00EA5AA0"/>
    <w:pPr>
      <w:spacing w:after="0" w:line="240" w:lineRule="auto"/>
    </w:pPr>
    <w:rPr>
      <w:color w:val="003BBF" w:themeColor="accent3" w:themeShade="BF"/>
      <w:sz w:val="20"/>
    </w:rPr>
    <w:tblPr>
      <w:tblStyleRowBandSize w:val="1"/>
      <w:tblStyleColBandSize w:val="1"/>
      <w:tblBorders>
        <w:top w:val="single" w:sz="8" w:space="0" w:color="004FFF" w:themeColor="accent3"/>
        <w:bottom w:val="single" w:sz="8" w:space="0" w:color="004FFF" w:themeColor="accent3"/>
      </w:tblBorders>
    </w:tblPr>
    <w:tblStylePr w:type="firstRow">
      <w:pPr>
        <w:spacing w:before="0" w:after="0" w:line="240" w:lineRule="auto"/>
      </w:pPr>
      <w:rPr>
        <w:b/>
        <w:bCs/>
      </w:rPr>
      <w:tblPr/>
      <w:tcPr>
        <w:tcBorders>
          <w:top w:val="single" w:sz="8" w:space="0" w:color="004FFF" w:themeColor="accent3"/>
          <w:left w:val="nil"/>
          <w:bottom w:val="single" w:sz="8" w:space="0" w:color="004FFF" w:themeColor="accent3"/>
          <w:right w:val="nil"/>
          <w:insideH w:val="nil"/>
          <w:insideV w:val="nil"/>
        </w:tcBorders>
      </w:tcPr>
    </w:tblStylePr>
    <w:tblStylePr w:type="lastRow">
      <w:pPr>
        <w:spacing w:before="0" w:after="0" w:line="240" w:lineRule="auto"/>
      </w:pPr>
      <w:rPr>
        <w:b/>
        <w:bCs/>
      </w:rPr>
      <w:tblPr/>
      <w:tcPr>
        <w:tcBorders>
          <w:top w:val="single" w:sz="8" w:space="0" w:color="004FFF" w:themeColor="accent3"/>
          <w:left w:val="nil"/>
          <w:bottom w:val="single" w:sz="8" w:space="0" w:color="004FFF"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D3FF" w:themeFill="accent3" w:themeFillTint="3F"/>
      </w:tcPr>
    </w:tblStylePr>
    <w:tblStylePr w:type="band1Horz">
      <w:tblPr/>
      <w:tcPr>
        <w:tcBorders>
          <w:left w:val="nil"/>
          <w:right w:val="nil"/>
          <w:insideH w:val="nil"/>
          <w:insideV w:val="nil"/>
        </w:tcBorders>
        <w:shd w:val="clear" w:color="auto" w:fill="C0D3FF" w:themeFill="accent3" w:themeFillTint="3F"/>
      </w:tcPr>
    </w:tblStylePr>
  </w:style>
  <w:style w:type="paragraph" w:styleId="Index1">
    <w:name w:val="index 1"/>
    <w:basedOn w:val="Standard"/>
    <w:next w:val="Standard"/>
    <w:semiHidden/>
    <w:rsid w:val="00EA5AA0"/>
    <w:pPr>
      <w:tabs>
        <w:tab w:val="left" w:leader="dot" w:pos="9000"/>
        <w:tab w:val="right" w:pos="9360"/>
      </w:tabs>
      <w:suppressAutoHyphens/>
      <w:ind w:left="1440" w:right="720" w:hanging="1440"/>
    </w:pPr>
    <w:rPr>
      <w:lang w:val="en-US"/>
    </w:rPr>
  </w:style>
  <w:style w:type="paragraph" w:styleId="Index2">
    <w:name w:val="index 2"/>
    <w:basedOn w:val="Standard"/>
    <w:next w:val="Standard"/>
    <w:semiHidden/>
    <w:rsid w:val="00EA5AA0"/>
    <w:pPr>
      <w:tabs>
        <w:tab w:val="left" w:leader="dot" w:pos="9000"/>
        <w:tab w:val="right" w:pos="9360"/>
      </w:tabs>
      <w:suppressAutoHyphens/>
      <w:ind w:left="1440" w:right="720" w:hanging="720"/>
    </w:pPr>
    <w:rPr>
      <w:lang w:val="en-US"/>
    </w:rPr>
  </w:style>
  <w:style w:type="paragraph" w:customStyle="1" w:styleId="TitelblattTitel">
    <w:name w:val="Titelblatt Titel"/>
    <w:basedOn w:val="Titel"/>
    <w:link w:val="TitelblattTitelZchn"/>
    <w:autoRedefine/>
    <w:qFormat/>
    <w:rsid w:val="008C04E3"/>
    <w:pPr>
      <w:spacing w:line="240" w:lineRule="auto"/>
    </w:pPr>
    <w:rPr>
      <w:b/>
      <w:sz w:val="96"/>
    </w:rPr>
  </w:style>
  <w:style w:type="character" w:customStyle="1" w:styleId="TitelblattUntertitel">
    <w:name w:val="Titelblatt Untertitel"/>
    <w:qFormat/>
    <w:rsid w:val="00CB3FAD"/>
    <w:rPr>
      <w:rFonts w:asciiTheme="majorHAnsi" w:hAnsiTheme="majorHAnsi"/>
      <w:b/>
      <w:color w:val="FFFFFF" w:themeColor="background1"/>
      <w:sz w:val="32"/>
    </w:rPr>
  </w:style>
  <w:style w:type="paragraph" w:customStyle="1" w:styleId="berschrift">
    <w:name w:val="Überschrift"/>
    <w:basedOn w:val="Standard"/>
    <w:rsid w:val="00EA5AA0"/>
    <w:pPr>
      <w:jc w:val="center"/>
    </w:pPr>
    <w:rPr>
      <w:b/>
      <w:sz w:val="24"/>
      <w:lang w:val="en-GB"/>
    </w:rPr>
  </w:style>
  <w:style w:type="character" w:customStyle="1" w:styleId="berschrift7Zchn">
    <w:name w:val="Überschrift 7 Zchn"/>
    <w:basedOn w:val="Absatz-Standardschriftart"/>
    <w:link w:val="berschrift7"/>
    <w:rsid w:val="00EA5AA0"/>
    <w:rPr>
      <w:rFonts w:ascii="Roboto" w:hAnsi="Roboto" w:cs="Arial"/>
      <w:b/>
      <w:bCs/>
    </w:rPr>
  </w:style>
  <w:style w:type="character" w:customStyle="1" w:styleId="berschrift8Zchn">
    <w:name w:val="Überschrift 8 Zchn"/>
    <w:basedOn w:val="Absatz-Standardschriftart"/>
    <w:link w:val="berschrift8"/>
    <w:rsid w:val="00EA5AA0"/>
    <w:rPr>
      <w:rFonts w:ascii="Roboto" w:hAnsi="Roboto" w:cs="Arial"/>
      <w:b/>
      <w:bCs/>
      <w:spacing w:val="-2"/>
    </w:rPr>
  </w:style>
  <w:style w:type="character" w:customStyle="1" w:styleId="berschrift9Zchn">
    <w:name w:val="Überschrift 9 Zchn"/>
    <w:basedOn w:val="Absatz-Standardschriftart"/>
    <w:link w:val="berschrift9"/>
    <w:rsid w:val="00EA5AA0"/>
    <w:rPr>
      <w:rFonts w:ascii="Roboto" w:hAnsi="Roboto" w:cs="Arial"/>
      <w:b/>
      <w:bCs/>
      <w:spacing w:val="-2"/>
    </w:rPr>
  </w:style>
  <w:style w:type="paragraph" w:styleId="Verzeichnis8">
    <w:name w:val="toc 8"/>
    <w:basedOn w:val="Standard"/>
    <w:next w:val="Standard"/>
    <w:semiHidden/>
    <w:rsid w:val="00EA5AA0"/>
    <w:pPr>
      <w:ind w:left="1400"/>
    </w:pPr>
  </w:style>
  <w:style w:type="paragraph" w:styleId="Verzeichnis9">
    <w:name w:val="toc 9"/>
    <w:basedOn w:val="Standard"/>
    <w:next w:val="Standard"/>
    <w:semiHidden/>
    <w:rsid w:val="00EA5AA0"/>
    <w:pPr>
      <w:ind w:left="1600"/>
    </w:pPr>
  </w:style>
  <w:style w:type="table" w:customStyle="1" w:styleId="Gitternetztabelle4Akzent31">
    <w:name w:val="Gitternetztabelle 4 – Akzent 31"/>
    <w:basedOn w:val="NormaleTabelle"/>
    <w:uiPriority w:val="49"/>
    <w:rsid w:val="006E05D5"/>
    <w:pPr>
      <w:spacing w:after="0" w:line="240" w:lineRule="auto"/>
    </w:pPr>
    <w:tblPr>
      <w:tblStyleRowBandSize w:val="1"/>
      <w:tblStyleColBandSize w:val="1"/>
      <w:tblBorders>
        <w:top w:val="single" w:sz="4" w:space="0" w:color="6695FF" w:themeColor="accent3" w:themeTint="99"/>
        <w:left w:val="single" w:sz="4" w:space="0" w:color="6695FF" w:themeColor="accent3" w:themeTint="99"/>
        <w:bottom w:val="single" w:sz="4" w:space="0" w:color="6695FF" w:themeColor="accent3" w:themeTint="99"/>
        <w:right w:val="single" w:sz="4" w:space="0" w:color="6695FF" w:themeColor="accent3" w:themeTint="99"/>
        <w:insideH w:val="single" w:sz="4" w:space="0" w:color="6695FF" w:themeColor="accent3" w:themeTint="99"/>
        <w:insideV w:val="single" w:sz="4" w:space="0" w:color="6695FF" w:themeColor="accent3" w:themeTint="99"/>
      </w:tblBorders>
    </w:tblPr>
    <w:tblStylePr w:type="firstRow">
      <w:rPr>
        <w:b/>
        <w:bCs/>
        <w:color w:val="FFFFFF" w:themeColor="background1"/>
      </w:rPr>
      <w:tblPr/>
      <w:tcPr>
        <w:tcBorders>
          <w:top w:val="single" w:sz="4" w:space="0" w:color="004FFF" w:themeColor="accent3"/>
          <w:left w:val="single" w:sz="4" w:space="0" w:color="004FFF" w:themeColor="accent3"/>
          <w:bottom w:val="single" w:sz="4" w:space="0" w:color="004FFF" w:themeColor="accent3"/>
          <w:right w:val="single" w:sz="4" w:space="0" w:color="004FFF" w:themeColor="accent3"/>
          <w:insideH w:val="nil"/>
          <w:insideV w:val="nil"/>
        </w:tcBorders>
        <w:shd w:val="clear" w:color="auto" w:fill="004FFF" w:themeFill="accent3"/>
      </w:tcPr>
    </w:tblStylePr>
    <w:tblStylePr w:type="lastRow">
      <w:rPr>
        <w:b/>
        <w:bCs/>
      </w:rPr>
      <w:tblPr/>
      <w:tcPr>
        <w:tcBorders>
          <w:top w:val="double" w:sz="4" w:space="0" w:color="004FFF" w:themeColor="accent3"/>
        </w:tcBorders>
      </w:tcPr>
    </w:tblStylePr>
    <w:tblStylePr w:type="firstCol">
      <w:rPr>
        <w:b/>
        <w:bCs/>
      </w:rPr>
    </w:tblStylePr>
    <w:tblStylePr w:type="lastCol">
      <w:rPr>
        <w:b/>
        <w:bCs/>
      </w:rPr>
    </w:tblStylePr>
    <w:tblStylePr w:type="band1Vert">
      <w:tblPr/>
      <w:tcPr>
        <w:shd w:val="clear" w:color="auto" w:fill="CCDBFF" w:themeFill="accent3" w:themeFillTint="33"/>
      </w:tcPr>
    </w:tblStylePr>
    <w:tblStylePr w:type="band1Horz">
      <w:tblPr/>
      <w:tcPr>
        <w:shd w:val="clear" w:color="auto" w:fill="CCDBFF" w:themeFill="accent3" w:themeFillTint="33"/>
      </w:tcPr>
    </w:tblStylePr>
  </w:style>
  <w:style w:type="paragraph" w:customStyle="1" w:styleId="TitelInformationen">
    <w:name w:val="Titel Informationen"/>
    <w:basedOn w:val="berschrift"/>
    <w:qFormat/>
    <w:rsid w:val="00222145"/>
    <w:pPr>
      <w:jc w:val="left"/>
    </w:pPr>
    <w:rPr>
      <w:color w:val="000000" w:themeColor="text2"/>
      <w:sz w:val="28"/>
    </w:rPr>
  </w:style>
  <w:style w:type="character" w:customStyle="1" w:styleId="TitelblattTitelZchn">
    <w:name w:val="Titelblatt Titel Zchn"/>
    <w:basedOn w:val="TitelZchn"/>
    <w:link w:val="TitelblattTitel"/>
    <w:rsid w:val="00FC4CC2"/>
    <w:rPr>
      <w:rFonts w:eastAsiaTheme="majorEastAsia" w:cstheme="majorBidi"/>
      <w:b/>
      <w:color w:val="FFFFFF" w:themeColor="background1"/>
      <w:sz w:val="96"/>
      <w:szCs w:val="52"/>
    </w:rPr>
  </w:style>
  <w:style w:type="paragraph" w:customStyle="1" w:styleId="Informationen">
    <w:name w:val="Informationen"/>
    <w:basedOn w:val="Standard"/>
    <w:next w:val="TitelInformationen"/>
    <w:qFormat/>
    <w:rsid w:val="0083720D"/>
    <w:pPr>
      <w:framePr w:hSpace="141" w:wrap="around" w:vAnchor="text" w:hAnchor="margin" w:xAlign="right" w:y="-113"/>
      <w:spacing w:line="360" w:lineRule="auto"/>
      <w:suppressOverlap/>
      <w:jc w:val="right"/>
    </w:pPr>
    <w:rPr>
      <w:color w:val="000000" w:themeColor="text2"/>
      <w:sz w:val="28"/>
    </w:rPr>
  </w:style>
  <w:style w:type="table" w:styleId="EinfacheTabelle2">
    <w:name w:val="Plain Table 2"/>
    <w:basedOn w:val="NormaleTabelle"/>
    <w:uiPriority w:val="42"/>
    <w:rsid w:val="008635C2"/>
    <w:pPr>
      <w:spacing w:after="0" w:line="240" w:lineRule="auto"/>
    </w:pPr>
    <w:tblPr>
      <w:tblStyleRowBandSize w:val="1"/>
      <w:tblStyleColBandSize w:val="1"/>
      <w:tblBorders>
        <w:top w:val="single" w:sz="4" w:space="0" w:color="898BA7" w:themeColor="text1" w:themeTint="80"/>
        <w:bottom w:val="single" w:sz="4" w:space="0" w:color="898BA7" w:themeColor="text1" w:themeTint="80"/>
      </w:tblBorders>
    </w:tblPr>
    <w:tblStylePr w:type="firstRow">
      <w:rPr>
        <w:b/>
        <w:bCs/>
      </w:rPr>
      <w:tblPr/>
      <w:tcPr>
        <w:tcBorders>
          <w:bottom w:val="single" w:sz="4" w:space="0" w:color="898BA7" w:themeColor="text1" w:themeTint="80"/>
        </w:tcBorders>
      </w:tcPr>
    </w:tblStylePr>
    <w:tblStylePr w:type="lastRow">
      <w:rPr>
        <w:b/>
        <w:bCs/>
      </w:rPr>
      <w:tblPr/>
      <w:tcPr>
        <w:tcBorders>
          <w:top w:val="single" w:sz="4" w:space="0" w:color="898BA7" w:themeColor="text1" w:themeTint="80"/>
        </w:tcBorders>
      </w:tcPr>
    </w:tblStylePr>
    <w:tblStylePr w:type="firstCol">
      <w:rPr>
        <w:b/>
        <w:bCs/>
      </w:rPr>
    </w:tblStylePr>
    <w:tblStylePr w:type="lastCol">
      <w:rPr>
        <w:b/>
        <w:bCs/>
      </w:rPr>
    </w:tblStylePr>
    <w:tblStylePr w:type="band1Vert">
      <w:tblPr/>
      <w:tcPr>
        <w:tcBorders>
          <w:left w:val="single" w:sz="4" w:space="0" w:color="898BA7" w:themeColor="text1" w:themeTint="80"/>
          <w:right w:val="single" w:sz="4" w:space="0" w:color="898BA7" w:themeColor="text1" w:themeTint="80"/>
        </w:tcBorders>
      </w:tcPr>
    </w:tblStylePr>
    <w:tblStylePr w:type="band2Vert">
      <w:tblPr/>
      <w:tcPr>
        <w:tcBorders>
          <w:left w:val="single" w:sz="4" w:space="0" w:color="898BA7" w:themeColor="text1" w:themeTint="80"/>
          <w:right w:val="single" w:sz="4" w:space="0" w:color="898BA7" w:themeColor="text1" w:themeTint="80"/>
        </w:tcBorders>
      </w:tcPr>
    </w:tblStylePr>
    <w:tblStylePr w:type="band1Horz">
      <w:tblPr/>
      <w:tcPr>
        <w:tcBorders>
          <w:top w:val="single" w:sz="4" w:space="0" w:color="898BA7" w:themeColor="text1" w:themeTint="80"/>
          <w:bottom w:val="single" w:sz="4" w:space="0" w:color="898BA7" w:themeColor="text1" w:themeTint="80"/>
        </w:tcBorders>
      </w:tcPr>
    </w:tblStylePr>
  </w:style>
  <w:style w:type="table" w:styleId="EinfacheTabelle3">
    <w:name w:val="Plain Table 3"/>
    <w:basedOn w:val="NormaleTabelle"/>
    <w:uiPriority w:val="43"/>
    <w:rsid w:val="008635C2"/>
    <w:pPr>
      <w:spacing w:after="0" w:line="240" w:lineRule="auto"/>
    </w:pPr>
    <w:tblPr>
      <w:tblStyleRowBandSize w:val="1"/>
      <w:tblStyleColBandSize w:val="1"/>
    </w:tblPr>
    <w:tblStylePr w:type="firstRow">
      <w:rPr>
        <w:b/>
        <w:bCs/>
        <w:caps/>
      </w:rPr>
      <w:tblPr/>
      <w:tcPr>
        <w:tcBorders>
          <w:bottom w:val="single" w:sz="4" w:space="0" w:color="898BA7"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898BA7"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lemithellemGitternetz">
    <w:name w:val="Grid Table Light"/>
    <w:basedOn w:val="NormaleTabelle"/>
    <w:uiPriority w:val="40"/>
    <w:rsid w:val="008635C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EinfacheTabelle1">
    <w:name w:val="Plain Table 1"/>
    <w:basedOn w:val="NormaleTabelle"/>
    <w:uiPriority w:val="41"/>
    <w:rsid w:val="008635C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4">
    <w:name w:val="Plain Table 4"/>
    <w:basedOn w:val="NormaleTabelle"/>
    <w:uiPriority w:val="44"/>
    <w:rsid w:val="008635C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5">
    <w:name w:val="Plain Table 5"/>
    <w:basedOn w:val="NormaleTabelle"/>
    <w:uiPriority w:val="45"/>
    <w:rsid w:val="008635C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98BA7"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98BA7"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98BA7"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98BA7"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itternetztabelle1hell">
    <w:name w:val="Grid Table 1 Light"/>
    <w:basedOn w:val="NormaleTabelle"/>
    <w:uiPriority w:val="46"/>
    <w:rsid w:val="008635C2"/>
    <w:pPr>
      <w:spacing w:after="0" w:line="240" w:lineRule="auto"/>
    </w:pPr>
    <w:tblPr>
      <w:tblStyleRowBandSize w:val="1"/>
      <w:tblStyleColBandSize w:val="1"/>
      <w:tblBorders>
        <w:top w:val="single" w:sz="4" w:space="0" w:color="A1A2B9" w:themeColor="text1" w:themeTint="66"/>
        <w:left w:val="single" w:sz="4" w:space="0" w:color="A1A2B9" w:themeColor="text1" w:themeTint="66"/>
        <w:bottom w:val="single" w:sz="4" w:space="0" w:color="A1A2B9" w:themeColor="text1" w:themeTint="66"/>
        <w:right w:val="single" w:sz="4" w:space="0" w:color="A1A2B9" w:themeColor="text1" w:themeTint="66"/>
        <w:insideH w:val="single" w:sz="4" w:space="0" w:color="A1A2B9" w:themeColor="text1" w:themeTint="66"/>
        <w:insideV w:val="single" w:sz="4" w:space="0" w:color="A1A2B9" w:themeColor="text1" w:themeTint="66"/>
      </w:tblBorders>
    </w:tblPr>
    <w:tblStylePr w:type="firstRow">
      <w:rPr>
        <w:b/>
        <w:bCs/>
      </w:rPr>
      <w:tblPr/>
      <w:tcPr>
        <w:tcBorders>
          <w:bottom w:val="single" w:sz="12" w:space="0" w:color="717496" w:themeColor="text1" w:themeTint="99"/>
        </w:tcBorders>
      </w:tcPr>
    </w:tblStylePr>
    <w:tblStylePr w:type="lastRow">
      <w:rPr>
        <w:b/>
        <w:bCs/>
      </w:rPr>
      <w:tblPr/>
      <w:tcPr>
        <w:tcBorders>
          <w:top w:val="double" w:sz="2" w:space="0" w:color="717496" w:themeColor="text1" w:themeTint="99"/>
        </w:tcBorders>
      </w:tcPr>
    </w:tblStylePr>
    <w:tblStylePr w:type="firstCol">
      <w:rPr>
        <w:b/>
        <w:bCs/>
      </w:rPr>
    </w:tblStylePr>
    <w:tblStylePr w:type="lastCol">
      <w:rPr>
        <w:b/>
        <w:bCs/>
      </w:rPr>
    </w:tblStylePr>
  </w:style>
  <w:style w:type="table" w:styleId="Gitternetztabelle1hellAkzent1">
    <w:name w:val="Grid Table 1 Light Accent 1"/>
    <w:basedOn w:val="NormaleTabelle"/>
    <w:uiPriority w:val="46"/>
    <w:rsid w:val="008635C2"/>
    <w:pPr>
      <w:spacing w:after="0" w:line="240" w:lineRule="auto"/>
    </w:pPr>
    <w:tblPr>
      <w:tblStyleRowBandSize w:val="1"/>
      <w:tblStyleColBandSize w:val="1"/>
      <w:tblBorders>
        <w:top w:val="single" w:sz="4" w:space="0" w:color="B3B2C5" w:themeColor="accent1" w:themeTint="66"/>
        <w:left w:val="single" w:sz="4" w:space="0" w:color="B3B2C5" w:themeColor="accent1" w:themeTint="66"/>
        <w:bottom w:val="single" w:sz="4" w:space="0" w:color="B3B2C5" w:themeColor="accent1" w:themeTint="66"/>
        <w:right w:val="single" w:sz="4" w:space="0" w:color="B3B2C5" w:themeColor="accent1" w:themeTint="66"/>
        <w:insideH w:val="single" w:sz="4" w:space="0" w:color="B3B2C5" w:themeColor="accent1" w:themeTint="66"/>
        <w:insideV w:val="single" w:sz="4" w:space="0" w:color="B3B2C5" w:themeColor="accent1" w:themeTint="66"/>
      </w:tblBorders>
    </w:tblPr>
    <w:tblStylePr w:type="firstRow">
      <w:rPr>
        <w:b/>
        <w:bCs/>
      </w:rPr>
      <w:tblPr/>
      <w:tcPr>
        <w:tcBorders>
          <w:bottom w:val="single" w:sz="12" w:space="0" w:color="8D8CA8" w:themeColor="accent1" w:themeTint="99"/>
        </w:tcBorders>
      </w:tcPr>
    </w:tblStylePr>
    <w:tblStylePr w:type="lastRow">
      <w:rPr>
        <w:b/>
        <w:bCs/>
      </w:rPr>
      <w:tblPr/>
      <w:tcPr>
        <w:tcBorders>
          <w:top w:val="double" w:sz="2" w:space="0" w:color="8D8CA8" w:themeColor="accent1" w:themeTint="99"/>
        </w:tcBorders>
      </w:tcPr>
    </w:tblStylePr>
    <w:tblStylePr w:type="firstCol">
      <w:rPr>
        <w:b/>
        <w:bCs/>
      </w:rPr>
    </w:tblStylePr>
    <w:tblStylePr w:type="lastCol">
      <w:rPr>
        <w:b/>
        <w:bCs/>
      </w:rPr>
    </w:tblStylePr>
  </w:style>
  <w:style w:type="table" w:styleId="Gitternetztabelle1hellAkzent3">
    <w:name w:val="Grid Table 1 Light Accent 3"/>
    <w:basedOn w:val="NormaleTabelle"/>
    <w:uiPriority w:val="46"/>
    <w:rsid w:val="008635C2"/>
    <w:pPr>
      <w:spacing w:after="0" w:line="240" w:lineRule="auto"/>
    </w:pPr>
    <w:tblPr>
      <w:tblStyleRowBandSize w:val="1"/>
      <w:tblStyleColBandSize w:val="1"/>
      <w:tblBorders>
        <w:top w:val="single" w:sz="4" w:space="0" w:color="99B8FF" w:themeColor="accent3" w:themeTint="66"/>
        <w:left w:val="single" w:sz="4" w:space="0" w:color="99B8FF" w:themeColor="accent3" w:themeTint="66"/>
        <w:bottom w:val="single" w:sz="4" w:space="0" w:color="99B8FF" w:themeColor="accent3" w:themeTint="66"/>
        <w:right w:val="single" w:sz="4" w:space="0" w:color="99B8FF" w:themeColor="accent3" w:themeTint="66"/>
        <w:insideH w:val="single" w:sz="4" w:space="0" w:color="99B8FF" w:themeColor="accent3" w:themeTint="66"/>
        <w:insideV w:val="single" w:sz="4" w:space="0" w:color="99B8FF" w:themeColor="accent3" w:themeTint="66"/>
      </w:tblBorders>
    </w:tblPr>
    <w:tblStylePr w:type="firstRow">
      <w:rPr>
        <w:b/>
        <w:bCs/>
      </w:rPr>
      <w:tblPr/>
      <w:tcPr>
        <w:tcBorders>
          <w:bottom w:val="single" w:sz="12" w:space="0" w:color="6695FF" w:themeColor="accent3" w:themeTint="99"/>
        </w:tcBorders>
      </w:tcPr>
    </w:tblStylePr>
    <w:tblStylePr w:type="lastRow">
      <w:rPr>
        <w:b/>
        <w:bCs/>
      </w:rPr>
      <w:tblPr/>
      <w:tcPr>
        <w:tcBorders>
          <w:top w:val="double" w:sz="2" w:space="0" w:color="6695FF" w:themeColor="accent3" w:themeTint="99"/>
        </w:tcBorders>
      </w:tcPr>
    </w:tblStylePr>
    <w:tblStylePr w:type="firstCol">
      <w:rPr>
        <w:b/>
        <w:bCs/>
      </w:rPr>
    </w:tblStylePr>
    <w:tblStylePr w:type="lastCol">
      <w:rPr>
        <w:b/>
        <w:bCs/>
      </w:rPr>
    </w:tblStylePr>
  </w:style>
  <w:style w:type="table" w:styleId="Gitternetztabelle1hellAkzent4">
    <w:name w:val="Grid Table 1 Light Accent 4"/>
    <w:basedOn w:val="NormaleTabelle"/>
    <w:uiPriority w:val="46"/>
    <w:rsid w:val="008635C2"/>
    <w:pPr>
      <w:spacing w:after="0" w:line="240" w:lineRule="auto"/>
    </w:pPr>
    <w:tblPr>
      <w:tblStyleRowBandSize w:val="1"/>
      <w:tblStyleColBandSize w:val="1"/>
      <w:tblBorders>
        <w:top w:val="single" w:sz="4" w:space="0" w:color="FFB2A0" w:themeColor="accent4" w:themeTint="66"/>
        <w:left w:val="single" w:sz="4" w:space="0" w:color="FFB2A0" w:themeColor="accent4" w:themeTint="66"/>
        <w:bottom w:val="single" w:sz="4" w:space="0" w:color="FFB2A0" w:themeColor="accent4" w:themeTint="66"/>
        <w:right w:val="single" w:sz="4" w:space="0" w:color="FFB2A0" w:themeColor="accent4" w:themeTint="66"/>
        <w:insideH w:val="single" w:sz="4" w:space="0" w:color="FFB2A0" w:themeColor="accent4" w:themeTint="66"/>
        <w:insideV w:val="single" w:sz="4" w:space="0" w:color="FFB2A0" w:themeColor="accent4" w:themeTint="66"/>
      </w:tblBorders>
    </w:tblPr>
    <w:tblStylePr w:type="firstRow">
      <w:rPr>
        <w:b/>
        <w:bCs/>
      </w:rPr>
      <w:tblPr/>
      <w:tcPr>
        <w:tcBorders>
          <w:bottom w:val="single" w:sz="12" w:space="0" w:color="FF8C70" w:themeColor="accent4" w:themeTint="99"/>
        </w:tcBorders>
      </w:tcPr>
    </w:tblStylePr>
    <w:tblStylePr w:type="lastRow">
      <w:rPr>
        <w:b/>
        <w:bCs/>
      </w:rPr>
      <w:tblPr/>
      <w:tcPr>
        <w:tcBorders>
          <w:top w:val="double" w:sz="2" w:space="0" w:color="FF8C70" w:themeColor="accent4" w:themeTint="99"/>
        </w:tcBorders>
      </w:tcPr>
    </w:tblStylePr>
    <w:tblStylePr w:type="firstCol">
      <w:rPr>
        <w:b/>
        <w:bCs/>
      </w:rPr>
    </w:tblStylePr>
    <w:tblStylePr w:type="lastCol">
      <w:rPr>
        <w:b/>
        <w:bCs/>
      </w:rPr>
    </w:tblStylePr>
  </w:style>
  <w:style w:type="table" w:styleId="Gitternetztabelle1hell-Akzent2">
    <w:name w:val="Grid Table 1 Light Accent 2"/>
    <w:basedOn w:val="NormaleTabelle"/>
    <w:uiPriority w:val="46"/>
    <w:rsid w:val="008635C2"/>
    <w:pPr>
      <w:spacing w:after="0" w:line="240" w:lineRule="auto"/>
    </w:pPr>
    <w:tblPr>
      <w:tblStyleRowBandSize w:val="1"/>
      <w:tblStyleColBandSize w:val="1"/>
      <w:tblBorders>
        <w:top w:val="single" w:sz="4" w:space="0" w:color="FFBBAA" w:themeColor="accent2" w:themeTint="66"/>
        <w:left w:val="single" w:sz="4" w:space="0" w:color="FFBBAA" w:themeColor="accent2" w:themeTint="66"/>
        <w:bottom w:val="single" w:sz="4" w:space="0" w:color="FFBBAA" w:themeColor="accent2" w:themeTint="66"/>
        <w:right w:val="single" w:sz="4" w:space="0" w:color="FFBBAA" w:themeColor="accent2" w:themeTint="66"/>
        <w:insideH w:val="single" w:sz="4" w:space="0" w:color="FFBBAA" w:themeColor="accent2" w:themeTint="66"/>
        <w:insideV w:val="single" w:sz="4" w:space="0" w:color="FFBBAA" w:themeColor="accent2" w:themeTint="66"/>
      </w:tblBorders>
    </w:tblPr>
    <w:tblStylePr w:type="firstRow">
      <w:rPr>
        <w:b/>
        <w:bCs/>
      </w:rPr>
      <w:tblPr/>
      <w:tcPr>
        <w:tcBorders>
          <w:bottom w:val="single" w:sz="12" w:space="0" w:color="FF997F" w:themeColor="accent2" w:themeTint="99"/>
        </w:tcBorders>
      </w:tcPr>
    </w:tblStylePr>
    <w:tblStylePr w:type="lastRow">
      <w:rPr>
        <w:b/>
        <w:bCs/>
      </w:rPr>
      <w:tblPr/>
      <w:tcPr>
        <w:tcBorders>
          <w:top w:val="double" w:sz="2" w:space="0" w:color="FF997F" w:themeColor="accent2" w:themeTint="99"/>
        </w:tcBorders>
      </w:tcPr>
    </w:tblStylePr>
    <w:tblStylePr w:type="firstCol">
      <w:rPr>
        <w:b/>
        <w:bCs/>
      </w:rPr>
    </w:tblStylePr>
    <w:tblStylePr w:type="lastCol">
      <w:rPr>
        <w:b/>
        <w:bCs/>
      </w:rPr>
    </w:tblStylePr>
  </w:style>
  <w:style w:type="table" w:styleId="Gitternetztabelle2Akzent1">
    <w:name w:val="Grid Table 2 Accent 1"/>
    <w:basedOn w:val="NormaleTabelle"/>
    <w:uiPriority w:val="47"/>
    <w:rsid w:val="008635C2"/>
    <w:pPr>
      <w:spacing w:after="0" w:line="240" w:lineRule="auto"/>
    </w:pPr>
    <w:tblPr>
      <w:tblStyleRowBandSize w:val="1"/>
      <w:tblStyleColBandSize w:val="1"/>
      <w:tblBorders>
        <w:top w:val="single" w:sz="2" w:space="0" w:color="8D8CA8" w:themeColor="accent1" w:themeTint="99"/>
        <w:bottom w:val="single" w:sz="2" w:space="0" w:color="8D8CA8" w:themeColor="accent1" w:themeTint="99"/>
        <w:insideH w:val="single" w:sz="2" w:space="0" w:color="8D8CA8" w:themeColor="accent1" w:themeTint="99"/>
        <w:insideV w:val="single" w:sz="2" w:space="0" w:color="8D8CA8" w:themeColor="accent1" w:themeTint="99"/>
      </w:tblBorders>
    </w:tblPr>
    <w:tblStylePr w:type="firstRow">
      <w:rPr>
        <w:b/>
        <w:bCs/>
      </w:rPr>
      <w:tblPr/>
      <w:tcPr>
        <w:tcBorders>
          <w:top w:val="nil"/>
          <w:bottom w:val="single" w:sz="12" w:space="0" w:color="8D8CA8" w:themeColor="accent1" w:themeTint="99"/>
          <w:insideH w:val="nil"/>
          <w:insideV w:val="nil"/>
        </w:tcBorders>
        <w:shd w:val="clear" w:color="auto" w:fill="FFFFFF" w:themeFill="background1"/>
      </w:tcPr>
    </w:tblStylePr>
    <w:tblStylePr w:type="lastRow">
      <w:rPr>
        <w:b/>
        <w:bCs/>
      </w:rPr>
      <w:tblPr/>
      <w:tcPr>
        <w:tcBorders>
          <w:top w:val="double" w:sz="2" w:space="0" w:color="8D8CA8"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D8E2" w:themeFill="accent1" w:themeFillTint="33"/>
      </w:tcPr>
    </w:tblStylePr>
    <w:tblStylePr w:type="band1Horz">
      <w:tblPr/>
      <w:tcPr>
        <w:shd w:val="clear" w:color="auto" w:fill="D9D8E2" w:themeFill="accent1" w:themeFillTint="33"/>
      </w:tcPr>
    </w:tblStylePr>
  </w:style>
  <w:style w:type="table" w:styleId="Gitternetztabelle2Akzent2">
    <w:name w:val="Grid Table 2 Accent 2"/>
    <w:basedOn w:val="NormaleTabelle"/>
    <w:uiPriority w:val="47"/>
    <w:rsid w:val="008635C2"/>
    <w:pPr>
      <w:spacing w:after="0" w:line="240" w:lineRule="auto"/>
    </w:pPr>
    <w:tblPr>
      <w:tblStyleRowBandSize w:val="1"/>
      <w:tblStyleColBandSize w:val="1"/>
      <w:tblBorders>
        <w:top w:val="single" w:sz="2" w:space="0" w:color="FF997F" w:themeColor="accent2" w:themeTint="99"/>
        <w:bottom w:val="single" w:sz="2" w:space="0" w:color="FF997F" w:themeColor="accent2" w:themeTint="99"/>
        <w:insideH w:val="single" w:sz="2" w:space="0" w:color="FF997F" w:themeColor="accent2" w:themeTint="99"/>
        <w:insideV w:val="single" w:sz="2" w:space="0" w:color="FF997F" w:themeColor="accent2" w:themeTint="99"/>
      </w:tblBorders>
    </w:tblPr>
    <w:tblStylePr w:type="firstRow">
      <w:rPr>
        <w:b/>
        <w:bCs/>
      </w:rPr>
      <w:tblPr/>
      <w:tcPr>
        <w:tcBorders>
          <w:top w:val="nil"/>
          <w:bottom w:val="single" w:sz="12" w:space="0" w:color="FF997F" w:themeColor="accent2" w:themeTint="99"/>
          <w:insideH w:val="nil"/>
          <w:insideV w:val="nil"/>
        </w:tcBorders>
        <w:shd w:val="clear" w:color="auto" w:fill="FFFFFF" w:themeFill="background1"/>
      </w:tcPr>
    </w:tblStylePr>
    <w:tblStylePr w:type="lastRow">
      <w:rPr>
        <w:b/>
        <w:bCs/>
      </w:rPr>
      <w:tblPr/>
      <w:tcPr>
        <w:tcBorders>
          <w:top w:val="double" w:sz="2" w:space="0" w:color="FF997F"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DCD4" w:themeFill="accent2" w:themeFillTint="33"/>
      </w:tcPr>
    </w:tblStylePr>
    <w:tblStylePr w:type="band1Horz">
      <w:tblPr/>
      <w:tcPr>
        <w:shd w:val="clear" w:color="auto" w:fill="FFDCD4" w:themeFill="accent2" w:themeFillTint="33"/>
      </w:tcPr>
    </w:tblStylePr>
  </w:style>
  <w:style w:type="table" w:styleId="Gitternetztabelle4Akzent1">
    <w:name w:val="Grid Table 4 Accent 1"/>
    <w:basedOn w:val="NormaleTabelle"/>
    <w:uiPriority w:val="49"/>
    <w:rsid w:val="008635C2"/>
    <w:pPr>
      <w:spacing w:after="0" w:line="240" w:lineRule="auto"/>
    </w:pPr>
    <w:tblPr>
      <w:tblStyleRowBandSize w:val="1"/>
      <w:tblStyleColBandSize w:val="1"/>
      <w:tblBorders>
        <w:top w:val="single" w:sz="4" w:space="0" w:color="8D8CA8" w:themeColor="accent1" w:themeTint="99"/>
        <w:left w:val="single" w:sz="4" w:space="0" w:color="8D8CA8" w:themeColor="accent1" w:themeTint="99"/>
        <w:bottom w:val="single" w:sz="4" w:space="0" w:color="8D8CA8" w:themeColor="accent1" w:themeTint="99"/>
        <w:right w:val="single" w:sz="4" w:space="0" w:color="8D8CA8" w:themeColor="accent1" w:themeTint="99"/>
        <w:insideH w:val="single" w:sz="4" w:space="0" w:color="8D8CA8" w:themeColor="accent1" w:themeTint="99"/>
        <w:insideV w:val="single" w:sz="4" w:space="0" w:color="8D8CA8" w:themeColor="accent1" w:themeTint="99"/>
      </w:tblBorders>
    </w:tblPr>
    <w:tblStylePr w:type="firstRow">
      <w:rPr>
        <w:b/>
        <w:bCs/>
        <w:color w:val="FFFFFF" w:themeColor="background1"/>
      </w:rPr>
      <w:tblPr/>
      <w:tcPr>
        <w:tcBorders>
          <w:top w:val="single" w:sz="4" w:space="0" w:color="4C4B63" w:themeColor="accent1"/>
          <w:left w:val="single" w:sz="4" w:space="0" w:color="4C4B63" w:themeColor="accent1"/>
          <w:bottom w:val="single" w:sz="4" w:space="0" w:color="4C4B63" w:themeColor="accent1"/>
          <w:right w:val="single" w:sz="4" w:space="0" w:color="4C4B63" w:themeColor="accent1"/>
          <w:insideH w:val="nil"/>
          <w:insideV w:val="nil"/>
        </w:tcBorders>
        <w:shd w:val="clear" w:color="auto" w:fill="4C4B63" w:themeFill="accent1"/>
      </w:tcPr>
    </w:tblStylePr>
    <w:tblStylePr w:type="lastRow">
      <w:rPr>
        <w:b/>
        <w:bCs/>
      </w:rPr>
      <w:tblPr/>
      <w:tcPr>
        <w:tcBorders>
          <w:top w:val="double" w:sz="4" w:space="0" w:color="4C4B63" w:themeColor="accent1"/>
        </w:tcBorders>
      </w:tcPr>
    </w:tblStylePr>
    <w:tblStylePr w:type="firstCol">
      <w:rPr>
        <w:b/>
        <w:bCs/>
      </w:rPr>
    </w:tblStylePr>
    <w:tblStylePr w:type="lastCol">
      <w:rPr>
        <w:b/>
        <w:bCs/>
      </w:rPr>
    </w:tblStylePr>
    <w:tblStylePr w:type="band1Vert">
      <w:tblPr/>
      <w:tcPr>
        <w:shd w:val="clear" w:color="auto" w:fill="D9D8E2" w:themeFill="accent1" w:themeFillTint="33"/>
      </w:tcPr>
    </w:tblStylePr>
    <w:tblStylePr w:type="band1Horz">
      <w:tblPr/>
      <w:tcPr>
        <w:shd w:val="clear" w:color="auto" w:fill="D9D8E2" w:themeFill="accent1" w:themeFillTint="33"/>
      </w:tcPr>
    </w:tblStylePr>
  </w:style>
  <w:style w:type="table" w:styleId="Gitternetztabelle4Akzent3">
    <w:name w:val="Grid Table 4 Accent 3"/>
    <w:basedOn w:val="NormaleTabelle"/>
    <w:uiPriority w:val="49"/>
    <w:rsid w:val="008635C2"/>
    <w:pPr>
      <w:spacing w:after="0" w:line="240" w:lineRule="auto"/>
    </w:pPr>
    <w:tblPr>
      <w:tblStyleRowBandSize w:val="1"/>
      <w:tblStyleColBandSize w:val="1"/>
      <w:tblBorders>
        <w:top w:val="single" w:sz="4" w:space="0" w:color="6695FF" w:themeColor="accent3" w:themeTint="99"/>
        <w:left w:val="single" w:sz="4" w:space="0" w:color="6695FF" w:themeColor="accent3" w:themeTint="99"/>
        <w:bottom w:val="single" w:sz="4" w:space="0" w:color="6695FF" w:themeColor="accent3" w:themeTint="99"/>
        <w:right w:val="single" w:sz="4" w:space="0" w:color="6695FF" w:themeColor="accent3" w:themeTint="99"/>
        <w:insideH w:val="single" w:sz="4" w:space="0" w:color="6695FF" w:themeColor="accent3" w:themeTint="99"/>
        <w:insideV w:val="single" w:sz="4" w:space="0" w:color="6695FF" w:themeColor="accent3" w:themeTint="99"/>
      </w:tblBorders>
    </w:tblPr>
    <w:tblStylePr w:type="firstRow">
      <w:rPr>
        <w:b/>
        <w:bCs/>
        <w:color w:val="FFFFFF" w:themeColor="background1"/>
      </w:rPr>
      <w:tblPr/>
      <w:tcPr>
        <w:tcBorders>
          <w:top w:val="single" w:sz="4" w:space="0" w:color="004FFF" w:themeColor="accent3"/>
          <w:left w:val="single" w:sz="4" w:space="0" w:color="004FFF" w:themeColor="accent3"/>
          <w:bottom w:val="single" w:sz="4" w:space="0" w:color="004FFF" w:themeColor="accent3"/>
          <w:right w:val="single" w:sz="4" w:space="0" w:color="004FFF" w:themeColor="accent3"/>
          <w:insideH w:val="nil"/>
          <w:insideV w:val="nil"/>
        </w:tcBorders>
        <w:shd w:val="clear" w:color="auto" w:fill="004FFF" w:themeFill="accent3"/>
      </w:tcPr>
    </w:tblStylePr>
    <w:tblStylePr w:type="lastRow">
      <w:rPr>
        <w:b/>
        <w:bCs/>
      </w:rPr>
      <w:tblPr/>
      <w:tcPr>
        <w:tcBorders>
          <w:top w:val="double" w:sz="4" w:space="0" w:color="004FFF" w:themeColor="accent3"/>
        </w:tcBorders>
      </w:tcPr>
    </w:tblStylePr>
    <w:tblStylePr w:type="firstCol">
      <w:rPr>
        <w:b/>
        <w:bCs/>
      </w:rPr>
    </w:tblStylePr>
    <w:tblStylePr w:type="lastCol">
      <w:rPr>
        <w:b/>
        <w:bCs/>
      </w:rPr>
    </w:tblStylePr>
    <w:tblStylePr w:type="band1Vert">
      <w:tblPr/>
      <w:tcPr>
        <w:shd w:val="clear" w:color="auto" w:fill="CCDBFF" w:themeFill="accent3" w:themeFillTint="33"/>
      </w:tcPr>
    </w:tblStylePr>
    <w:tblStylePr w:type="band1Horz">
      <w:tblPr/>
      <w:tcPr>
        <w:shd w:val="clear" w:color="auto" w:fill="CCDBFF" w:themeFill="accent3" w:themeFillTint="33"/>
      </w:tcPr>
    </w:tblStylePr>
  </w:style>
  <w:style w:type="table" w:styleId="Listentabelle1hellAkzent3">
    <w:name w:val="List Table 1 Light Accent 3"/>
    <w:basedOn w:val="NormaleTabelle"/>
    <w:uiPriority w:val="46"/>
    <w:rsid w:val="008635C2"/>
    <w:pPr>
      <w:spacing w:after="0" w:line="240" w:lineRule="auto"/>
    </w:pPr>
    <w:tblPr>
      <w:tblStyleRowBandSize w:val="1"/>
      <w:tblStyleColBandSize w:val="1"/>
    </w:tblPr>
    <w:tblStylePr w:type="firstRow">
      <w:rPr>
        <w:b/>
        <w:bCs/>
      </w:rPr>
      <w:tblPr/>
      <w:tcPr>
        <w:tcBorders>
          <w:bottom w:val="single" w:sz="4" w:space="0" w:color="6695FF" w:themeColor="accent3" w:themeTint="99"/>
        </w:tcBorders>
      </w:tcPr>
    </w:tblStylePr>
    <w:tblStylePr w:type="lastRow">
      <w:rPr>
        <w:b/>
        <w:bCs/>
      </w:rPr>
      <w:tblPr/>
      <w:tcPr>
        <w:tcBorders>
          <w:top w:val="single" w:sz="4" w:space="0" w:color="6695FF" w:themeColor="accent3" w:themeTint="99"/>
        </w:tcBorders>
      </w:tcPr>
    </w:tblStylePr>
    <w:tblStylePr w:type="firstCol">
      <w:rPr>
        <w:b/>
        <w:bCs/>
      </w:rPr>
    </w:tblStylePr>
    <w:tblStylePr w:type="lastCol">
      <w:rPr>
        <w:b/>
        <w:bCs/>
      </w:rPr>
    </w:tblStylePr>
    <w:tblStylePr w:type="band1Vert">
      <w:tblPr/>
      <w:tcPr>
        <w:shd w:val="clear" w:color="auto" w:fill="CCDBFF" w:themeFill="accent3" w:themeFillTint="33"/>
      </w:tcPr>
    </w:tblStylePr>
    <w:tblStylePr w:type="band1Horz">
      <w:tblPr/>
      <w:tcPr>
        <w:shd w:val="clear" w:color="auto" w:fill="CCDBFF" w:themeFill="accent3" w:themeFillTint="33"/>
      </w:tcPr>
    </w:tblStylePr>
  </w:style>
  <w:style w:type="character" w:styleId="Fett">
    <w:name w:val="Strong"/>
    <w:basedOn w:val="Absatz-Standardschriftart"/>
    <w:uiPriority w:val="22"/>
    <w:qFormat/>
    <w:rsid w:val="0064690D"/>
    <w:rPr>
      <w:b/>
      <w:bCs/>
      <w:color w:val="FF0000"/>
    </w:rPr>
  </w:style>
  <w:style w:type="paragraph" w:styleId="Beschriftung">
    <w:name w:val="caption"/>
    <w:basedOn w:val="Standard"/>
    <w:next w:val="Standard"/>
    <w:uiPriority w:val="35"/>
    <w:unhideWhenUsed/>
    <w:qFormat/>
    <w:rsid w:val="000320A1"/>
    <w:pPr>
      <w:spacing w:before="0" w:after="200" w:line="240" w:lineRule="auto"/>
    </w:pPr>
    <w:rPr>
      <w:i/>
      <w:iCs/>
      <w:color w:val="000000" w:themeColor="text2"/>
      <w:sz w:val="18"/>
      <w:szCs w:val="18"/>
    </w:rPr>
  </w:style>
  <w:style w:type="paragraph" w:styleId="Abbildungsverzeichnis">
    <w:name w:val="table of figures"/>
    <w:basedOn w:val="Standard"/>
    <w:next w:val="Standard"/>
    <w:uiPriority w:val="99"/>
    <w:unhideWhenUsed/>
    <w:rsid w:val="00EA73B8"/>
    <w:pPr>
      <w:tabs>
        <w:tab w:val="clear" w:pos="397"/>
        <w:tab w:val="clear" w:pos="794"/>
        <w:tab w:val="clear" w:pos="1191"/>
      </w:tabs>
      <w:spacing w:after="0"/>
    </w:pPr>
  </w:style>
  <w:style w:type="character" w:styleId="HTMLCode">
    <w:name w:val="HTML Code"/>
    <w:basedOn w:val="Absatz-Standardschriftart"/>
    <w:uiPriority w:val="99"/>
    <w:semiHidden/>
    <w:unhideWhenUsed/>
    <w:rsid w:val="00BA0F51"/>
    <w:rPr>
      <w:rFonts w:ascii="Courier New" w:eastAsia="Times New Roman" w:hAnsi="Courier New" w:cs="Courier New"/>
      <w:sz w:val="20"/>
      <w:szCs w:val="20"/>
    </w:rPr>
  </w:style>
  <w:style w:type="paragraph" w:customStyle="1" w:styleId="FormatvorlageHeadlineRoter">
    <w:name w:val="Formatvorlage Headline + Roter"/>
    <w:basedOn w:val="Headline"/>
    <w:rsid w:val="00E672D1"/>
    <w:rPr>
      <w:bCs/>
      <w:color w:val="FF0000"/>
    </w:rPr>
  </w:style>
  <w:style w:type="character" w:styleId="NichtaufgelsteErwhnung">
    <w:name w:val="Unresolved Mention"/>
    <w:basedOn w:val="Absatz-Standardschriftart"/>
    <w:uiPriority w:val="99"/>
    <w:unhideWhenUsed/>
    <w:rsid w:val="00F10055"/>
    <w:rPr>
      <w:color w:val="808080"/>
      <w:shd w:val="clear" w:color="auto" w:fill="E6E6E6"/>
    </w:rPr>
  </w:style>
  <w:style w:type="character" w:customStyle="1" w:styleId="ilfuvd">
    <w:name w:val="ilfuvd"/>
    <w:basedOn w:val="Absatz-Standardschriftart"/>
    <w:rsid w:val="003B7BF8"/>
  </w:style>
  <w:style w:type="character" w:styleId="BesuchterLink">
    <w:name w:val="FollowedHyperlink"/>
    <w:basedOn w:val="Absatz-Standardschriftart"/>
    <w:uiPriority w:val="99"/>
    <w:semiHidden/>
    <w:unhideWhenUsed/>
    <w:rsid w:val="00E03C0F"/>
    <w:rPr>
      <w:color w:val="000000" w:themeColor="followedHyperlink"/>
      <w:u w:val="single"/>
    </w:rPr>
  </w:style>
  <w:style w:type="character" w:styleId="Kommentarzeichen">
    <w:name w:val="annotation reference"/>
    <w:basedOn w:val="Absatz-Standardschriftart"/>
    <w:uiPriority w:val="99"/>
    <w:semiHidden/>
    <w:unhideWhenUsed/>
    <w:rsid w:val="00717C66"/>
    <w:rPr>
      <w:sz w:val="16"/>
      <w:szCs w:val="16"/>
    </w:rPr>
  </w:style>
  <w:style w:type="paragraph" w:styleId="Kommentartext">
    <w:name w:val="annotation text"/>
    <w:basedOn w:val="Standard"/>
    <w:link w:val="KommentartextZchn"/>
    <w:uiPriority w:val="99"/>
    <w:unhideWhenUsed/>
    <w:rsid w:val="00717C66"/>
    <w:pPr>
      <w:spacing w:line="240" w:lineRule="auto"/>
    </w:pPr>
    <w:rPr>
      <w:rFonts w:asciiTheme="minorHAnsi" w:hAnsiTheme="minorHAnsi"/>
      <w:szCs w:val="20"/>
    </w:rPr>
  </w:style>
  <w:style w:type="character" w:customStyle="1" w:styleId="KommentartextZchn">
    <w:name w:val="Kommentartext Zchn"/>
    <w:basedOn w:val="Absatz-Standardschriftart"/>
    <w:link w:val="Kommentartext"/>
    <w:uiPriority w:val="99"/>
    <w:rsid w:val="00717C66"/>
    <w:rPr>
      <w:sz w:val="20"/>
      <w:szCs w:val="20"/>
    </w:rPr>
  </w:style>
  <w:style w:type="table" w:customStyle="1" w:styleId="Tabellenraster1">
    <w:name w:val="Tabellenraster1"/>
    <w:basedOn w:val="NormaleTabelle"/>
    <w:next w:val="Tabellenraster"/>
    <w:uiPriority w:val="59"/>
    <w:rsid w:val="00CF0C9F"/>
    <w:pPr>
      <w:spacing w:after="0" w:line="240" w:lineRule="auto"/>
    </w:pPr>
    <w:tblPr/>
  </w:style>
  <w:style w:type="table" w:customStyle="1" w:styleId="HelleListe-Akzent31">
    <w:name w:val="Helle Liste - Akzent 31"/>
    <w:basedOn w:val="NormaleTabelle"/>
    <w:next w:val="HelleListe-Akzent3"/>
    <w:uiPriority w:val="61"/>
    <w:rsid w:val="00CF0C9F"/>
    <w:pPr>
      <w:spacing w:after="0" w:line="240" w:lineRule="auto"/>
    </w:pPr>
    <w:tblPr>
      <w:tblStyleRowBandSize w:val="1"/>
      <w:tblStyleColBandSize w:val="1"/>
      <w:tblBorders>
        <w:top w:val="single" w:sz="8" w:space="0" w:color="5C89B6"/>
        <w:left w:val="single" w:sz="8" w:space="0" w:color="5C89B6"/>
        <w:bottom w:val="single" w:sz="8" w:space="0" w:color="5C89B6"/>
        <w:right w:val="single" w:sz="8" w:space="0" w:color="5C89B6"/>
      </w:tblBorders>
    </w:tblPr>
    <w:tblStylePr w:type="firstRow">
      <w:pPr>
        <w:spacing w:before="0" w:after="0" w:line="240" w:lineRule="auto"/>
      </w:pPr>
      <w:rPr>
        <w:b/>
        <w:bCs/>
        <w:color w:val="FFFFFF"/>
      </w:rPr>
      <w:tblPr/>
      <w:tcPr>
        <w:shd w:val="clear" w:color="auto" w:fill="5C89B6"/>
      </w:tcPr>
    </w:tblStylePr>
    <w:tblStylePr w:type="lastRow">
      <w:pPr>
        <w:spacing w:before="0" w:after="0" w:line="240" w:lineRule="auto"/>
      </w:pPr>
      <w:rPr>
        <w:b/>
        <w:bCs/>
      </w:rPr>
      <w:tblPr/>
      <w:tcPr>
        <w:tcBorders>
          <w:top w:val="double" w:sz="6" w:space="0" w:color="5C89B6"/>
          <w:left w:val="single" w:sz="8" w:space="0" w:color="5C89B6"/>
          <w:bottom w:val="single" w:sz="8" w:space="0" w:color="5C89B6"/>
          <w:right w:val="single" w:sz="8" w:space="0" w:color="5C89B6"/>
        </w:tcBorders>
      </w:tcPr>
    </w:tblStylePr>
    <w:tblStylePr w:type="firstCol">
      <w:rPr>
        <w:b/>
        <w:bCs/>
      </w:rPr>
    </w:tblStylePr>
    <w:tblStylePr w:type="lastCol">
      <w:rPr>
        <w:b/>
        <w:bCs/>
      </w:rPr>
    </w:tblStylePr>
    <w:tblStylePr w:type="band1Vert">
      <w:tblPr/>
      <w:tcPr>
        <w:tcBorders>
          <w:top w:val="single" w:sz="8" w:space="0" w:color="5C89B6"/>
          <w:left w:val="single" w:sz="8" w:space="0" w:color="5C89B6"/>
          <w:bottom w:val="single" w:sz="8" w:space="0" w:color="5C89B6"/>
          <w:right w:val="single" w:sz="8" w:space="0" w:color="5C89B6"/>
        </w:tcBorders>
      </w:tcPr>
    </w:tblStylePr>
    <w:tblStylePr w:type="band1Horz">
      <w:tblPr/>
      <w:tcPr>
        <w:tcBorders>
          <w:top w:val="single" w:sz="8" w:space="0" w:color="5C89B6"/>
          <w:left w:val="single" w:sz="8" w:space="0" w:color="5C89B6"/>
          <w:bottom w:val="single" w:sz="8" w:space="0" w:color="5C89B6"/>
          <w:right w:val="single" w:sz="8" w:space="0" w:color="5C89B6"/>
        </w:tcBorders>
      </w:tcPr>
    </w:tblStylePr>
  </w:style>
  <w:style w:type="paragraph" w:styleId="Kommentarthema">
    <w:name w:val="annotation subject"/>
    <w:basedOn w:val="Kommentartext"/>
    <w:next w:val="Kommentartext"/>
    <w:link w:val="KommentarthemaZchn"/>
    <w:uiPriority w:val="99"/>
    <w:semiHidden/>
    <w:unhideWhenUsed/>
    <w:rsid w:val="00D34A63"/>
    <w:rPr>
      <w:rFonts w:ascii="Roboto" w:hAnsi="Roboto"/>
      <w:b/>
      <w:bCs/>
    </w:rPr>
  </w:style>
  <w:style w:type="character" w:customStyle="1" w:styleId="KommentarthemaZchn">
    <w:name w:val="Kommentarthema Zchn"/>
    <w:basedOn w:val="KommentartextZchn"/>
    <w:link w:val="Kommentarthema"/>
    <w:uiPriority w:val="99"/>
    <w:semiHidden/>
    <w:rsid w:val="00D34A63"/>
    <w:rPr>
      <w:rFonts w:ascii="Roboto" w:hAnsi="Roboto"/>
      <w:b/>
      <w:bCs/>
      <w:sz w:val="20"/>
      <w:szCs w:val="20"/>
    </w:rPr>
  </w:style>
  <w:style w:type="character" w:styleId="Erwhnung">
    <w:name w:val="Mention"/>
    <w:basedOn w:val="Absatz-Standardschriftart"/>
    <w:uiPriority w:val="99"/>
    <w:unhideWhenUsed/>
    <w:rsid w:val="005D3934"/>
    <w:rPr>
      <w:color w:val="2B579A"/>
      <w:shd w:val="clear" w:color="auto" w:fill="E1DFDD"/>
    </w:rPr>
  </w:style>
  <w:style w:type="paragraph" w:customStyle="1" w:styleId="paragraph">
    <w:name w:val="paragraph"/>
    <w:basedOn w:val="Standard"/>
    <w:rsid w:val="009958CC"/>
    <w:pPr>
      <w:tabs>
        <w:tab w:val="clear" w:pos="397"/>
        <w:tab w:val="clear" w:pos="794"/>
        <w:tab w:val="clear" w:pos="1191"/>
      </w:tabs>
      <w:spacing w:before="100" w:beforeAutospacing="1" w:after="100" w:afterAutospacing="1" w:line="240" w:lineRule="auto"/>
      <w:contextualSpacing w:val="0"/>
    </w:pPr>
    <w:rPr>
      <w:rFonts w:ascii="Times New Roman" w:eastAsia="Times New Roman" w:hAnsi="Times New Roman" w:cs="Times New Roman"/>
      <w:sz w:val="24"/>
      <w:szCs w:val="24"/>
      <w:lang w:val="en-US"/>
    </w:rPr>
  </w:style>
  <w:style w:type="character" w:customStyle="1" w:styleId="normaltextrun">
    <w:name w:val="normaltextrun"/>
    <w:basedOn w:val="Absatz-Standardschriftart"/>
    <w:rsid w:val="009958CC"/>
  </w:style>
  <w:style w:type="character" w:customStyle="1" w:styleId="eop">
    <w:name w:val="eop"/>
    <w:basedOn w:val="Absatz-Standardschriftart"/>
    <w:rsid w:val="009958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3723">
      <w:bodyDiv w:val="1"/>
      <w:marLeft w:val="0"/>
      <w:marRight w:val="0"/>
      <w:marTop w:val="0"/>
      <w:marBottom w:val="0"/>
      <w:divBdr>
        <w:top w:val="none" w:sz="0" w:space="0" w:color="auto"/>
        <w:left w:val="none" w:sz="0" w:space="0" w:color="auto"/>
        <w:bottom w:val="none" w:sz="0" w:space="0" w:color="auto"/>
        <w:right w:val="none" w:sz="0" w:space="0" w:color="auto"/>
      </w:divBdr>
    </w:div>
    <w:div w:id="147945963">
      <w:bodyDiv w:val="1"/>
      <w:marLeft w:val="0"/>
      <w:marRight w:val="0"/>
      <w:marTop w:val="0"/>
      <w:marBottom w:val="0"/>
      <w:divBdr>
        <w:top w:val="none" w:sz="0" w:space="0" w:color="auto"/>
        <w:left w:val="none" w:sz="0" w:space="0" w:color="auto"/>
        <w:bottom w:val="none" w:sz="0" w:space="0" w:color="auto"/>
        <w:right w:val="none" w:sz="0" w:space="0" w:color="auto"/>
      </w:divBdr>
    </w:div>
    <w:div w:id="151718512">
      <w:bodyDiv w:val="1"/>
      <w:marLeft w:val="0"/>
      <w:marRight w:val="0"/>
      <w:marTop w:val="0"/>
      <w:marBottom w:val="0"/>
      <w:divBdr>
        <w:top w:val="none" w:sz="0" w:space="0" w:color="auto"/>
        <w:left w:val="none" w:sz="0" w:space="0" w:color="auto"/>
        <w:bottom w:val="none" w:sz="0" w:space="0" w:color="auto"/>
        <w:right w:val="none" w:sz="0" w:space="0" w:color="auto"/>
      </w:divBdr>
    </w:div>
    <w:div w:id="217478667">
      <w:bodyDiv w:val="1"/>
      <w:marLeft w:val="0"/>
      <w:marRight w:val="0"/>
      <w:marTop w:val="0"/>
      <w:marBottom w:val="0"/>
      <w:divBdr>
        <w:top w:val="none" w:sz="0" w:space="0" w:color="auto"/>
        <w:left w:val="none" w:sz="0" w:space="0" w:color="auto"/>
        <w:bottom w:val="none" w:sz="0" w:space="0" w:color="auto"/>
        <w:right w:val="none" w:sz="0" w:space="0" w:color="auto"/>
      </w:divBdr>
    </w:div>
    <w:div w:id="234165298">
      <w:bodyDiv w:val="1"/>
      <w:marLeft w:val="0"/>
      <w:marRight w:val="0"/>
      <w:marTop w:val="0"/>
      <w:marBottom w:val="0"/>
      <w:divBdr>
        <w:top w:val="none" w:sz="0" w:space="0" w:color="auto"/>
        <w:left w:val="none" w:sz="0" w:space="0" w:color="auto"/>
        <w:bottom w:val="none" w:sz="0" w:space="0" w:color="auto"/>
        <w:right w:val="none" w:sz="0" w:space="0" w:color="auto"/>
      </w:divBdr>
    </w:div>
    <w:div w:id="344788709">
      <w:bodyDiv w:val="1"/>
      <w:marLeft w:val="0"/>
      <w:marRight w:val="0"/>
      <w:marTop w:val="0"/>
      <w:marBottom w:val="0"/>
      <w:divBdr>
        <w:top w:val="none" w:sz="0" w:space="0" w:color="auto"/>
        <w:left w:val="none" w:sz="0" w:space="0" w:color="auto"/>
        <w:bottom w:val="none" w:sz="0" w:space="0" w:color="auto"/>
        <w:right w:val="none" w:sz="0" w:space="0" w:color="auto"/>
      </w:divBdr>
    </w:div>
    <w:div w:id="485360926">
      <w:bodyDiv w:val="1"/>
      <w:marLeft w:val="0"/>
      <w:marRight w:val="0"/>
      <w:marTop w:val="0"/>
      <w:marBottom w:val="0"/>
      <w:divBdr>
        <w:top w:val="none" w:sz="0" w:space="0" w:color="auto"/>
        <w:left w:val="none" w:sz="0" w:space="0" w:color="auto"/>
        <w:bottom w:val="none" w:sz="0" w:space="0" w:color="auto"/>
        <w:right w:val="none" w:sz="0" w:space="0" w:color="auto"/>
      </w:divBdr>
    </w:div>
    <w:div w:id="554052310">
      <w:bodyDiv w:val="1"/>
      <w:marLeft w:val="0"/>
      <w:marRight w:val="0"/>
      <w:marTop w:val="0"/>
      <w:marBottom w:val="0"/>
      <w:divBdr>
        <w:top w:val="none" w:sz="0" w:space="0" w:color="auto"/>
        <w:left w:val="none" w:sz="0" w:space="0" w:color="auto"/>
        <w:bottom w:val="none" w:sz="0" w:space="0" w:color="auto"/>
        <w:right w:val="none" w:sz="0" w:space="0" w:color="auto"/>
      </w:divBdr>
    </w:div>
    <w:div w:id="658388070">
      <w:bodyDiv w:val="1"/>
      <w:marLeft w:val="0"/>
      <w:marRight w:val="0"/>
      <w:marTop w:val="0"/>
      <w:marBottom w:val="0"/>
      <w:divBdr>
        <w:top w:val="none" w:sz="0" w:space="0" w:color="auto"/>
        <w:left w:val="none" w:sz="0" w:space="0" w:color="auto"/>
        <w:bottom w:val="none" w:sz="0" w:space="0" w:color="auto"/>
        <w:right w:val="none" w:sz="0" w:space="0" w:color="auto"/>
      </w:divBdr>
    </w:div>
    <w:div w:id="665326540">
      <w:bodyDiv w:val="1"/>
      <w:marLeft w:val="0"/>
      <w:marRight w:val="0"/>
      <w:marTop w:val="0"/>
      <w:marBottom w:val="0"/>
      <w:divBdr>
        <w:top w:val="none" w:sz="0" w:space="0" w:color="auto"/>
        <w:left w:val="none" w:sz="0" w:space="0" w:color="auto"/>
        <w:bottom w:val="none" w:sz="0" w:space="0" w:color="auto"/>
        <w:right w:val="none" w:sz="0" w:space="0" w:color="auto"/>
      </w:divBdr>
    </w:div>
    <w:div w:id="712316179">
      <w:bodyDiv w:val="1"/>
      <w:marLeft w:val="0"/>
      <w:marRight w:val="0"/>
      <w:marTop w:val="0"/>
      <w:marBottom w:val="0"/>
      <w:divBdr>
        <w:top w:val="none" w:sz="0" w:space="0" w:color="auto"/>
        <w:left w:val="none" w:sz="0" w:space="0" w:color="auto"/>
        <w:bottom w:val="none" w:sz="0" w:space="0" w:color="auto"/>
        <w:right w:val="none" w:sz="0" w:space="0" w:color="auto"/>
      </w:divBdr>
    </w:div>
    <w:div w:id="760102710">
      <w:bodyDiv w:val="1"/>
      <w:marLeft w:val="0"/>
      <w:marRight w:val="0"/>
      <w:marTop w:val="0"/>
      <w:marBottom w:val="0"/>
      <w:divBdr>
        <w:top w:val="none" w:sz="0" w:space="0" w:color="auto"/>
        <w:left w:val="none" w:sz="0" w:space="0" w:color="auto"/>
        <w:bottom w:val="none" w:sz="0" w:space="0" w:color="auto"/>
        <w:right w:val="none" w:sz="0" w:space="0" w:color="auto"/>
      </w:divBdr>
    </w:div>
    <w:div w:id="781455631">
      <w:bodyDiv w:val="1"/>
      <w:marLeft w:val="0"/>
      <w:marRight w:val="0"/>
      <w:marTop w:val="0"/>
      <w:marBottom w:val="0"/>
      <w:divBdr>
        <w:top w:val="none" w:sz="0" w:space="0" w:color="auto"/>
        <w:left w:val="none" w:sz="0" w:space="0" w:color="auto"/>
        <w:bottom w:val="none" w:sz="0" w:space="0" w:color="auto"/>
        <w:right w:val="none" w:sz="0" w:space="0" w:color="auto"/>
      </w:divBdr>
    </w:div>
    <w:div w:id="893928856">
      <w:bodyDiv w:val="1"/>
      <w:marLeft w:val="0"/>
      <w:marRight w:val="0"/>
      <w:marTop w:val="0"/>
      <w:marBottom w:val="0"/>
      <w:divBdr>
        <w:top w:val="none" w:sz="0" w:space="0" w:color="auto"/>
        <w:left w:val="none" w:sz="0" w:space="0" w:color="auto"/>
        <w:bottom w:val="none" w:sz="0" w:space="0" w:color="auto"/>
        <w:right w:val="none" w:sz="0" w:space="0" w:color="auto"/>
      </w:divBdr>
    </w:div>
    <w:div w:id="1031031938">
      <w:bodyDiv w:val="1"/>
      <w:marLeft w:val="0"/>
      <w:marRight w:val="0"/>
      <w:marTop w:val="0"/>
      <w:marBottom w:val="0"/>
      <w:divBdr>
        <w:top w:val="none" w:sz="0" w:space="0" w:color="auto"/>
        <w:left w:val="none" w:sz="0" w:space="0" w:color="auto"/>
        <w:bottom w:val="none" w:sz="0" w:space="0" w:color="auto"/>
        <w:right w:val="none" w:sz="0" w:space="0" w:color="auto"/>
      </w:divBdr>
    </w:div>
    <w:div w:id="1169833354">
      <w:bodyDiv w:val="1"/>
      <w:marLeft w:val="0"/>
      <w:marRight w:val="0"/>
      <w:marTop w:val="0"/>
      <w:marBottom w:val="0"/>
      <w:divBdr>
        <w:top w:val="none" w:sz="0" w:space="0" w:color="auto"/>
        <w:left w:val="none" w:sz="0" w:space="0" w:color="auto"/>
        <w:bottom w:val="none" w:sz="0" w:space="0" w:color="auto"/>
        <w:right w:val="none" w:sz="0" w:space="0" w:color="auto"/>
      </w:divBdr>
    </w:div>
    <w:div w:id="1283802337">
      <w:bodyDiv w:val="1"/>
      <w:marLeft w:val="0"/>
      <w:marRight w:val="0"/>
      <w:marTop w:val="0"/>
      <w:marBottom w:val="0"/>
      <w:divBdr>
        <w:top w:val="none" w:sz="0" w:space="0" w:color="auto"/>
        <w:left w:val="none" w:sz="0" w:space="0" w:color="auto"/>
        <w:bottom w:val="none" w:sz="0" w:space="0" w:color="auto"/>
        <w:right w:val="none" w:sz="0" w:space="0" w:color="auto"/>
      </w:divBdr>
      <w:divsChild>
        <w:div w:id="1883900440">
          <w:marLeft w:val="0"/>
          <w:marRight w:val="0"/>
          <w:marTop w:val="0"/>
          <w:marBottom w:val="0"/>
          <w:divBdr>
            <w:top w:val="none" w:sz="0" w:space="0" w:color="auto"/>
            <w:left w:val="none" w:sz="0" w:space="0" w:color="auto"/>
            <w:bottom w:val="none" w:sz="0" w:space="0" w:color="auto"/>
            <w:right w:val="none" w:sz="0" w:space="0" w:color="auto"/>
          </w:divBdr>
          <w:divsChild>
            <w:div w:id="969363735">
              <w:marLeft w:val="0"/>
              <w:marRight w:val="0"/>
              <w:marTop w:val="0"/>
              <w:marBottom w:val="0"/>
              <w:divBdr>
                <w:top w:val="none" w:sz="0" w:space="0" w:color="auto"/>
                <w:left w:val="none" w:sz="0" w:space="0" w:color="auto"/>
                <w:bottom w:val="none" w:sz="0" w:space="0" w:color="auto"/>
                <w:right w:val="none" w:sz="0" w:space="0" w:color="auto"/>
              </w:divBdr>
            </w:div>
          </w:divsChild>
        </w:div>
        <w:div w:id="2082408184">
          <w:marLeft w:val="0"/>
          <w:marRight w:val="0"/>
          <w:marTop w:val="0"/>
          <w:marBottom w:val="0"/>
          <w:divBdr>
            <w:top w:val="none" w:sz="0" w:space="0" w:color="auto"/>
            <w:left w:val="none" w:sz="0" w:space="0" w:color="auto"/>
            <w:bottom w:val="none" w:sz="0" w:space="0" w:color="auto"/>
            <w:right w:val="none" w:sz="0" w:space="0" w:color="auto"/>
          </w:divBdr>
          <w:divsChild>
            <w:div w:id="897473898">
              <w:marLeft w:val="0"/>
              <w:marRight w:val="0"/>
              <w:marTop w:val="0"/>
              <w:marBottom w:val="0"/>
              <w:divBdr>
                <w:top w:val="none" w:sz="0" w:space="0" w:color="auto"/>
                <w:left w:val="none" w:sz="0" w:space="0" w:color="auto"/>
                <w:bottom w:val="none" w:sz="0" w:space="0" w:color="auto"/>
                <w:right w:val="none" w:sz="0" w:space="0" w:color="auto"/>
              </w:divBdr>
            </w:div>
            <w:div w:id="148473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39735">
      <w:bodyDiv w:val="1"/>
      <w:marLeft w:val="0"/>
      <w:marRight w:val="0"/>
      <w:marTop w:val="0"/>
      <w:marBottom w:val="0"/>
      <w:divBdr>
        <w:top w:val="none" w:sz="0" w:space="0" w:color="auto"/>
        <w:left w:val="none" w:sz="0" w:space="0" w:color="auto"/>
        <w:bottom w:val="none" w:sz="0" w:space="0" w:color="auto"/>
        <w:right w:val="none" w:sz="0" w:space="0" w:color="auto"/>
      </w:divBdr>
    </w:div>
    <w:div w:id="1360622539">
      <w:bodyDiv w:val="1"/>
      <w:marLeft w:val="0"/>
      <w:marRight w:val="0"/>
      <w:marTop w:val="0"/>
      <w:marBottom w:val="0"/>
      <w:divBdr>
        <w:top w:val="none" w:sz="0" w:space="0" w:color="auto"/>
        <w:left w:val="none" w:sz="0" w:space="0" w:color="auto"/>
        <w:bottom w:val="none" w:sz="0" w:space="0" w:color="auto"/>
        <w:right w:val="none" w:sz="0" w:space="0" w:color="auto"/>
      </w:divBdr>
      <w:divsChild>
        <w:div w:id="1306592311">
          <w:marLeft w:val="0"/>
          <w:marRight w:val="0"/>
          <w:marTop w:val="0"/>
          <w:marBottom w:val="0"/>
          <w:divBdr>
            <w:top w:val="none" w:sz="0" w:space="0" w:color="auto"/>
            <w:left w:val="none" w:sz="0" w:space="0" w:color="auto"/>
            <w:bottom w:val="none" w:sz="0" w:space="0" w:color="auto"/>
            <w:right w:val="none" w:sz="0" w:space="0" w:color="auto"/>
          </w:divBdr>
        </w:div>
        <w:div w:id="2080664579">
          <w:marLeft w:val="0"/>
          <w:marRight w:val="0"/>
          <w:marTop w:val="0"/>
          <w:marBottom w:val="0"/>
          <w:divBdr>
            <w:top w:val="none" w:sz="0" w:space="0" w:color="auto"/>
            <w:left w:val="none" w:sz="0" w:space="0" w:color="auto"/>
            <w:bottom w:val="none" w:sz="0" w:space="0" w:color="auto"/>
            <w:right w:val="none" w:sz="0" w:space="0" w:color="auto"/>
          </w:divBdr>
        </w:div>
      </w:divsChild>
    </w:div>
    <w:div w:id="1504662706">
      <w:bodyDiv w:val="1"/>
      <w:marLeft w:val="0"/>
      <w:marRight w:val="0"/>
      <w:marTop w:val="0"/>
      <w:marBottom w:val="0"/>
      <w:divBdr>
        <w:top w:val="none" w:sz="0" w:space="0" w:color="auto"/>
        <w:left w:val="none" w:sz="0" w:space="0" w:color="auto"/>
        <w:bottom w:val="none" w:sz="0" w:space="0" w:color="auto"/>
        <w:right w:val="none" w:sz="0" w:space="0" w:color="auto"/>
      </w:divBdr>
    </w:div>
    <w:div w:id="1521777486">
      <w:bodyDiv w:val="1"/>
      <w:marLeft w:val="0"/>
      <w:marRight w:val="0"/>
      <w:marTop w:val="0"/>
      <w:marBottom w:val="0"/>
      <w:divBdr>
        <w:top w:val="none" w:sz="0" w:space="0" w:color="auto"/>
        <w:left w:val="none" w:sz="0" w:space="0" w:color="auto"/>
        <w:bottom w:val="none" w:sz="0" w:space="0" w:color="auto"/>
        <w:right w:val="none" w:sz="0" w:space="0" w:color="auto"/>
      </w:divBdr>
    </w:div>
    <w:div w:id="1593510056">
      <w:bodyDiv w:val="1"/>
      <w:marLeft w:val="0"/>
      <w:marRight w:val="0"/>
      <w:marTop w:val="0"/>
      <w:marBottom w:val="0"/>
      <w:divBdr>
        <w:top w:val="none" w:sz="0" w:space="0" w:color="auto"/>
        <w:left w:val="none" w:sz="0" w:space="0" w:color="auto"/>
        <w:bottom w:val="none" w:sz="0" w:space="0" w:color="auto"/>
        <w:right w:val="none" w:sz="0" w:space="0" w:color="auto"/>
      </w:divBdr>
    </w:div>
    <w:div w:id="1609969500">
      <w:bodyDiv w:val="1"/>
      <w:marLeft w:val="0"/>
      <w:marRight w:val="0"/>
      <w:marTop w:val="0"/>
      <w:marBottom w:val="0"/>
      <w:divBdr>
        <w:top w:val="none" w:sz="0" w:space="0" w:color="auto"/>
        <w:left w:val="none" w:sz="0" w:space="0" w:color="auto"/>
        <w:bottom w:val="none" w:sz="0" w:space="0" w:color="auto"/>
        <w:right w:val="none" w:sz="0" w:space="0" w:color="auto"/>
      </w:divBdr>
    </w:div>
    <w:div w:id="1794861902">
      <w:bodyDiv w:val="1"/>
      <w:marLeft w:val="0"/>
      <w:marRight w:val="0"/>
      <w:marTop w:val="0"/>
      <w:marBottom w:val="0"/>
      <w:divBdr>
        <w:top w:val="none" w:sz="0" w:space="0" w:color="auto"/>
        <w:left w:val="none" w:sz="0" w:space="0" w:color="auto"/>
        <w:bottom w:val="none" w:sz="0" w:space="0" w:color="auto"/>
        <w:right w:val="none" w:sz="0" w:space="0" w:color="auto"/>
      </w:divBdr>
    </w:div>
    <w:div w:id="1810592498">
      <w:bodyDiv w:val="1"/>
      <w:marLeft w:val="0"/>
      <w:marRight w:val="0"/>
      <w:marTop w:val="0"/>
      <w:marBottom w:val="0"/>
      <w:divBdr>
        <w:top w:val="none" w:sz="0" w:space="0" w:color="auto"/>
        <w:left w:val="none" w:sz="0" w:space="0" w:color="auto"/>
        <w:bottom w:val="none" w:sz="0" w:space="0" w:color="auto"/>
        <w:right w:val="none" w:sz="0" w:space="0" w:color="auto"/>
      </w:divBdr>
    </w:div>
    <w:div w:id="1821770966">
      <w:bodyDiv w:val="1"/>
      <w:marLeft w:val="0"/>
      <w:marRight w:val="0"/>
      <w:marTop w:val="0"/>
      <w:marBottom w:val="0"/>
      <w:divBdr>
        <w:top w:val="none" w:sz="0" w:space="0" w:color="auto"/>
        <w:left w:val="none" w:sz="0" w:space="0" w:color="auto"/>
        <w:bottom w:val="none" w:sz="0" w:space="0" w:color="auto"/>
        <w:right w:val="none" w:sz="0" w:space="0" w:color="auto"/>
      </w:divBdr>
      <w:divsChild>
        <w:div w:id="1580943104">
          <w:marLeft w:val="0"/>
          <w:marRight w:val="0"/>
          <w:marTop w:val="0"/>
          <w:marBottom w:val="0"/>
          <w:divBdr>
            <w:top w:val="none" w:sz="0" w:space="0" w:color="auto"/>
            <w:left w:val="none" w:sz="0" w:space="0" w:color="auto"/>
            <w:bottom w:val="none" w:sz="0" w:space="0" w:color="auto"/>
            <w:right w:val="none" w:sz="0" w:space="0" w:color="auto"/>
          </w:divBdr>
        </w:div>
        <w:div w:id="1837458465">
          <w:marLeft w:val="0"/>
          <w:marRight w:val="0"/>
          <w:marTop w:val="0"/>
          <w:marBottom w:val="0"/>
          <w:divBdr>
            <w:top w:val="none" w:sz="0" w:space="0" w:color="auto"/>
            <w:left w:val="none" w:sz="0" w:space="0" w:color="auto"/>
            <w:bottom w:val="none" w:sz="0" w:space="0" w:color="auto"/>
            <w:right w:val="none" w:sz="0" w:space="0" w:color="auto"/>
          </w:divBdr>
        </w:div>
      </w:divsChild>
    </w:div>
    <w:div w:id="1864393034">
      <w:bodyDiv w:val="1"/>
      <w:marLeft w:val="0"/>
      <w:marRight w:val="0"/>
      <w:marTop w:val="0"/>
      <w:marBottom w:val="0"/>
      <w:divBdr>
        <w:top w:val="none" w:sz="0" w:space="0" w:color="auto"/>
        <w:left w:val="none" w:sz="0" w:space="0" w:color="auto"/>
        <w:bottom w:val="none" w:sz="0" w:space="0" w:color="auto"/>
        <w:right w:val="none" w:sz="0" w:space="0" w:color="auto"/>
      </w:divBdr>
    </w:div>
    <w:div w:id="1960910798">
      <w:bodyDiv w:val="1"/>
      <w:marLeft w:val="0"/>
      <w:marRight w:val="0"/>
      <w:marTop w:val="0"/>
      <w:marBottom w:val="0"/>
      <w:divBdr>
        <w:top w:val="none" w:sz="0" w:space="0" w:color="auto"/>
        <w:left w:val="none" w:sz="0" w:space="0" w:color="auto"/>
        <w:bottom w:val="none" w:sz="0" w:space="0" w:color="auto"/>
        <w:right w:val="none" w:sz="0" w:space="0" w:color="auto"/>
      </w:divBdr>
      <w:divsChild>
        <w:div w:id="1489901363">
          <w:marLeft w:val="0"/>
          <w:marRight w:val="0"/>
          <w:marTop w:val="0"/>
          <w:marBottom w:val="0"/>
          <w:divBdr>
            <w:top w:val="none" w:sz="0" w:space="0" w:color="auto"/>
            <w:left w:val="none" w:sz="0" w:space="0" w:color="auto"/>
            <w:bottom w:val="none" w:sz="0" w:space="0" w:color="auto"/>
            <w:right w:val="none" w:sz="0" w:space="0" w:color="auto"/>
          </w:divBdr>
        </w:div>
        <w:div w:id="1511673774">
          <w:marLeft w:val="0"/>
          <w:marRight w:val="0"/>
          <w:marTop w:val="0"/>
          <w:marBottom w:val="0"/>
          <w:divBdr>
            <w:top w:val="none" w:sz="0" w:space="0" w:color="auto"/>
            <w:left w:val="none" w:sz="0" w:space="0" w:color="auto"/>
            <w:bottom w:val="none" w:sz="0" w:space="0" w:color="auto"/>
            <w:right w:val="none" w:sz="0" w:space="0" w:color="auto"/>
          </w:divBdr>
        </w:div>
      </w:divsChild>
    </w:div>
    <w:div w:id="2036152321">
      <w:bodyDiv w:val="1"/>
      <w:marLeft w:val="0"/>
      <w:marRight w:val="0"/>
      <w:marTop w:val="0"/>
      <w:marBottom w:val="0"/>
      <w:divBdr>
        <w:top w:val="none" w:sz="0" w:space="0" w:color="auto"/>
        <w:left w:val="none" w:sz="0" w:space="0" w:color="auto"/>
        <w:bottom w:val="none" w:sz="0" w:space="0" w:color="auto"/>
        <w:right w:val="none" w:sz="0" w:space="0" w:color="auto"/>
      </w:divBdr>
    </w:div>
    <w:div w:id="2063168608">
      <w:bodyDiv w:val="1"/>
      <w:marLeft w:val="0"/>
      <w:marRight w:val="0"/>
      <w:marTop w:val="0"/>
      <w:marBottom w:val="0"/>
      <w:divBdr>
        <w:top w:val="none" w:sz="0" w:space="0" w:color="auto"/>
        <w:left w:val="none" w:sz="0" w:space="0" w:color="auto"/>
        <w:bottom w:val="none" w:sz="0" w:space="0" w:color="auto"/>
        <w:right w:val="none" w:sz="0" w:space="0" w:color="auto"/>
      </w:divBdr>
    </w:div>
    <w:div w:id="2142455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9.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header" Target="header3.xml"/><Relationship Id="rId107" Type="http://schemas.openxmlformats.org/officeDocument/2006/relationships/image" Target="media/image91.png"/><Relationship Id="rId11" Type="http://schemas.openxmlformats.org/officeDocument/2006/relationships/endnotes" Target="endnotes.xml"/><Relationship Id="rId32" Type="http://schemas.openxmlformats.org/officeDocument/2006/relationships/image" Target="media/image20.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hyperlink" Target="mailto:support.wkh@tecalliance.net" TargetMode="External"/><Relationship Id="rId5" Type="http://schemas.openxmlformats.org/officeDocument/2006/relationships/customXml" Target="../customXml/item5.xml"/><Relationship Id="rId95" Type="http://schemas.openxmlformats.org/officeDocument/2006/relationships/image" Target="media/image79.png"/><Relationship Id="rId160" Type="http://schemas.openxmlformats.org/officeDocument/2006/relationships/footer" Target="footer3.xml"/><Relationship Id="rId22" Type="http://schemas.openxmlformats.org/officeDocument/2006/relationships/image" Target="media/image10.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3.png"/><Relationship Id="rId12" Type="http://schemas.openxmlformats.org/officeDocument/2006/relationships/hyperlink" Target="https://dsb.tecalliance.net/" TargetMode="External"/><Relationship Id="rId17" Type="http://schemas.openxmlformats.org/officeDocument/2006/relationships/image" Target="media/image5.png"/><Relationship Id="rId33" Type="http://schemas.openxmlformats.org/officeDocument/2006/relationships/image" Target="media/image21.png"/><Relationship Id="rId38" Type="http://schemas.microsoft.com/office/2016/09/relationships/commentsIds" Target="commentsIds.xml"/><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4.png"/><Relationship Id="rId156" Type="http://schemas.openxmlformats.org/officeDocument/2006/relationships/header" Target="header2.xml"/><Relationship Id="rId13" Type="http://schemas.openxmlformats.org/officeDocument/2006/relationships/image" Target="media/image1.png"/><Relationship Id="rId18" Type="http://schemas.openxmlformats.org/officeDocument/2006/relationships/image" Target="media/image6.png"/><Relationship Id="rId39" Type="http://schemas.microsoft.com/office/2018/08/relationships/commentsExtensible" Target="commentsExtensible.xml"/><Relationship Id="rId109" Type="http://schemas.openxmlformats.org/officeDocument/2006/relationships/image" Target="media/image93.png"/><Relationship Id="rId34" Type="http://schemas.openxmlformats.org/officeDocument/2006/relationships/image" Target="media/image22.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styles" Target="styles.xml"/><Relationship Id="rId71" Type="http://schemas.openxmlformats.org/officeDocument/2006/relationships/image" Target="media/image55.png"/><Relationship Id="rId92" Type="http://schemas.openxmlformats.org/officeDocument/2006/relationships/image" Target="media/image76.png"/><Relationship Id="rId162" Type="http://schemas.microsoft.com/office/2011/relationships/people" Target="people.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footer" Target="footer1.xml"/><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5.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8" Type="http://schemas.openxmlformats.org/officeDocument/2006/relationships/settings" Target="setting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glossaryDocument" Target="glossary/document.xml"/><Relationship Id="rId3" Type="http://schemas.openxmlformats.org/officeDocument/2006/relationships/customXml" Target="../customXml/item3.xml"/><Relationship Id="rId25" Type="http://schemas.openxmlformats.org/officeDocument/2006/relationships/image" Target="media/image13.sv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footer" Target="footer2.xml"/><Relationship Id="rId20" Type="http://schemas.openxmlformats.org/officeDocument/2006/relationships/image" Target="media/image8.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6.png"/><Relationship Id="rId15" Type="http://schemas.openxmlformats.org/officeDocument/2006/relationships/image" Target="media/image3.png"/><Relationship Id="rId36" Type="http://schemas.openxmlformats.org/officeDocument/2006/relationships/comments" Target="comments.xml"/><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notes" Target="footnotes.xml"/><Relationship Id="rId31" Type="http://schemas.openxmlformats.org/officeDocument/2006/relationships/image" Target="media/image19.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4.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7.png"/><Relationship Id="rId16" Type="http://schemas.openxmlformats.org/officeDocument/2006/relationships/image" Target="media/image4.png"/><Relationship Id="rId37" Type="http://schemas.microsoft.com/office/2011/relationships/commentsExtended" Target="commentsExtended.xml"/><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27" Type="http://schemas.openxmlformats.org/officeDocument/2006/relationships/image" Target="media/image15.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38.png"/></Relationships>
</file>

<file path=word/_rels/header2.xml.rels><?xml version="1.0" encoding="UTF-8" standalone="yes"?>
<Relationships xmlns="http://schemas.openxmlformats.org/package/2006/relationships"><Relationship Id="rId1" Type="http://schemas.openxmlformats.org/officeDocument/2006/relationships/image" Target="media/image138.png"/></Relationships>
</file>

<file path=word/_rels/header3.xml.rels><?xml version="1.0" encoding="UTF-8" standalone="yes"?>
<Relationships xmlns="http://schemas.openxmlformats.org/package/2006/relationships"><Relationship Id="rId1" Type="http://schemas.openxmlformats.org/officeDocument/2006/relationships/image" Target="media/image13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EIS\Downloads\Documentation_External_DE%20(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DFB063210344005ADACA5BFD81445B9"/>
        <w:category>
          <w:name w:val="Allgemein"/>
          <w:gallery w:val="placeholder"/>
        </w:category>
        <w:types>
          <w:type w:val="bbPlcHdr"/>
        </w:types>
        <w:behaviors>
          <w:behavior w:val="content"/>
        </w:behaviors>
        <w:guid w:val="{A8E4979F-DA60-41E7-A936-C79225D80398}"/>
      </w:docPartPr>
      <w:docPartBody>
        <w:p w:rsidR="0019139A" w:rsidRDefault="007958E4">
          <w:pPr>
            <w:pStyle w:val="0DFB063210344005ADACA5BFD81445B9"/>
          </w:pPr>
          <w:r w:rsidRPr="00CE2013">
            <w:rPr>
              <w:rStyle w:val="Platzhaltertext"/>
            </w:rPr>
            <w:t>[Titel]</w:t>
          </w:r>
        </w:p>
      </w:docPartBody>
    </w:docPart>
    <w:docPart>
      <w:docPartPr>
        <w:name w:val="6F9E41BBA7D6450FAA06C5F62832D69F"/>
        <w:category>
          <w:name w:val="Allgemein"/>
          <w:gallery w:val="placeholder"/>
        </w:category>
        <w:types>
          <w:type w:val="bbPlcHdr"/>
        </w:types>
        <w:behaviors>
          <w:behavior w:val="content"/>
        </w:behaviors>
        <w:guid w:val="{FF407AAA-356E-4CBC-88CE-E915F5E7C374}"/>
      </w:docPartPr>
      <w:docPartBody>
        <w:p w:rsidR="0019139A" w:rsidRDefault="007958E4">
          <w:pPr>
            <w:pStyle w:val="6F9E41BBA7D6450FAA06C5F62832D69F"/>
          </w:pPr>
          <w:r w:rsidRPr="00CE2013">
            <w:rPr>
              <w:rStyle w:val="Platzhaltertext"/>
            </w:rPr>
            <w:t>[Betreff]</w:t>
          </w:r>
        </w:p>
      </w:docPartBody>
    </w:docPart>
    <w:docPart>
      <w:docPartPr>
        <w:name w:val="41B95779D1CC4D9D86620CAA3119AA3F"/>
        <w:category>
          <w:name w:val="Allgemein"/>
          <w:gallery w:val="placeholder"/>
        </w:category>
        <w:types>
          <w:type w:val="bbPlcHdr"/>
        </w:types>
        <w:behaviors>
          <w:behavior w:val="content"/>
        </w:behaviors>
        <w:guid w:val="{6F564718-F86A-4770-969B-DFC2D3724D0F}"/>
      </w:docPartPr>
      <w:docPartBody>
        <w:p w:rsidR="0019139A" w:rsidRDefault="007958E4">
          <w:pPr>
            <w:pStyle w:val="41B95779D1CC4D9D86620CAA3119AA3F"/>
          </w:pPr>
          <w:r w:rsidRPr="00CE2013">
            <w:rPr>
              <w:rStyle w:val="Platzhaltertext"/>
            </w:rPr>
            <w:t>[Schlüsselwörter]</w:t>
          </w:r>
        </w:p>
      </w:docPartBody>
    </w:docPart>
    <w:docPart>
      <w:docPartPr>
        <w:name w:val="8024C6288A854D16BAF150AD736C862E"/>
        <w:category>
          <w:name w:val="Allgemein"/>
          <w:gallery w:val="placeholder"/>
        </w:category>
        <w:types>
          <w:type w:val="bbPlcHdr"/>
        </w:types>
        <w:behaviors>
          <w:behavior w:val="content"/>
        </w:behaviors>
        <w:guid w:val="{C702A5CB-7CE1-44D4-9610-899387CA2670}"/>
      </w:docPartPr>
      <w:docPartBody>
        <w:p w:rsidR="0019139A" w:rsidRDefault="007958E4">
          <w:pPr>
            <w:pStyle w:val="8024C6288A854D16BAF150AD736C862E"/>
          </w:pPr>
          <w:r w:rsidRPr="00CE2013">
            <w:rPr>
              <w:rStyle w:val="Platzhaltertext"/>
            </w:rPr>
            <w:t>[Veröffentlichungsdatum]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139A"/>
    <w:rsid w:val="0010479A"/>
    <w:rsid w:val="00165C5D"/>
    <w:rsid w:val="0018734A"/>
    <w:rsid w:val="0019139A"/>
    <w:rsid w:val="00205D98"/>
    <w:rsid w:val="00257918"/>
    <w:rsid w:val="002A08BC"/>
    <w:rsid w:val="00521697"/>
    <w:rsid w:val="006A3006"/>
    <w:rsid w:val="007958E4"/>
    <w:rsid w:val="007D1A5D"/>
    <w:rsid w:val="008C265A"/>
    <w:rsid w:val="009C0394"/>
    <w:rsid w:val="00B12129"/>
    <w:rsid w:val="00B35491"/>
    <w:rsid w:val="00D160DF"/>
    <w:rsid w:val="00DA57D6"/>
    <w:rsid w:val="00EF5D7A"/>
    <w:rsid w:val="00EF630A"/>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Pr>
      <w:color w:val="808080"/>
    </w:rPr>
  </w:style>
  <w:style w:type="paragraph" w:customStyle="1" w:styleId="0DFB063210344005ADACA5BFD81445B9">
    <w:name w:val="0DFB063210344005ADACA5BFD81445B9"/>
  </w:style>
  <w:style w:type="paragraph" w:customStyle="1" w:styleId="6F9E41BBA7D6450FAA06C5F62832D69F">
    <w:name w:val="6F9E41BBA7D6450FAA06C5F62832D69F"/>
  </w:style>
  <w:style w:type="paragraph" w:customStyle="1" w:styleId="41B95779D1CC4D9D86620CAA3119AA3F">
    <w:name w:val="41B95779D1CC4D9D86620CAA3119AA3F"/>
  </w:style>
  <w:style w:type="paragraph" w:customStyle="1" w:styleId="8024C6288A854D16BAF150AD736C862E">
    <w:name w:val="8024C6288A854D16BAF150AD736C862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cAlliance">
  <a:themeElements>
    <a:clrScheme name="TecAlliance Colours">
      <a:dk1>
        <a:srgbClr val="2B2C3A"/>
      </a:dk1>
      <a:lt1>
        <a:srgbClr val="FFFFFF"/>
      </a:lt1>
      <a:dk2>
        <a:srgbClr val="000000"/>
      </a:dk2>
      <a:lt2>
        <a:srgbClr val="F5F5F7"/>
      </a:lt2>
      <a:accent1>
        <a:srgbClr val="4C4B63"/>
      </a:accent1>
      <a:accent2>
        <a:srgbClr val="FF562B"/>
      </a:accent2>
      <a:accent3>
        <a:srgbClr val="004FFF"/>
      </a:accent3>
      <a:accent4>
        <a:srgbClr val="FF4112"/>
      </a:accent4>
      <a:accent5>
        <a:srgbClr val="2BFFB9"/>
      </a:accent5>
      <a:accent6>
        <a:srgbClr val="FF2ECC"/>
      </a:accent6>
      <a:hlink>
        <a:srgbClr val="000000"/>
      </a:hlink>
      <a:folHlink>
        <a:srgbClr val="000000"/>
      </a:folHlink>
    </a:clrScheme>
    <a:fontScheme name="Benutzerdefiniert 11">
      <a:majorFont>
        <a:latin typeface="Calibri"/>
        <a:ea typeface=""/>
        <a:cs typeface=""/>
      </a:majorFont>
      <a:minorFont>
        <a:latin typeface="Calibri"/>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tx1"/>
        </a:solidFill>
        <a:ln w="6350">
          <a:noFill/>
        </a:ln>
        <a:effectLst/>
      </a:spPr>
      <a:bodyPr rot="0" spcFirstLastPara="0" vertOverflow="overflow" horzOverflow="overflow" vert="horz" wrap="square" lIns="72000" tIns="72000" rIns="72000" bIns="72000" numCol="1" spcCol="0" rtlCol="0" fromWordArt="0" anchor="t" anchorCtr="0" forceAA="0" compatLnSpc="1">
        <a:prstTxWarp prst="textNoShape">
          <a:avLst/>
        </a:prstTxWarp>
        <a:noAutofit/>
      </a:bodyPr>
      <a:lstStyle>
        <a:defPPr algn="l">
          <a:defRPr sz="1400" dirty="0" err="1" smtClean="0">
            <a:solidFill>
              <a:schemeClr val="bg1"/>
            </a:solidFill>
          </a:defRPr>
        </a:defPPr>
      </a:lstStyle>
      <a:style>
        <a:lnRef idx="2">
          <a:schemeClr val="accent1">
            <a:shade val="50000"/>
          </a:schemeClr>
        </a:lnRef>
        <a:fillRef idx="1">
          <a:schemeClr val="accent1"/>
        </a:fillRef>
        <a:effectRef idx="0">
          <a:schemeClr val="accent1"/>
        </a:effectRef>
        <a:fontRef idx="minor">
          <a:schemeClr val="lt1"/>
        </a:fontRef>
      </a:style>
    </a:spDef>
    <a:lnDef>
      <a:spPr>
        <a:ln w="31750">
          <a:solidFill>
            <a:schemeClr val="accent1"/>
          </a:solidFill>
        </a:ln>
      </a:spPr>
      <a:bodyPr/>
      <a:lstStyle/>
      <a:style>
        <a:lnRef idx="1">
          <a:schemeClr val="accent1"/>
        </a:lnRef>
        <a:fillRef idx="0">
          <a:schemeClr val="accent1"/>
        </a:fillRef>
        <a:effectRef idx="0">
          <a:schemeClr val="accent1"/>
        </a:effectRef>
        <a:fontRef idx="minor">
          <a:schemeClr val="tx1"/>
        </a:fontRef>
      </a:style>
    </a:lnDef>
    <a:txDef>
      <a:spPr>
        <a:noFill/>
        <a:ln w="6350">
          <a:noFill/>
        </a:ln>
      </a:spPr>
      <a:bodyPr wrap="square" rtlCol="0"/>
      <a:lstStyle/>
    </a:txDef>
  </a:objectDefaults>
  <a:extraClrSchemeLst/>
  <a:extLst>
    <a:ext uri="{05A4C25C-085E-4340-85A3-A5531E510DB2}">
      <thm15:themeFamily xmlns:thm15="http://schemas.microsoft.com/office/thememl/2012/main" name="TecAlliance" id="{3F6CA030-66F5-E348-9AE8-7BAE7F5BF2CD}" vid="{6446531B-4268-6C42-ACDE-488B61145B1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2022-10-04T00:00:00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kument" ma:contentTypeID="0x0101002B1D46ED2F49FB4B937085BEBA12F4E3" ma:contentTypeVersion="16" ma:contentTypeDescription="Ein neues Dokument erstellen." ma:contentTypeScope="" ma:versionID="3df9972acc334afca18e5aecf8a63f14">
  <xsd:schema xmlns:xsd="http://www.w3.org/2001/XMLSchema" xmlns:xs="http://www.w3.org/2001/XMLSchema" xmlns:p="http://schemas.microsoft.com/office/2006/metadata/properties" xmlns:ns2="9344c6a9-005b-473a-9c84-424e2953cdea" xmlns:ns3="7cfdc29d-725f-416b-aa59-4879acf185d0" targetNamespace="http://schemas.microsoft.com/office/2006/metadata/properties" ma:root="true" ma:fieldsID="cd67b20524d866a637fe039fdc5db445" ns2:_="" ns3:_="">
    <xsd:import namespace="9344c6a9-005b-473a-9c84-424e2953cdea"/>
    <xsd:import namespace="7cfdc29d-725f-416b-aa59-4879acf185d0"/>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MediaServiceLocatio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344c6a9-005b-473a-9c84-424e2953cd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LengthInSeconds" ma:index="19" nillable="true" ma:displayName="Length (seconds)"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Bildmarkierungen" ma:readOnly="false" ma:fieldId="{5cf76f15-5ced-4ddc-b409-7134ff3c332f}" ma:taxonomyMulti="true" ma:sspId="2dc30a33-5dcf-488f-a1b8-78671c145fcf"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7cfdc29d-725f-416b-aa59-4879acf185d0"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element name="TaxCatchAll" ma:index="23" nillable="true" ma:displayName="Taxonomy Catch All Column" ma:hidden="true" ma:list="{41d7bd5b-ba96-44ac-aa3c-dd6ad8706748}" ma:internalName="TaxCatchAll" ma:showField="CatchAllData" ma:web="7cfdc29d-725f-416b-aa59-4879acf185d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haredWithUsers xmlns="7cfdc29d-725f-416b-aa59-4879acf185d0">
      <UserInfo>
        <DisplayName>Reuter, Jana</DisplayName>
        <AccountId>60</AccountId>
        <AccountType/>
      </UserInfo>
    </SharedWithUsers>
    <MediaLengthInSeconds xmlns="9344c6a9-005b-473a-9c84-424e2953cdea" xsi:nil="true"/>
    <TaxCatchAll xmlns="7cfdc29d-725f-416b-aa59-4879acf185d0" xsi:nil="true"/>
    <lcf76f155ced4ddcb4097134ff3c332f xmlns="9344c6a9-005b-473a-9c84-424e2953cdea">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43A6508-36FF-4E1B-AE2F-A8B00F8DD3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344c6a9-005b-473a-9c84-424e2953cdea"/>
    <ds:schemaRef ds:uri="7cfdc29d-725f-416b-aa59-4879acf185d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436320-3DFD-4CFD-BD40-FC14A795DB0E}">
  <ds:schemaRefs>
    <ds:schemaRef ds:uri="http://schemas.microsoft.com/office/infopath/2007/PartnerControls"/>
    <ds:schemaRef ds:uri="http://schemas.microsoft.com/office/2006/metadata/properties"/>
    <ds:schemaRef ds:uri="9344c6a9-005b-473a-9c84-424e2953cdea"/>
    <ds:schemaRef ds:uri="http://schemas.microsoft.com/office/2006/documentManagement/types"/>
    <ds:schemaRef ds:uri="7cfdc29d-725f-416b-aa59-4879acf185d0"/>
    <ds:schemaRef ds:uri="http://purl.org/dc/elements/1.1/"/>
    <ds:schemaRef ds:uri="http://www.w3.org/XML/1998/namespace"/>
    <ds:schemaRef ds:uri="http://purl.org/dc/dcmitype/"/>
    <ds:schemaRef ds:uri="http://schemas.openxmlformats.org/package/2006/metadata/core-properties"/>
    <ds:schemaRef ds:uri="http://purl.org/dc/terms/"/>
  </ds:schemaRefs>
</ds:datastoreItem>
</file>

<file path=customXml/itemProps4.xml><?xml version="1.0" encoding="utf-8"?>
<ds:datastoreItem xmlns:ds="http://schemas.openxmlformats.org/officeDocument/2006/customXml" ds:itemID="{D3A567C8-DAAB-496D-8F45-B1CA9F5EE918}">
  <ds:schemaRefs>
    <ds:schemaRef ds:uri="http://schemas.openxmlformats.org/officeDocument/2006/bibliography"/>
  </ds:schemaRefs>
</ds:datastoreItem>
</file>

<file path=customXml/itemProps5.xml><?xml version="1.0" encoding="utf-8"?>
<ds:datastoreItem xmlns:ds="http://schemas.openxmlformats.org/officeDocument/2006/customXml" ds:itemID="{521BD63D-B812-46AF-A047-79E7A29FA2C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Documentation_External_DE (1).dotx</Template>
  <TotalTime>0</TotalTime>
  <Pages>63</Pages>
  <Words>4763</Words>
  <Characters>30010</Characters>
  <Application>Microsoft Office Word</Application>
  <DocSecurity>4</DocSecurity>
  <Lines>250</Lines>
  <Paragraphs>69</Paragraphs>
  <ScaleCrop>false</ScaleCrop>
  <HeadingPairs>
    <vt:vector size="2" baseType="variant">
      <vt:variant>
        <vt:lpstr>Titel</vt:lpstr>
      </vt:variant>
      <vt:variant>
        <vt:i4>1</vt:i4>
      </vt:variant>
    </vt:vector>
  </HeadingPairs>
  <TitlesOfParts>
    <vt:vector size="1" baseType="lpstr">
      <vt:lpstr>Libro di servizio TecRMI</vt:lpstr>
    </vt:vector>
  </TitlesOfParts>
  <Manager>Dokumenteigenschaft „Manager“</Manager>
  <Company>Dokumenteigenschaft „Firma“</Company>
  <LinksUpToDate>false</LinksUpToDate>
  <CharactersWithSpaces>34704</CharactersWithSpaces>
  <SharedDoc>false</SharedDoc>
  <HyperlinkBase>Dokumenteigenschaft „Linkbasis“</HyperlinkBase>
  <HLinks>
    <vt:vector size="204" baseType="variant">
      <vt:variant>
        <vt:i4>6684697</vt:i4>
      </vt:variant>
      <vt:variant>
        <vt:i4>207</vt:i4>
      </vt:variant>
      <vt:variant>
        <vt:i4>0</vt:i4>
      </vt:variant>
      <vt:variant>
        <vt:i4>5</vt:i4>
      </vt:variant>
      <vt:variant>
        <vt:lpwstr>mailto:support.wkh@tecalliance.net</vt:lpwstr>
      </vt:variant>
      <vt:variant>
        <vt:lpwstr/>
      </vt:variant>
      <vt:variant>
        <vt:i4>4325445</vt:i4>
      </vt:variant>
      <vt:variant>
        <vt:i4>195</vt:i4>
      </vt:variant>
      <vt:variant>
        <vt:i4>0</vt:i4>
      </vt:variant>
      <vt:variant>
        <vt:i4>5</vt:i4>
      </vt:variant>
      <vt:variant>
        <vt:lpwstr>https://dsb.tecalliance.net/</vt:lpwstr>
      </vt:variant>
      <vt:variant>
        <vt:lpwstr/>
      </vt:variant>
      <vt:variant>
        <vt:i4>1638463</vt:i4>
      </vt:variant>
      <vt:variant>
        <vt:i4>188</vt:i4>
      </vt:variant>
      <vt:variant>
        <vt:i4>0</vt:i4>
      </vt:variant>
      <vt:variant>
        <vt:i4>5</vt:i4>
      </vt:variant>
      <vt:variant>
        <vt:lpwstr/>
      </vt:variant>
      <vt:variant>
        <vt:lpwstr>_Toc98402503</vt:lpwstr>
      </vt:variant>
      <vt:variant>
        <vt:i4>1572927</vt:i4>
      </vt:variant>
      <vt:variant>
        <vt:i4>182</vt:i4>
      </vt:variant>
      <vt:variant>
        <vt:i4>0</vt:i4>
      </vt:variant>
      <vt:variant>
        <vt:i4>5</vt:i4>
      </vt:variant>
      <vt:variant>
        <vt:lpwstr/>
      </vt:variant>
      <vt:variant>
        <vt:lpwstr>_Toc98402502</vt:lpwstr>
      </vt:variant>
      <vt:variant>
        <vt:i4>1769535</vt:i4>
      </vt:variant>
      <vt:variant>
        <vt:i4>176</vt:i4>
      </vt:variant>
      <vt:variant>
        <vt:i4>0</vt:i4>
      </vt:variant>
      <vt:variant>
        <vt:i4>5</vt:i4>
      </vt:variant>
      <vt:variant>
        <vt:lpwstr/>
      </vt:variant>
      <vt:variant>
        <vt:lpwstr>_Toc98402501</vt:lpwstr>
      </vt:variant>
      <vt:variant>
        <vt:i4>1703999</vt:i4>
      </vt:variant>
      <vt:variant>
        <vt:i4>170</vt:i4>
      </vt:variant>
      <vt:variant>
        <vt:i4>0</vt:i4>
      </vt:variant>
      <vt:variant>
        <vt:i4>5</vt:i4>
      </vt:variant>
      <vt:variant>
        <vt:lpwstr/>
      </vt:variant>
      <vt:variant>
        <vt:lpwstr>_Toc98402500</vt:lpwstr>
      </vt:variant>
      <vt:variant>
        <vt:i4>1179702</vt:i4>
      </vt:variant>
      <vt:variant>
        <vt:i4>164</vt:i4>
      </vt:variant>
      <vt:variant>
        <vt:i4>0</vt:i4>
      </vt:variant>
      <vt:variant>
        <vt:i4>5</vt:i4>
      </vt:variant>
      <vt:variant>
        <vt:lpwstr/>
      </vt:variant>
      <vt:variant>
        <vt:lpwstr>_Toc98402499</vt:lpwstr>
      </vt:variant>
      <vt:variant>
        <vt:i4>1245238</vt:i4>
      </vt:variant>
      <vt:variant>
        <vt:i4>158</vt:i4>
      </vt:variant>
      <vt:variant>
        <vt:i4>0</vt:i4>
      </vt:variant>
      <vt:variant>
        <vt:i4>5</vt:i4>
      </vt:variant>
      <vt:variant>
        <vt:lpwstr/>
      </vt:variant>
      <vt:variant>
        <vt:lpwstr>_Toc98402498</vt:lpwstr>
      </vt:variant>
      <vt:variant>
        <vt:i4>1835062</vt:i4>
      </vt:variant>
      <vt:variant>
        <vt:i4>152</vt:i4>
      </vt:variant>
      <vt:variant>
        <vt:i4>0</vt:i4>
      </vt:variant>
      <vt:variant>
        <vt:i4>5</vt:i4>
      </vt:variant>
      <vt:variant>
        <vt:lpwstr/>
      </vt:variant>
      <vt:variant>
        <vt:lpwstr>_Toc98402497</vt:lpwstr>
      </vt:variant>
      <vt:variant>
        <vt:i4>1900598</vt:i4>
      </vt:variant>
      <vt:variant>
        <vt:i4>146</vt:i4>
      </vt:variant>
      <vt:variant>
        <vt:i4>0</vt:i4>
      </vt:variant>
      <vt:variant>
        <vt:i4>5</vt:i4>
      </vt:variant>
      <vt:variant>
        <vt:lpwstr/>
      </vt:variant>
      <vt:variant>
        <vt:lpwstr>_Toc98402496</vt:lpwstr>
      </vt:variant>
      <vt:variant>
        <vt:i4>1966134</vt:i4>
      </vt:variant>
      <vt:variant>
        <vt:i4>140</vt:i4>
      </vt:variant>
      <vt:variant>
        <vt:i4>0</vt:i4>
      </vt:variant>
      <vt:variant>
        <vt:i4>5</vt:i4>
      </vt:variant>
      <vt:variant>
        <vt:lpwstr/>
      </vt:variant>
      <vt:variant>
        <vt:lpwstr>_Toc98402495</vt:lpwstr>
      </vt:variant>
      <vt:variant>
        <vt:i4>2031670</vt:i4>
      </vt:variant>
      <vt:variant>
        <vt:i4>134</vt:i4>
      </vt:variant>
      <vt:variant>
        <vt:i4>0</vt:i4>
      </vt:variant>
      <vt:variant>
        <vt:i4>5</vt:i4>
      </vt:variant>
      <vt:variant>
        <vt:lpwstr/>
      </vt:variant>
      <vt:variant>
        <vt:lpwstr>_Toc98402494</vt:lpwstr>
      </vt:variant>
      <vt:variant>
        <vt:i4>1572918</vt:i4>
      </vt:variant>
      <vt:variant>
        <vt:i4>128</vt:i4>
      </vt:variant>
      <vt:variant>
        <vt:i4>0</vt:i4>
      </vt:variant>
      <vt:variant>
        <vt:i4>5</vt:i4>
      </vt:variant>
      <vt:variant>
        <vt:lpwstr/>
      </vt:variant>
      <vt:variant>
        <vt:lpwstr>_Toc98402493</vt:lpwstr>
      </vt:variant>
      <vt:variant>
        <vt:i4>1638454</vt:i4>
      </vt:variant>
      <vt:variant>
        <vt:i4>122</vt:i4>
      </vt:variant>
      <vt:variant>
        <vt:i4>0</vt:i4>
      </vt:variant>
      <vt:variant>
        <vt:i4>5</vt:i4>
      </vt:variant>
      <vt:variant>
        <vt:lpwstr/>
      </vt:variant>
      <vt:variant>
        <vt:lpwstr>_Toc98402492</vt:lpwstr>
      </vt:variant>
      <vt:variant>
        <vt:i4>1703990</vt:i4>
      </vt:variant>
      <vt:variant>
        <vt:i4>116</vt:i4>
      </vt:variant>
      <vt:variant>
        <vt:i4>0</vt:i4>
      </vt:variant>
      <vt:variant>
        <vt:i4>5</vt:i4>
      </vt:variant>
      <vt:variant>
        <vt:lpwstr/>
      </vt:variant>
      <vt:variant>
        <vt:lpwstr>_Toc98402491</vt:lpwstr>
      </vt:variant>
      <vt:variant>
        <vt:i4>1769526</vt:i4>
      </vt:variant>
      <vt:variant>
        <vt:i4>110</vt:i4>
      </vt:variant>
      <vt:variant>
        <vt:i4>0</vt:i4>
      </vt:variant>
      <vt:variant>
        <vt:i4>5</vt:i4>
      </vt:variant>
      <vt:variant>
        <vt:lpwstr/>
      </vt:variant>
      <vt:variant>
        <vt:lpwstr>_Toc98402490</vt:lpwstr>
      </vt:variant>
      <vt:variant>
        <vt:i4>1179703</vt:i4>
      </vt:variant>
      <vt:variant>
        <vt:i4>104</vt:i4>
      </vt:variant>
      <vt:variant>
        <vt:i4>0</vt:i4>
      </vt:variant>
      <vt:variant>
        <vt:i4>5</vt:i4>
      </vt:variant>
      <vt:variant>
        <vt:lpwstr/>
      </vt:variant>
      <vt:variant>
        <vt:lpwstr>_Toc98402489</vt:lpwstr>
      </vt:variant>
      <vt:variant>
        <vt:i4>1245239</vt:i4>
      </vt:variant>
      <vt:variant>
        <vt:i4>98</vt:i4>
      </vt:variant>
      <vt:variant>
        <vt:i4>0</vt:i4>
      </vt:variant>
      <vt:variant>
        <vt:i4>5</vt:i4>
      </vt:variant>
      <vt:variant>
        <vt:lpwstr/>
      </vt:variant>
      <vt:variant>
        <vt:lpwstr>_Toc98402488</vt:lpwstr>
      </vt:variant>
      <vt:variant>
        <vt:i4>1835063</vt:i4>
      </vt:variant>
      <vt:variant>
        <vt:i4>92</vt:i4>
      </vt:variant>
      <vt:variant>
        <vt:i4>0</vt:i4>
      </vt:variant>
      <vt:variant>
        <vt:i4>5</vt:i4>
      </vt:variant>
      <vt:variant>
        <vt:lpwstr/>
      </vt:variant>
      <vt:variant>
        <vt:lpwstr>_Toc98402487</vt:lpwstr>
      </vt:variant>
      <vt:variant>
        <vt:i4>1900599</vt:i4>
      </vt:variant>
      <vt:variant>
        <vt:i4>86</vt:i4>
      </vt:variant>
      <vt:variant>
        <vt:i4>0</vt:i4>
      </vt:variant>
      <vt:variant>
        <vt:i4>5</vt:i4>
      </vt:variant>
      <vt:variant>
        <vt:lpwstr/>
      </vt:variant>
      <vt:variant>
        <vt:lpwstr>_Toc98402486</vt:lpwstr>
      </vt:variant>
      <vt:variant>
        <vt:i4>1966135</vt:i4>
      </vt:variant>
      <vt:variant>
        <vt:i4>80</vt:i4>
      </vt:variant>
      <vt:variant>
        <vt:i4>0</vt:i4>
      </vt:variant>
      <vt:variant>
        <vt:i4>5</vt:i4>
      </vt:variant>
      <vt:variant>
        <vt:lpwstr/>
      </vt:variant>
      <vt:variant>
        <vt:lpwstr>_Toc98402485</vt:lpwstr>
      </vt:variant>
      <vt:variant>
        <vt:i4>2031671</vt:i4>
      </vt:variant>
      <vt:variant>
        <vt:i4>74</vt:i4>
      </vt:variant>
      <vt:variant>
        <vt:i4>0</vt:i4>
      </vt:variant>
      <vt:variant>
        <vt:i4>5</vt:i4>
      </vt:variant>
      <vt:variant>
        <vt:lpwstr/>
      </vt:variant>
      <vt:variant>
        <vt:lpwstr>_Toc98402484</vt:lpwstr>
      </vt:variant>
      <vt:variant>
        <vt:i4>1572919</vt:i4>
      </vt:variant>
      <vt:variant>
        <vt:i4>68</vt:i4>
      </vt:variant>
      <vt:variant>
        <vt:i4>0</vt:i4>
      </vt:variant>
      <vt:variant>
        <vt:i4>5</vt:i4>
      </vt:variant>
      <vt:variant>
        <vt:lpwstr/>
      </vt:variant>
      <vt:variant>
        <vt:lpwstr>_Toc98402483</vt:lpwstr>
      </vt:variant>
      <vt:variant>
        <vt:i4>1638455</vt:i4>
      </vt:variant>
      <vt:variant>
        <vt:i4>62</vt:i4>
      </vt:variant>
      <vt:variant>
        <vt:i4>0</vt:i4>
      </vt:variant>
      <vt:variant>
        <vt:i4>5</vt:i4>
      </vt:variant>
      <vt:variant>
        <vt:lpwstr/>
      </vt:variant>
      <vt:variant>
        <vt:lpwstr>_Toc98402482</vt:lpwstr>
      </vt:variant>
      <vt:variant>
        <vt:i4>1703991</vt:i4>
      </vt:variant>
      <vt:variant>
        <vt:i4>56</vt:i4>
      </vt:variant>
      <vt:variant>
        <vt:i4>0</vt:i4>
      </vt:variant>
      <vt:variant>
        <vt:i4>5</vt:i4>
      </vt:variant>
      <vt:variant>
        <vt:lpwstr/>
      </vt:variant>
      <vt:variant>
        <vt:lpwstr>_Toc98402481</vt:lpwstr>
      </vt:variant>
      <vt:variant>
        <vt:i4>1769527</vt:i4>
      </vt:variant>
      <vt:variant>
        <vt:i4>50</vt:i4>
      </vt:variant>
      <vt:variant>
        <vt:i4>0</vt:i4>
      </vt:variant>
      <vt:variant>
        <vt:i4>5</vt:i4>
      </vt:variant>
      <vt:variant>
        <vt:lpwstr/>
      </vt:variant>
      <vt:variant>
        <vt:lpwstr>_Toc98402480</vt:lpwstr>
      </vt:variant>
      <vt:variant>
        <vt:i4>1179704</vt:i4>
      </vt:variant>
      <vt:variant>
        <vt:i4>44</vt:i4>
      </vt:variant>
      <vt:variant>
        <vt:i4>0</vt:i4>
      </vt:variant>
      <vt:variant>
        <vt:i4>5</vt:i4>
      </vt:variant>
      <vt:variant>
        <vt:lpwstr/>
      </vt:variant>
      <vt:variant>
        <vt:lpwstr>_Toc98402479</vt:lpwstr>
      </vt:variant>
      <vt:variant>
        <vt:i4>1245240</vt:i4>
      </vt:variant>
      <vt:variant>
        <vt:i4>38</vt:i4>
      </vt:variant>
      <vt:variant>
        <vt:i4>0</vt:i4>
      </vt:variant>
      <vt:variant>
        <vt:i4>5</vt:i4>
      </vt:variant>
      <vt:variant>
        <vt:lpwstr/>
      </vt:variant>
      <vt:variant>
        <vt:lpwstr>_Toc98402478</vt:lpwstr>
      </vt:variant>
      <vt:variant>
        <vt:i4>1835064</vt:i4>
      </vt:variant>
      <vt:variant>
        <vt:i4>32</vt:i4>
      </vt:variant>
      <vt:variant>
        <vt:i4>0</vt:i4>
      </vt:variant>
      <vt:variant>
        <vt:i4>5</vt:i4>
      </vt:variant>
      <vt:variant>
        <vt:lpwstr/>
      </vt:variant>
      <vt:variant>
        <vt:lpwstr>_Toc98402477</vt:lpwstr>
      </vt:variant>
      <vt:variant>
        <vt:i4>1900600</vt:i4>
      </vt:variant>
      <vt:variant>
        <vt:i4>26</vt:i4>
      </vt:variant>
      <vt:variant>
        <vt:i4>0</vt:i4>
      </vt:variant>
      <vt:variant>
        <vt:i4>5</vt:i4>
      </vt:variant>
      <vt:variant>
        <vt:lpwstr/>
      </vt:variant>
      <vt:variant>
        <vt:lpwstr>_Toc98402476</vt:lpwstr>
      </vt:variant>
      <vt:variant>
        <vt:i4>1966136</vt:i4>
      </vt:variant>
      <vt:variant>
        <vt:i4>20</vt:i4>
      </vt:variant>
      <vt:variant>
        <vt:i4>0</vt:i4>
      </vt:variant>
      <vt:variant>
        <vt:i4>5</vt:i4>
      </vt:variant>
      <vt:variant>
        <vt:lpwstr/>
      </vt:variant>
      <vt:variant>
        <vt:lpwstr>_Toc98402475</vt:lpwstr>
      </vt:variant>
      <vt:variant>
        <vt:i4>2031672</vt:i4>
      </vt:variant>
      <vt:variant>
        <vt:i4>14</vt:i4>
      </vt:variant>
      <vt:variant>
        <vt:i4>0</vt:i4>
      </vt:variant>
      <vt:variant>
        <vt:i4>5</vt:i4>
      </vt:variant>
      <vt:variant>
        <vt:lpwstr/>
      </vt:variant>
      <vt:variant>
        <vt:lpwstr>_Toc98402474</vt:lpwstr>
      </vt:variant>
      <vt:variant>
        <vt:i4>1572920</vt:i4>
      </vt:variant>
      <vt:variant>
        <vt:i4>8</vt:i4>
      </vt:variant>
      <vt:variant>
        <vt:i4>0</vt:i4>
      </vt:variant>
      <vt:variant>
        <vt:i4>5</vt:i4>
      </vt:variant>
      <vt:variant>
        <vt:lpwstr/>
      </vt:variant>
      <vt:variant>
        <vt:lpwstr>_Toc98402473</vt:lpwstr>
      </vt:variant>
      <vt:variant>
        <vt:i4>1638456</vt:i4>
      </vt:variant>
      <vt:variant>
        <vt:i4>2</vt:i4>
      </vt:variant>
      <vt:variant>
        <vt:i4>0</vt:i4>
      </vt:variant>
      <vt:variant>
        <vt:i4>5</vt:i4>
      </vt:variant>
      <vt:variant>
        <vt:lpwstr/>
      </vt:variant>
      <vt:variant>
        <vt:lpwstr>_Toc98402472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Libro di servizio TecRMI</dc:title>
  <dc:subject>User Manual</dc:subject>
  <dc:creator>Eisele, Markus</dc:creator>
  <cp:keywords>Manuale d'uso</cp:keywords>
  <dc:description>Dokumenteigenschaft „Kommentare“</dc:description>
  <cp:lastModifiedBy>Litt, Andreas</cp:lastModifiedBy>
  <cp:revision>2</cp:revision>
  <cp:lastPrinted>2023-01-09T11:49:00Z</cp:lastPrinted>
  <dcterms:created xsi:type="dcterms:W3CDTF">2023-01-26T09:07:00Z</dcterms:created>
  <dcterms:modified xsi:type="dcterms:W3CDTF">2023-01-26T09:07:00Z</dcterms:modified>
  <cp:category>Dokumenteigenschaft „Kommentare“</cp:category>
  <cp:contentStatus>Dokumenteigenschaft „Status“</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status">
    <vt:lpwstr>3;#C - valid|0c95109a-f409-44c4-ba27-12fbc6f76f24</vt:lpwstr>
  </property>
  <property fmtid="{D5CDD505-2E9C-101B-9397-08002B2CF9AE}" pid="3" name="ContentTypeId">
    <vt:lpwstr>0x0101002B1D46ED2F49FB4B937085BEBA12F4E3</vt:lpwstr>
  </property>
  <property fmtid="{D5CDD505-2E9C-101B-9397-08002B2CF9AE}" pid="4" name="TA Solution">
    <vt:lpwstr>4;#No solution|227ba552-7fd7-40d5-abf3-76f160b7a704</vt:lpwstr>
  </property>
  <property fmtid="{D5CDD505-2E9C-101B-9397-08002B2CF9AE}" pid="5" name="Classification">
    <vt:lpwstr>2;#A - internal|b9f71f92-fb46-4487-9019-025349c14948</vt:lpwstr>
  </property>
  <property fmtid="{D5CDD505-2E9C-101B-9397-08002B2CF9AE}" pid="6" name="Document type">
    <vt:lpwstr>10;#Documentation|4374477c-d144-4e1f-bf15-77ba8dc2d6ee</vt:lpwstr>
  </property>
  <property fmtid="{D5CDD505-2E9C-101B-9397-08002B2CF9AE}" pid="7" name="_dlc_DocIdItemGuid">
    <vt:lpwstr>5095a38d-b821-4ef0-9e9b-6d8c8100a4f4</vt:lpwstr>
  </property>
  <property fmtid="{D5CDD505-2E9C-101B-9397-08002B2CF9AE}" pid="8" name="Order">
    <vt:r8>182200</vt:r8>
  </property>
  <property fmtid="{D5CDD505-2E9C-101B-9397-08002B2CF9AE}" pid="9" name="xd_Signature">
    <vt:bool>false</vt:bool>
  </property>
  <property fmtid="{D5CDD505-2E9C-101B-9397-08002B2CF9AE}" pid="10" name="xd_ProgID">
    <vt:lpwstr/>
  </property>
  <property fmtid="{D5CDD505-2E9C-101B-9397-08002B2CF9AE}" pid="11" name="ComplianceAssetId">
    <vt:lpwstr/>
  </property>
  <property fmtid="{D5CDD505-2E9C-101B-9397-08002B2CF9AE}" pid="12" name="TemplateUrl">
    <vt:lpwstr/>
  </property>
  <property fmtid="{D5CDD505-2E9C-101B-9397-08002B2CF9AE}" pid="13" name="_ExtendedDescription">
    <vt:lpwstr/>
  </property>
  <property fmtid="{D5CDD505-2E9C-101B-9397-08002B2CF9AE}" pid="14" name="TriggerFlowInfo">
    <vt:lpwstr/>
  </property>
  <property fmtid="{D5CDD505-2E9C-101B-9397-08002B2CF9AE}" pid="15" name="MediaServiceImageTags">
    <vt:lpwstr/>
  </property>
</Properties>
</file>